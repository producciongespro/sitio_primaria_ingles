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xml" ContentType="application/vnd.ms-office.intelligenc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5B2DC13" w14:textId="567B27E7" w:rsidR="00366EE8" w:rsidRDefault="00993BB9">
      <w:bookmarkStart w:id="0" w:name="_GoBack"/>
      <w:r w:rsidRPr="00F42013">
        <w:rPr>
          <w:noProof/>
        </w:rPr>
        <w:drawing>
          <wp:inline distT="0" distB="0" distL="0" distR="0" wp14:anchorId="4DB69FE9" wp14:editId="7B4E24ED">
            <wp:extent cx="8258810" cy="5785485"/>
            <wp:effectExtent l="0" t="0" r="8890" b="5715"/>
            <wp:docPr id="10" name="Imagen 10" descr="F:\DPSC 2020\portadaFifthGrade-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DPSC 2020\portadaFifthGrade-02.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8258810" cy="5785485"/>
                    </a:xfrm>
                    <a:prstGeom prst="rect">
                      <a:avLst/>
                    </a:prstGeom>
                    <a:noFill/>
                    <a:ln>
                      <a:noFill/>
                    </a:ln>
                  </pic:spPr>
                </pic:pic>
              </a:graphicData>
            </a:graphic>
          </wp:inline>
        </w:drawing>
      </w:r>
      <w:bookmarkEnd w:id="0"/>
      <w:r w:rsidR="00366EE8">
        <w:br w:type="page"/>
      </w:r>
      <w:bookmarkStart w:id="1" w:name="_Hlk62830092"/>
      <w:bookmarkEnd w:id="1"/>
    </w:p>
    <w:p w14:paraId="0665B5F7" w14:textId="21DD47F0" w:rsidR="00366EE8" w:rsidRDefault="00366EE8"/>
    <w:p w14:paraId="5985ED36" w14:textId="77777777" w:rsidR="00366EE8" w:rsidRPr="00D74E4A" w:rsidRDefault="00366EE8" w:rsidP="00366EE8">
      <w:pPr>
        <w:pStyle w:val="Ttulo1"/>
        <w:jc w:val="center"/>
        <w:rPr>
          <w:rFonts w:asciiTheme="minorHAnsi" w:hAnsiTheme="minorHAnsi"/>
          <w:b/>
          <w:sz w:val="22"/>
          <w:szCs w:val="22"/>
        </w:rPr>
      </w:pPr>
      <w:r w:rsidRPr="00D74E4A">
        <w:rPr>
          <w:rFonts w:asciiTheme="minorHAnsi" w:hAnsiTheme="minorHAnsi"/>
          <w:b/>
          <w:sz w:val="22"/>
          <w:szCs w:val="22"/>
        </w:rPr>
        <w:t>Presentation</w:t>
      </w:r>
    </w:p>
    <w:p w14:paraId="01EA1A7F" w14:textId="77777777" w:rsidR="00366EE8" w:rsidRPr="001B7345" w:rsidRDefault="00366EE8" w:rsidP="00366EE8">
      <w:pPr>
        <w:tabs>
          <w:tab w:val="left" w:pos="5490"/>
        </w:tabs>
        <w:rPr>
          <w:rFonts w:cs="Times New Roman"/>
          <w:b/>
        </w:rPr>
      </w:pPr>
      <w:r w:rsidRPr="001B7345">
        <w:rPr>
          <w:rFonts w:cs="Times New Roman"/>
          <w:b/>
        </w:rPr>
        <w:t xml:space="preserve">Dear teachers </w:t>
      </w:r>
      <w:r>
        <w:rPr>
          <w:rFonts w:cs="Times New Roman"/>
          <w:b/>
        </w:rPr>
        <w:tab/>
      </w:r>
    </w:p>
    <w:p w14:paraId="0D072BF8" w14:textId="77777777" w:rsidR="00366EE8" w:rsidRPr="001B7345" w:rsidRDefault="00366EE8" w:rsidP="00366EE8">
      <w:pPr>
        <w:rPr>
          <w:rFonts w:cs="Times New Roman"/>
          <w:b/>
        </w:rPr>
      </w:pPr>
      <w:r w:rsidRPr="001B7345">
        <w:t xml:space="preserve">This </w:t>
      </w:r>
      <w:r>
        <w:t xml:space="preserve">is </w:t>
      </w:r>
      <w:r w:rsidRPr="001B7345">
        <w:t xml:space="preserve">unit </w:t>
      </w:r>
      <w:r>
        <w:t>1 o</w:t>
      </w:r>
      <w:r w:rsidRPr="001B7345">
        <w:t>f F</w:t>
      </w:r>
      <w:r>
        <w:t>if</w:t>
      </w:r>
      <w:r w:rsidRPr="001B7345">
        <w:t xml:space="preserve">th Grade Teacher´s Guide and </w:t>
      </w:r>
      <w:r>
        <w:t xml:space="preserve">have the purpose </w:t>
      </w:r>
      <w:r w:rsidRPr="001B7345">
        <w:t>to provide English teachers of F</w:t>
      </w:r>
      <w:r>
        <w:t>ifth</w:t>
      </w:r>
      <w:r w:rsidRPr="001B7345">
        <w:t xml:space="preserve"> grade with the guidelines on how to develop effectively the knowledge, skills and abilities set in the</w:t>
      </w:r>
      <w:r>
        <w:t xml:space="preserve"> new English syllabus</w:t>
      </w:r>
      <w:r w:rsidRPr="001B7345">
        <w:t>. As a result, learners can achieve an expected level of performance in the target language according to the CEFR. We believe that you know your students best and therefore we encourage you</w:t>
      </w:r>
      <w:r w:rsidRPr="001B7345">
        <w:rPr>
          <w:u w:val="single"/>
        </w:rPr>
        <w:t xml:space="preserve"> </w:t>
      </w:r>
      <w:r w:rsidRPr="001B7345">
        <w:rPr>
          <w:b/>
          <w:u w:val="single"/>
        </w:rPr>
        <w:t>to adapt and contextualized</w:t>
      </w:r>
      <w:r w:rsidRPr="001B7345">
        <w:t xml:space="preserve"> what you find here so that it responds to the needs and context of your learner. This lesson plan includes in the first page of the planning template, the four dimensions of the new Curricular Policy, “To Educate for a New Citizenship”.  The ones mostly emphasized in the unit are identified with an X. These dimensions are embedded and developed in the learning experiences provided. This unit will be completed within a timeline of six weeks.   </w:t>
      </w:r>
    </w:p>
    <w:p w14:paraId="672E748D" w14:textId="77777777" w:rsidR="00366EE8" w:rsidRPr="001B7345" w:rsidRDefault="00366EE8" w:rsidP="00366EE8">
      <w:pPr>
        <w:pStyle w:val="s6"/>
        <w:spacing w:before="0" w:beforeAutospacing="0" w:after="0" w:afterAutospacing="0"/>
        <w:jc w:val="both"/>
        <w:rPr>
          <w:rFonts w:asciiTheme="minorHAnsi" w:hAnsiTheme="minorHAnsi"/>
          <w:lang w:val="en-US"/>
        </w:rPr>
      </w:pPr>
      <w:r w:rsidRPr="001B7345">
        <w:rPr>
          <w:rFonts w:asciiTheme="minorHAnsi" w:hAnsiTheme="minorHAnsi"/>
          <w:lang w:val="en-US"/>
        </w:rPr>
        <w:t>The unit includes all the steps that should be followed in the pedagogical mediation which are:</w:t>
      </w:r>
    </w:p>
    <w:p w14:paraId="7C3A438A" w14:textId="77777777" w:rsidR="00366EE8" w:rsidRPr="001B7345" w:rsidRDefault="00366EE8" w:rsidP="00366EE8">
      <w:pPr>
        <w:spacing w:after="0" w:line="240" w:lineRule="auto"/>
        <w:jc w:val="both"/>
        <w:rPr>
          <w:rFonts w:eastAsia="Times New Roman" w:cs="Times New Roman"/>
        </w:rPr>
      </w:pPr>
      <w:r w:rsidRPr="001B7345">
        <w:rPr>
          <w:rFonts w:eastAsia="Times New Roman" w:cs="Times New Roman"/>
        </w:rPr>
        <w:t xml:space="preserve">A. </w:t>
      </w:r>
      <w:r w:rsidRPr="001B7345">
        <w:rPr>
          <w:rStyle w:val="s7"/>
          <w:rFonts w:eastAsia="Times New Roman"/>
          <w:b/>
          <w:bCs/>
        </w:rPr>
        <w:t>Assessment Strategies and Evidences of Learning:</w:t>
      </w:r>
      <w:r w:rsidRPr="001B7345">
        <w:rPr>
          <w:rFonts w:eastAsia="Times New Roman" w:cs="Times New Roman"/>
        </w:rPr>
        <w:t xml:space="preserve"> Each goal has a specific assessment indicator for each linguistic competence that requires the elaboration of assessment instruments. Sample models of rubrics are provided</w:t>
      </w:r>
    </w:p>
    <w:p w14:paraId="623DFF7D" w14:textId="77777777" w:rsidR="00366EE8" w:rsidRPr="001B7345" w:rsidRDefault="00366EE8" w:rsidP="00366EE8">
      <w:pPr>
        <w:spacing w:after="0" w:line="240" w:lineRule="auto"/>
        <w:jc w:val="both"/>
        <w:rPr>
          <w:rFonts w:eastAsia="Times New Roman" w:cs="Times New Roman"/>
        </w:rPr>
      </w:pPr>
      <w:r w:rsidRPr="001B7345">
        <w:rPr>
          <w:rFonts w:eastAsia="Times New Roman" w:cs="Times New Roman"/>
        </w:rPr>
        <w:t xml:space="preserve">B. </w:t>
      </w:r>
      <w:r w:rsidRPr="001B7345">
        <w:rPr>
          <w:rStyle w:val="s7"/>
          <w:rFonts w:eastAsia="Times New Roman"/>
          <w:b/>
          <w:bCs/>
        </w:rPr>
        <w:t>Goals:</w:t>
      </w:r>
      <w:r w:rsidRPr="001B7345">
        <w:rPr>
          <w:rFonts w:eastAsia="Times New Roman" w:cs="Times New Roman"/>
        </w:rPr>
        <w:t xml:space="preserve"> Each lesson has specific and clear learning goals connected to a domain, scenario, theme and language function.</w:t>
      </w:r>
    </w:p>
    <w:p w14:paraId="7F7F5013" w14:textId="77777777" w:rsidR="00366EE8" w:rsidRPr="001B7345" w:rsidRDefault="00366EE8" w:rsidP="00366EE8">
      <w:pPr>
        <w:spacing w:after="0" w:line="240" w:lineRule="auto"/>
        <w:jc w:val="both"/>
        <w:rPr>
          <w:rFonts w:eastAsia="Times New Roman" w:cs="Times New Roman"/>
        </w:rPr>
      </w:pPr>
      <w:r w:rsidRPr="001B7345">
        <w:rPr>
          <w:rFonts w:eastAsia="Times New Roman" w:cs="Times New Roman"/>
        </w:rPr>
        <w:t xml:space="preserve">C. </w:t>
      </w:r>
      <w:r w:rsidRPr="001B7345">
        <w:rPr>
          <w:rStyle w:val="s7"/>
          <w:rFonts w:eastAsia="Times New Roman"/>
          <w:b/>
          <w:bCs/>
        </w:rPr>
        <w:t>Pedagogical Mediation/ Didactic Sequence:</w:t>
      </w:r>
      <w:r w:rsidRPr="001B7345">
        <w:rPr>
          <w:rFonts w:eastAsia="Times New Roman" w:cs="Times New Roman"/>
        </w:rPr>
        <w:t xml:space="preserve"> subdivided in the following stages;</w:t>
      </w:r>
    </w:p>
    <w:p w14:paraId="522FD7CC" w14:textId="77777777" w:rsidR="00366EE8" w:rsidRPr="001B7345" w:rsidRDefault="00366EE8" w:rsidP="00366EE8">
      <w:pPr>
        <w:spacing w:after="0" w:line="240" w:lineRule="auto"/>
        <w:jc w:val="both"/>
        <w:rPr>
          <w:rStyle w:val="s9"/>
        </w:rPr>
      </w:pPr>
      <w:r w:rsidRPr="001B7345">
        <w:rPr>
          <w:rStyle w:val="s9"/>
          <w:rFonts w:ascii="Segoe UI Symbol" w:eastAsia="Times New Roman" w:hAnsi="Segoe UI Symbol" w:cs="Segoe UI Symbol"/>
        </w:rPr>
        <w:t>✓</w:t>
      </w:r>
      <w:r w:rsidRPr="001B7345">
        <w:rPr>
          <w:rStyle w:val="s7"/>
          <w:rFonts w:eastAsia="Times New Roman"/>
          <w:b/>
          <w:bCs/>
        </w:rPr>
        <w:t xml:space="preserve">Pre-Teaching: </w:t>
      </w:r>
      <w:r w:rsidRPr="001B7345">
        <w:rPr>
          <w:rStyle w:val="s9"/>
          <w:rFonts w:eastAsia="Times New Roman" w:cs="Times New Roman"/>
        </w:rPr>
        <w:t>(Warm-up, Activation of Prior Knowledge, Modeling, Clarifying)</w:t>
      </w:r>
    </w:p>
    <w:p w14:paraId="1076805C" w14:textId="77777777" w:rsidR="00366EE8" w:rsidRPr="001B7345" w:rsidRDefault="00366EE8" w:rsidP="00366EE8">
      <w:pPr>
        <w:spacing w:after="0"/>
        <w:jc w:val="both"/>
        <w:rPr>
          <w:rStyle w:val="s9"/>
          <w:rFonts w:eastAsia="Times New Roman" w:cs="Times New Roman"/>
          <w:b/>
          <w:bCs/>
        </w:rPr>
      </w:pPr>
      <w:r w:rsidRPr="001B7345">
        <w:rPr>
          <w:rStyle w:val="s9"/>
          <w:rFonts w:ascii="Segoe UI Symbol" w:eastAsia="Times New Roman" w:hAnsi="Segoe UI Symbol" w:cs="Segoe UI Symbol"/>
        </w:rPr>
        <w:t>✓</w:t>
      </w:r>
      <w:r w:rsidRPr="001B7345">
        <w:rPr>
          <w:rStyle w:val="s7"/>
          <w:rFonts w:eastAsia="Times New Roman"/>
          <w:b/>
          <w:bCs/>
        </w:rPr>
        <w:t xml:space="preserve">Pre-task: </w:t>
      </w:r>
      <w:r w:rsidRPr="001B7345">
        <w:rPr>
          <w:rStyle w:val="s7"/>
          <w:rFonts w:eastAsia="Times New Roman"/>
          <w:bCs/>
        </w:rPr>
        <w:t xml:space="preserve">Introductory activity for </w:t>
      </w:r>
      <w:r w:rsidRPr="001B7345">
        <w:rPr>
          <w:rFonts w:eastAsia="Times New Roman" w:cs="Times New Roman"/>
          <w:bCs/>
        </w:rPr>
        <w:t>activation of students’ prior knowledge to carry out a specific task connected to a goal. It places emphasis on the linguistic, cognitive resources needed by the leaner.</w:t>
      </w:r>
    </w:p>
    <w:p w14:paraId="2D26F555" w14:textId="77777777" w:rsidR="00366EE8" w:rsidRPr="001B7345" w:rsidRDefault="00366EE8" w:rsidP="00366EE8">
      <w:pPr>
        <w:spacing w:after="0" w:line="240" w:lineRule="auto"/>
        <w:jc w:val="both"/>
        <w:rPr>
          <w:rStyle w:val="s9"/>
          <w:rFonts w:cs="Times New Roman"/>
        </w:rPr>
      </w:pPr>
      <w:r w:rsidRPr="001B7345">
        <w:rPr>
          <w:rStyle w:val="s9"/>
          <w:rFonts w:ascii="Segoe UI Symbol" w:eastAsia="Times New Roman" w:hAnsi="Segoe UI Symbol" w:cs="Segoe UI Symbol"/>
        </w:rPr>
        <w:t>✓</w:t>
      </w:r>
      <w:r w:rsidRPr="001B7345">
        <w:rPr>
          <w:rStyle w:val="s7"/>
          <w:rFonts w:eastAsia="Times New Roman"/>
          <w:b/>
          <w:bCs/>
        </w:rPr>
        <w:t xml:space="preserve">Task rehearsal: </w:t>
      </w:r>
      <w:r w:rsidRPr="001B7345">
        <w:rPr>
          <w:rStyle w:val="s9"/>
          <w:rFonts w:eastAsia="Times New Roman" w:cs="Times New Roman"/>
        </w:rPr>
        <w:t>Class work where students practice the language in a meaningful way for successful task completion.</w:t>
      </w:r>
    </w:p>
    <w:p w14:paraId="4A9E824A" w14:textId="77777777" w:rsidR="00366EE8" w:rsidRPr="001B7345" w:rsidRDefault="00366EE8" w:rsidP="00366EE8">
      <w:pPr>
        <w:spacing w:after="0" w:line="240" w:lineRule="auto"/>
        <w:jc w:val="both"/>
        <w:rPr>
          <w:rStyle w:val="s9"/>
          <w:rFonts w:cs="Times New Roman"/>
        </w:rPr>
      </w:pPr>
      <w:r w:rsidRPr="001B7345">
        <w:rPr>
          <w:rStyle w:val="s9"/>
          <w:rFonts w:ascii="Segoe UI Symbol" w:eastAsia="Times New Roman" w:hAnsi="Segoe UI Symbol" w:cs="Segoe UI Symbol"/>
        </w:rPr>
        <w:t>✓</w:t>
      </w:r>
      <w:r w:rsidRPr="001B7345">
        <w:rPr>
          <w:rStyle w:val="s7"/>
          <w:rFonts w:eastAsia="Times New Roman"/>
          <w:b/>
          <w:bCs/>
        </w:rPr>
        <w:t xml:space="preserve">Task completion: </w:t>
      </w:r>
      <w:r w:rsidRPr="001B7345">
        <w:rPr>
          <w:rStyle w:val="s9"/>
          <w:rFonts w:eastAsia="Times New Roman" w:cs="Times New Roman"/>
        </w:rPr>
        <w:t xml:space="preserve"> A task that learners perform to demonstrate that the goal has been successfully achieved.</w:t>
      </w:r>
    </w:p>
    <w:p w14:paraId="3DF92481" w14:textId="77777777" w:rsidR="00366EE8" w:rsidRPr="001B7345" w:rsidRDefault="00366EE8" w:rsidP="00366EE8">
      <w:pPr>
        <w:spacing w:after="0" w:line="240" w:lineRule="auto"/>
        <w:jc w:val="both"/>
        <w:rPr>
          <w:rStyle w:val="s9"/>
          <w:rFonts w:cs="Times New Roman"/>
        </w:rPr>
      </w:pPr>
      <w:r w:rsidRPr="001B7345">
        <w:rPr>
          <w:rStyle w:val="s9"/>
          <w:rFonts w:ascii="Segoe UI Symbol" w:eastAsia="Times New Roman" w:hAnsi="Segoe UI Symbol" w:cs="Segoe UI Symbol"/>
        </w:rPr>
        <w:t>✓</w:t>
      </w:r>
      <w:r w:rsidRPr="001B7345">
        <w:rPr>
          <w:rStyle w:val="s7"/>
          <w:rFonts w:eastAsia="Times New Roman"/>
          <w:b/>
          <w:bCs/>
        </w:rPr>
        <w:t xml:space="preserve">Task assessment:  </w:t>
      </w:r>
      <w:r w:rsidRPr="001B7345">
        <w:rPr>
          <w:rStyle w:val="s7"/>
          <w:rFonts w:eastAsia="Times New Roman"/>
          <w:bCs/>
        </w:rPr>
        <w:t xml:space="preserve">An activity for </w:t>
      </w:r>
      <w:r>
        <w:rPr>
          <w:rStyle w:val="s7"/>
          <w:rFonts w:eastAsia="Times New Roman"/>
          <w:bCs/>
        </w:rPr>
        <w:t xml:space="preserve"> reinforcement of the goal. It can also be used for </w:t>
      </w:r>
      <w:r w:rsidRPr="001B7345">
        <w:rPr>
          <w:rStyle w:val="s7"/>
          <w:rFonts w:eastAsia="Times New Roman"/>
          <w:bCs/>
        </w:rPr>
        <w:t xml:space="preserve">self and/or peer assessment and teacher feedback and/ or repair in relation to the achievement of a goal. </w:t>
      </w:r>
      <w:r w:rsidRPr="001B7345">
        <w:rPr>
          <w:rStyle w:val="s9"/>
          <w:rFonts w:eastAsia="Times New Roman" w:cs="Times New Roman"/>
        </w:rPr>
        <w:t>Evaluation tools to evaluate performance tasks, of what students know and can do.</w:t>
      </w:r>
    </w:p>
    <w:p w14:paraId="19FA379E" w14:textId="77777777" w:rsidR="00366EE8" w:rsidRPr="001B7345" w:rsidRDefault="00366EE8" w:rsidP="00366EE8">
      <w:pPr>
        <w:spacing w:after="0" w:line="240" w:lineRule="auto"/>
        <w:jc w:val="both"/>
        <w:rPr>
          <w:rFonts w:eastAsia="Times New Roman"/>
        </w:rPr>
      </w:pPr>
      <w:r w:rsidRPr="001B7345">
        <w:rPr>
          <w:rFonts w:eastAsia="Times New Roman" w:cs="Times New Roman"/>
        </w:rPr>
        <w:t xml:space="preserve">D. </w:t>
      </w:r>
      <w:r w:rsidRPr="001B7345">
        <w:rPr>
          <w:rStyle w:val="s7"/>
          <w:rFonts w:eastAsia="Times New Roman"/>
          <w:b/>
          <w:bCs/>
        </w:rPr>
        <w:t>Time:</w:t>
      </w:r>
      <w:r w:rsidRPr="001B7345">
        <w:rPr>
          <w:rFonts w:eastAsia="Times New Roman" w:cs="Times New Roman"/>
        </w:rPr>
        <w:t xml:space="preserve"> Each phase of the didactic sequence includes a suggestion for the time that may be needed.</w:t>
      </w:r>
    </w:p>
    <w:p w14:paraId="2F345834" w14:textId="77777777" w:rsidR="00366EE8" w:rsidRPr="001B7345" w:rsidRDefault="00366EE8" w:rsidP="00366EE8">
      <w:pPr>
        <w:spacing w:after="0" w:line="240" w:lineRule="auto"/>
        <w:jc w:val="both"/>
        <w:rPr>
          <w:rFonts w:eastAsia="Times New Roman" w:cs="Times New Roman"/>
        </w:rPr>
      </w:pPr>
      <w:r w:rsidRPr="001B7345">
        <w:rPr>
          <w:rFonts w:eastAsia="Times New Roman" w:cs="Times New Roman"/>
        </w:rPr>
        <w:t xml:space="preserve">E. </w:t>
      </w:r>
      <w:r w:rsidRPr="001B7345">
        <w:rPr>
          <w:rStyle w:val="s7"/>
          <w:rFonts w:eastAsia="Times New Roman"/>
          <w:b/>
          <w:bCs/>
        </w:rPr>
        <w:t>Integrated Mini Project:</w:t>
      </w:r>
      <w:r w:rsidRPr="001B7345">
        <w:rPr>
          <w:rFonts w:eastAsia="Times New Roman" w:cs="Times New Roman"/>
        </w:rPr>
        <w:t xml:space="preserve"> The project is a creative opportunity for students to integrate knowledge, abilities and skills</w:t>
      </w:r>
      <w:r w:rsidRPr="001B7345">
        <w:rPr>
          <w:rFonts w:eastAsia="Times New Roman" w:cs="Times New Roman"/>
          <w:b/>
          <w:bCs/>
        </w:rPr>
        <w:t>.</w:t>
      </w:r>
    </w:p>
    <w:p w14:paraId="06289863" w14:textId="77777777" w:rsidR="00366EE8" w:rsidRPr="001B7345" w:rsidRDefault="00366EE8" w:rsidP="00366EE8">
      <w:pPr>
        <w:spacing w:after="0" w:line="240" w:lineRule="auto"/>
        <w:jc w:val="both"/>
        <w:rPr>
          <w:rFonts w:eastAsia="Times New Roman" w:cs="Times New Roman"/>
        </w:rPr>
      </w:pPr>
      <w:r w:rsidRPr="001B7345">
        <w:rPr>
          <w:rFonts w:eastAsia="Times New Roman" w:cs="Times New Roman"/>
        </w:rPr>
        <w:t xml:space="preserve">F. </w:t>
      </w:r>
      <w:r w:rsidRPr="001B7345">
        <w:rPr>
          <w:rStyle w:val="s7"/>
          <w:rFonts w:eastAsia="Times New Roman"/>
          <w:b/>
          <w:bCs/>
        </w:rPr>
        <w:t>Reflective Teaching:</w:t>
      </w:r>
      <w:r w:rsidRPr="001B7345">
        <w:rPr>
          <w:rFonts w:eastAsia="Times New Roman" w:cs="Times New Roman"/>
        </w:rPr>
        <w:t xml:space="preserve"> Suggestions for you to assess your own progress in teaching the material.</w:t>
      </w:r>
    </w:p>
    <w:p w14:paraId="411D962F" w14:textId="7EFD398C" w:rsidR="00366EE8" w:rsidRPr="00366EE8" w:rsidRDefault="00366EE8" w:rsidP="00366EE8">
      <w:pPr>
        <w:spacing w:after="0" w:line="240" w:lineRule="auto"/>
        <w:jc w:val="both"/>
        <w:rPr>
          <w:rFonts w:eastAsia="Times New Roman" w:cs="Times New Roman"/>
        </w:rPr>
      </w:pPr>
      <w:r w:rsidRPr="001B7345">
        <w:rPr>
          <w:rFonts w:eastAsia="Times New Roman" w:cs="Times New Roman"/>
        </w:rPr>
        <w:t xml:space="preserve">G. </w:t>
      </w:r>
      <w:r w:rsidRPr="001B7345">
        <w:rPr>
          <w:rStyle w:val="s7"/>
          <w:rFonts w:eastAsia="Times New Roman"/>
          <w:b/>
          <w:bCs/>
        </w:rPr>
        <w:t>Enduring Understanding Reflection</w:t>
      </w:r>
      <w:r w:rsidRPr="001B7345">
        <w:rPr>
          <w:rFonts w:eastAsia="Times New Roman" w:cs="Times New Roman"/>
        </w:rPr>
        <w:t>: Space to record how students grasped new understandings and ideas in connection with the essential question of the unit.</w:t>
      </w:r>
    </w:p>
    <w:tbl>
      <w:tblPr>
        <w:tblpPr w:leftFromText="141" w:rightFromText="141" w:vertAnchor="text" w:horzAnchor="page" w:tblpX="951" w:tblpY="-699"/>
        <w:tblW w:w="13891" w:type="dxa"/>
        <w:tblCellMar>
          <w:left w:w="0" w:type="dxa"/>
          <w:right w:w="0" w:type="dxa"/>
        </w:tblCellMar>
        <w:tblLook w:val="04A0" w:firstRow="1" w:lastRow="0" w:firstColumn="1" w:lastColumn="0" w:noHBand="0" w:noVBand="1"/>
      </w:tblPr>
      <w:tblGrid>
        <w:gridCol w:w="2684"/>
        <w:gridCol w:w="2693"/>
        <w:gridCol w:w="3118"/>
        <w:gridCol w:w="5396"/>
      </w:tblGrid>
      <w:tr w:rsidR="00AC2E25" w:rsidRPr="00EB3719" w14:paraId="50F84101" w14:textId="77777777" w:rsidTr="06742E36">
        <w:trPr>
          <w:trHeight w:val="561"/>
        </w:trPr>
        <w:tc>
          <w:tcPr>
            <w:tcW w:w="13891" w:type="dxa"/>
            <w:gridSpan w:val="4"/>
            <w:tcBorders>
              <w:top w:val="single" w:sz="8" w:space="0" w:color="auto"/>
              <w:left w:val="single" w:sz="8" w:space="0" w:color="auto"/>
              <w:bottom w:val="single" w:sz="8" w:space="0" w:color="auto"/>
              <w:right w:val="single" w:sz="8" w:space="0" w:color="auto"/>
            </w:tcBorders>
            <w:shd w:val="clear" w:color="auto" w:fill="D9D9D9" w:themeFill="background1" w:themeFillShade="D9"/>
            <w:tcMar>
              <w:top w:w="0" w:type="dxa"/>
              <w:left w:w="108" w:type="dxa"/>
              <w:bottom w:w="0" w:type="dxa"/>
              <w:right w:w="108" w:type="dxa"/>
            </w:tcMar>
            <w:hideMark/>
          </w:tcPr>
          <w:p w14:paraId="238A404F" w14:textId="7366B175" w:rsidR="00AC2E25" w:rsidRPr="00EB3719" w:rsidRDefault="00AC2E25" w:rsidP="000A30D1">
            <w:pPr>
              <w:spacing w:after="0" w:line="240" w:lineRule="auto"/>
              <w:jc w:val="center"/>
              <w:rPr>
                <w:rFonts w:ascii="Arial" w:hAnsi="Arial" w:cs="Arial"/>
                <w:b/>
                <w:sz w:val="24"/>
                <w:szCs w:val="24"/>
              </w:rPr>
            </w:pPr>
            <w:r w:rsidRPr="00EB3719">
              <w:rPr>
                <w:rFonts w:ascii="Arial" w:hAnsi="Arial" w:cs="Arial"/>
                <w:b/>
                <w:sz w:val="24"/>
                <w:szCs w:val="24"/>
              </w:rPr>
              <w:lastRenderedPageBreak/>
              <w:t xml:space="preserve">Level 5th </w:t>
            </w:r>
            <w:r w:rsidRPr="00EB3719">
              <w:rPr>
                <w:rFonts w:ascii="Arial" w:hAnsi="Arial" w:cs="Arial"/>
                <w:b/>
                <w:sz w:val="24"/>
                <w:szCs w:val="24"/>
                <w:vertAlign w:val="superscript"/>
              </w:rPr>
              <w:t xml:space="preserve"> </w:t>
            </w:r>
            <w:r w:rsidRPr="00EB3719">
              <w:rPr>
                <w:rFonts w:ascii="Arial" w:hAnsi="Arial" w:cs="Arial"/>
                <w:b/>
                <w:sz w:val="24"/>
                <w:szCs w:val="24"/>
              </w:rPr>
              <w:t>Unit 6</w:t>
            </w:r>
          </w:p>
          <w:p w14:paraId="09D1CED4" w14:textId="77777777" w:rsidR="00AC2E25" w:rsidRPr="00EB3719" w:rsidRDefault="00AC2E25" w:rsidP="000A30D1">
            <w:pPr>
              <w:spacing w:after="0" w:line="240" w:lineRule="auto"/>
              <w:jc w:val="center"/>
              <w:rPr>
                <w:rFonts w:ascii="Arial" w:hAnsi="Arial" w:cs="Arial"/>
                <w:b/>
                <w:sz w:val="24"/>
                <w:szCs w:val="24"/>
              </w:rPr>
            </w:pPr>
            <w:r w:rsidRPr="00EB3719">
              <w:rPr>
                <w:rFonts w:ascii="Arial" w:hAnsi="Arial" w:cs="Arial"/>
                <w:b/>
                <w:sz w:val="24"/>
                <w:szCs w:val="24"/>
              </w:rPr>
              <w:t xml:space="preserve">Scope and Sequence </w:t>
            </w:r>
          </w:p>
        </w:tc>
      </w:tr>
      <w:tr w:rsidR="00AC2E25" w:rsidRPr="00EB3719" w14:paraId="2F5E12C1" w14:textId="77777777" w:rsidTr="06742E36">
        <w:trPr>
          <w:trHeight w:val="561"/>
        </w:trPr>
        <w:tc>
          <w:tcPr>
            <w:tcW w:w="13891" w:type="dxa"/>
            <w:gridSpan w:val="4"/>
            <w:tcBorders>
              <w:top w:val="single" w:sz="8" w:space="0" w:color="auto"/>
              <w:left w:val="single" w:sz="8" w:space="0" w:color="auto"/>
              <w:bottom w:val="single" w:sz="8" w:space="0" w:color="auto"/>
              <w:right w:val="single" w:sz="8" w:space="0" w:color="auto"/>
            </w:tcBorders>
            <w:shd w:val="clear" w:color="auto" w:fill="D9D9D9" w:themeFill="background1" w:themeFillShade="D9"/>
            <w:tcMar>
              <w:top w:w="0" w:type="dxa"/>
              <w:left w:w="108" w:type="dxa"/>
              <w:bottom w:w="0" w:type="dxa"/>
              <w:right w:w="108" w:type="dxa"/>
            </w:tcMar>
          </w:tcPr>
          <w:p w14:paraId="5EE2A0B9" w14:textId="77777777" w:rsidR="00AC2E25" w:rsidRPr="00EB3719" w:rsidRDefault="00AC2E25" w:rsidP="000A30D1">
            <w:pPr>
              <w:spacing w:after="0" w:line="240" w:lineRule="auto"/>
              <w:jc w:val="center"/>
              <w:rPr>
                <w:rFonts w:ascii="Arial" w:hAnsi="Arial" w:cs="Arial"/>
                <w:b/>
                <w:sz w:val="24"/>
                <w:szCs w:val="24"/>
              </w:rPr>
            </w:pPr>
          </w:p>
          <w:tbl>
            <w:tblPr>
              <w:tblW w:w="13120" w:type="dxa"/>
              <w:jc w:val="center"/>
              <w:tblCellMar>
                <w:top w:w="15" w:type="dxa"/>
                <w:left w:w="15" w:type="dxa"/>
                <w:bottom w:w="15" w:type="dxa"/>
                <w:right w:w="15" w:type="dxa"/>
              </w:tblCellMar>
              <w:tblLook w:val="04A0" w:firstRow="1" w:lastRow="0" w:firstColumn="1" w:lastColumn="0" w:noHBand="0" w:noVBand="1"/>
            </w:tblPr>
            <w:tblGrid>
              <w:gridCol w:w="13120"/>
            </w:tblGrid>
            <w:tr w:rsidR="00AC2E25" w:rsidRPr="00EB3719" w14:paraId="308ACF90" w14:textId="77777777" w:rsidTr="000A30D1">
              <w:trPr>
                <w:trHeight w:val="304"/>
                <w:jc w:val="center"/>
              </w:trPr>
              <w:tc>
                <w:tcPr>
                  <w:tcW w:w="13120" w:type="dxa"/>
                  <w:tcBorders>
                    <w:top w:val="single" w:sz="4" w:space="0" w:color="000000"/>
                    <w:left w:val="single" w:sz="4" w:space="0" w:color="000000"/>
                    <w:bottom w:val="single" w:sz="4" w:space="0" w:color="000000"/>
                    <w:right w:val="single" w:sz="4" w:space="0" w:color="000000"/>
                  </w:tcBorders>
                  <w:shd w:val="clear" w:color="auto" w:fill="BDD7EE"/>
                  <w:tcMar>
                    <w:top w:w="0" w:type="dxa"/>
                    <w:left w:w="108" w:type="dxa"/>
                    <w:bottom w:w="0" w:type="dxa"/>
                    <w:right w:w="108" w:type="dxa"/>
                  </w:tcMar>
                  <w:hideMark/>
                </w:tcPr>
                <w:p w14:paraId="373CBF7C" w14:textId="77777777" w:rsidR="00AC2E25" w:rsidRPr="00EB3719" w:rsidRDefault="00AC2E25" w:rsidP="00366EE8">
                  <w:pPr>
                    <w:framePr w:hSpace="141" w:wrap="around" w:vAnchor="text" w:hAnchor="page" w:x="951" w:y="-699"/>
                    <w:jc w:val="center"/>
                    <w:rPr>
                      <w:rFonts w:ascii="Arial" w:hAnsi="Arial" w:cs="Arial"/>
                      <w:sz w:val="24"/>
                      <w:szCs w:val="24"/>
                    </w:rPr>
                  </w:pPr>
                  <w:r w:rsidRPr="00EB3719">
                    <w:rPr>
                      <w:rFonts w:ascii="Arial" w:hAnsi="Arial" w:cs="Arial"/>
                      <w:b/>
                      <w:bCs/>
                      <w:color w:val="000000"/>
                      <w:sz w:val="24"/>
                      <w:szCs w:val="24"/>
                    </w:rPr>
                    <w:t>Dimensions</w:t>
                  </w:r>
                </w:p>
              </w:tc>
            </w:tr>
            <w:tr w:rsidR="00AC2E25" w:rsidRPr="00EB3719" w14:paraId="1C9E1C7F" w14:textId="77777777" w:rsidTr="000A30D1">
              <w:trPr>
                <w:trHeight w:val="304"/>
                <w:jc w:val="center"/>
              </w:trPr>
              <w:tc>
                <w:tcPr>
                  <w:tcW w:w="13120" w:type="dxa"/>
                  <w:tcBorders>
                    <w:top w:val="single" w:sz="4" w:space="0" w:color="000000"/>
                    <w:left w:val="single" w:sz="4" w:space="0" w:color="000000"/>
                    <w:bottom w:val="single" w:sz="4" w:space="0" w:color="000000"/>
                    <w:right w:val="single" w:sz="4" w:space="0" w:color="000000"/>
                  </w:tcBorders>
                  <w:shd w:val="clear" w:color="auto" w:fill="FFD965"/>
                  <w:tcMar>
                    <w:top w:w="0" w:type="dxa"/>
                    <w:left w:w="108" w:type="dxa"/>
                    <w:bottom w:w="0" w:type="dxa"/>
                    <w:right w:w="108" w:type="dxa"/>
                  </w:tcMar>
                  <w:hideMark/>
                </w:tcPr>
                <w:p w14:paraId="5849A725" w14:textId="77777777" w:rsidR="00AC2E25" w:rsidRPr="00EB3719" w:rsidRDefault="00AC2E25" w:rsidP="00366EE8">
                  <w:pPr>
                    <w:framePr w:hSpace="141" w:wrap="around" w:vAnchor="text" w:hAnchor="page" w:x="951" w:y="-699"/>
                    <w:jc w:val="center"/>
                    <w:rPr>
                      <w:rFonts w:ascii="Arial" w:hAnsi="Arial" w:cs="Arial"/>
                      <w:sz w:val="24"/>
                      <w:szCs w:val="24"/>
                    </w:rPr>
                  </w:pPr>
                  <w:r w:rsidRPr="00EB3719">
                    <w:rPr>
                      <w:rFonts w:ascii="Arial" w:hAnsi="Arial" w:cs="Arial"/>
                      <w:b/>
                      <w:bCs/>
                      <w:color w:val="000000"/>
                      <w:sz w:val="24"/>
                      <w:szCs w:val="24"/>
                    </w:rPr>
                    <w:t>1.</w:t>
                  </w:r>
                  <w:r w:rsidRPr="00EB3719">
                    <w:rPr>
                      <w:rFonts w:ascii="Arial" w:hAnsi="Arial" w:cs="Arial"/>
                      <w:color w:val="000000"/>
                      <w:sz w:val="24"/>
                      <w:szCs w:val="24"/>
                    </w:rPr>
                    <w:t xml:space="preserve"> </w:t>
                  </w:r>
                  <w:r w:rsidRPr="00EB3719">
                    <w:rPr>
                      <w:rFonts w:ascii="Arial" w:hAnsi="Arial" w:cs="Arial"/>
                      <w:b/>
                      <w:bCs/>
                      <w:color w:val="000000"/>
                      <w:sz w:val="24"/>
                      <w:szCs w:val="24"/>
                    </w:rPr>
                    <w:t>Ways of thinking ( </w:t>
                  </w:r>
                  <w:r w:rsidR="005202B6" w:rsidRPr="00EB3719">
                    <w:rPr>
                      <w:rFonts w:ascii="Arial" w:hAnsi="Arial" w:cs="Arial"/>
                      <w:b/>
                      <w:bCs/>
                      <w:color w:val="000000"/>
                      <w:sz w:val="24"/>
                      <w:szCs w:val="24"/>
                    </w:rPr>
                    <w:t>X</w:t>
                  </w:r>
                  <w:r w:rsidRPr="00EB3719">
                    <w:rPr>
                      <w:rFonts w:ascii="Arial" w:hAnsi="Arial" w:cs="Arial"/>
                      <w:b/>
                      <w:bCs/>
                      <w:color w:val="000000"/>
                      <w:sz w:val="24"/>
                      <w:szCs w:val="24"/>
                    </w:rPr>
                    <w:t xml:space="preserve"> )</w:t>
                  </w:r>
                </w:p>
              </w:tc>
            </w:tr>
            <w:tr w:rsidR="00AC2E25" w:rsidRPr="00EB3719" w14:paraId="4481E995" w14:textId="77777777" w:rsidTr="000A30D1">
              <w:trPr>
                <w:trHeight w:val="304"/>
                <w:jc w:val="center"/>
              </w:trPr>
              <w:tc>
                <w:tcPr>
                  <w:tcW w:w="13120" w:type="dxa"/>
                  <w:tcBorders>
                    <w:top w:val="single" w:sz="4" w:space="0" w:color="000000"/>
                    <w:left w:val="single" w:sz="4" w:space="0" w:color="000000"/>
                    <w:bottom w:val="single" w:sz="4" w:space="0" w:color="000000"/>
                    <w:right w:val="single" w:sz="4" w:space="0" w:color="000000"/>
                  </w:tcBorders>
                  <w:shd w:val="clear" w:color="auto" w:fill="FF7C80"/>
                  <w:tcMar>
                    <w:top w:w="0" w:type="dxa"/>
                    <w:left w:w="108" w:type="dxa"/>
                    <w:bottom w:w="0" w:type="dxa"/>
                    <w:right w:w="108" w:type="dxa"/>
                  </w:tcMar>
                  <w:hideMark/>
                </w:tcPr>
                <w:p w14:paraId="78B7F6BF" w14:textId="77777777" w:rsidR="00AC2E25" w:rsidRPr="00EB3719" w:rsidRDefault="00AC2E25" w:rsidP="00366EE8">
                  <w:pPr>
                    <w:framePr w:hSpace="141" w:wrap="around" w:vAnchor="text" w:hAnchor="page" w:x="951" w:y="-699"/>
                    <w:jc w:val="center"/>
                    <w:rPr>
                      <w:rFonts w:ascii="Arial" w:hAnsi="Arial" w:cs="Arial"/>
                      <w:sz w:val="24"/>
                      <w:szCs w:val="24"/>
                    </w:rPr>
                  </w:pPr>
                  <w:r w:rsidRPr="00EB3719">
                    <w:rPr>
                      <w:rFonts w:ascii="Arial" w:hAnsi="Arial" w:cs="Arial"/>
                      <w:b/>
                      <w:bCs/>
                      <w:color w:val="000000"/>
                      <w:sz w:val="24"/>
                      <w:szCs w:val="24"/>
                    </w:rPr>
                    <w:t xml:space="preserve">2. Ways of living in the world  (  </w:t>
                  </w:r>
                  <w:r w:rsidR="005202B6" w:rsidRPr="00EB3719">
                    <w:rPr>
                      <w:rFonts w:ascii="Arial" w:hAnsi="Arial" w:cs="Arial"/>
                      <w:b/>
                      <w:bCs/>
                      <w:color w:val="000000"/>
                      <w:sz w:val="24"/>
                      <w:szCs w:val="24"/>
                    </w:rPr>
                    <w:t>X</w:t>
                  </w:r>
                  <w:r w:rsidRPr="00EB3719">
                    <w:rPr>
                      <w:rFonts w:ascii="Arial" w:hAnsi="Arial" w:cs="Arial"/>
                      <w:b/>
                      <w:bCs/>
                      <w:color w:val="000000"/>
                      <w:sz w:val="24"/>
                      <w:szCs w:val="24"/>
                    </w:rPr>
                    <w:t xml:space="preserve"> )</w:t>
                  </w:r>
                </w:p>
              </w:tc>
            </w:tr>
            <w:tr w:rsidR="00AC2E25" w:rsidRPr="00EB3719" w14:paraId="3B55B2A0" w14:textId="77777777" w:rsidTr="000A30D1">
              <w:trPr>
                <w:trHeight w:val="304"/>
                <w:jc w:val="center"/>
              </w:trPr>
              <w:tc>
                <w:tcPr>
                  <w:tcW w:w="13120" w:type="dxa"/>
                  <w:tcBorders>
                    <w:top w:val="single" w:sz="4" w:space="0" w:color="000000"/>
                    <w:left w:val="single" w:sz="4" w:space="0" w:color="000000"/>
                    <w:bottom w:val="single" w:sz="4" w:space="0" w:color="000000"/>
                    <w:right w:val="single" w:sz="4" w:space="0" w:color="000000"/>
                  </w:tcBorders>
                  <w:shd w:val="clear" w:color="auto" w:fill="33CCCC"/>
                  <w:tcMar>
                    <w:top w:w="0" w:type="dxa"/>
                    <w:left w:w="108" w:type="dxa"/>
                    <w:bottom w:w="0" w:type="dxa"/>
                    <w:right w:w="108" w:type="dxa"/>
                  </w:tcMar>
                  <w:hideMark/>
                </w:tcPr>
                <w:p w14:paraId="46EADE0F" w14:textId="77777777" w:rsidR="00AC2E25" w:rsidRPr="00EB3719" w:rsidRDefault="00AC2E25" w:rsidP="00366EE8">
                  <w:pPr>
                    <w:framePr w:hSpace="141" w:wrap="around" w:vAnchor="text" w:hAnchor="page" w:x="951" w:y="-699"/>
                    <w:jc w:val="center"/>
                    <w:rPr>
                      <w:rFonts w:ascii="Arial" w:hAnsi="Arial" w:cs="Arial"/>
                      <w:sz w:val="24"/>
                      <w:szCs w:val="24"/>
                    </w:rPr>
                  </w:pPr>
                  <w:r w:rsidRPr="00EB3719">
                    <w:rPr>
                      <w:rFonts w:ascii="Arial" w:hAnsi="Arial" w:cs="Arial"/>
                      <w:b/>
                      <w:bCs/>
                      <w:color w:val="000000"/>
                      <w:sz w:val="24"/>
                      <w:szCs w:val="24"/>
                    </w:rPr>
                    <w:t xml:space="preserve">3. Ways of relating with others  ( </w:t>
                  </w:r>
                  <w:r w:rsidR="005202B6" w:rsidRPr="00EB3719">
                    <w:rPr>
                      <w:rFonts w:ascii="Arial" w:hAnsi="Arial" w:cs="Arial"/>
                      <w:b/>
                      <w:bCs/>
                      <w:color w:val="000000"/>
                      <w:sz w:val="24"/>
                      <w:szCs w:val="24"/>
                    </w:rPr>
                    <w:t>X</w:t>
                  </w:r>
                  <w:r w:rsidRPr="00EB3719">
                    <w:rPr>
                      <w:rFonts w:ascii="Arial" w:hAnsi="Arial" w:cs="Arial"/>
                      <w:b/>
                      <w:bCs/>
                      <w:color w:val="000000"/>
                      <w:sz w:val="24"/>
                      <w:szCs w:val="24"/>
                    </w:rPr>
                    <w:t xml:space="preserve"> )</w:t>
                  </w:r>
                </w:p>
              </w:tc>
            </w:tr>
            <w:tr w:rsidR="00AC2E25" w:rsidRPr="00EB3719" w14:paraId="181B7875" w14:textId="77777777" w:rsidTr="000A30D1">
              <w:trPr>
                <w:trHeight w:val="304"/>
                <w:jc w:val="center"/>
              </w:trPr>
              <w:tc>
                <w:tcPr>
                  <w:tcW w:w="13120" w:type="dxa"/>
                  <w:tcBorders>
                    <w:top w:val="single" w:sz="4" w:space="0" w:color="000000"/>
                    <w:left w:val="single" w:sz="4" w:space="0" w:color="000000"/>
                    <w:bottom w:val="single" w:sz="4" w:space="0" w:color="000000"/>
                    <w:right w:val="single" w:sz="4" w:space="0" w:color="000000"/>
                  </w:tcBorders>
                  <w:shd w:val="clear" w:color="auto" w:fill="9999FF"/>
                  <w:tcMar>
                    <w:top w:w="0" w:type="dxa"/>
                    <w:left w:w="108" w:type="dxa"/>
                    <w:bottom w:w="0" w:type="dxa"/>
                    <w:right w:w="108" w:type="dxa"/>
                  </w:tcMar>
                  <w:hideMark/>
                </w:tcPr>
                <w:p w14:paraId="61B28169" w14:textId="77777777" w:rsidR="00AC2E25" w:rsidRPr="00EB3719" w:rsidRDefault="00AC2E25" w:rsidP="00366EE8">
                  <w:pPr>
                    <w:framePr w:hSpace="141" w:wrap="around" w:vAnchor="text" w:hAnchor="page" w:x="951" w:y="-699"/>
                    <w:jc w:val="center"/>
                    <w:rPr>
                      <w:rFonts w:ascii="Arial" w:hAnsi="Arial" w:cs="Arial"/>
                      <w:sz w:val="24"/>
                      <w:szCs w:val="24"/>
                    </w:rPr>
                  </w:pPr>
                  <w:r w:rsidRPr="00EB3719">
                    <w:rPr>
                      <w:rFonts w:ascii="Arial" w:hAnsi="Arial" w:cs="Arial"/>
                      <w:b/>
                      <w:bCs/>
                      <w:color w:val="000000"/>
                      <w:sz w:val="24"/>
                      <w:szCs w:val="24"/>
                    </w:rPr>
                    <w:t>4. Tools for integrating with the world  (   )</w:t>
                  </w:r>
                </w:p>
              </w:tc>
            </w:tr>
          </w:tbl>
          <w:p w14:paraId="70E8D5C6" w14:textId="77777777" w:rsidR="00AC2E25" w:rsidRPr="00EB3719" w:rsidRDefault="00AC2E25" w:rsidP="000A30D1">
            <w:pPr>
              <w:spacing w:after="0" w:line="240" w:lineRule="auto"/>
              <w:rPr>
                <w:rFonts w:ascii="Arial" w:hAnsi="Arial" w:cs="Arial"/>
                <w:b/>
                <w:sz w:val="24"/>
                <w:szCs w:val="24"/>
              </w:rPr>
            </w:pPr>
          </w:p>
        </w:tc>
      </w:tr>
      <w:tr w:rsidR="00AC2E25" w:rsidRPr="00EB3719" w14:paraId="3B63BC1C" w14:textId="77777777" w:rsidTr="06742E36">
        <w:trPr>
          <w:trHeight w:val="388"/>
        </w:trPr>
        <w:tc>
          <w:tcPr>
            <w:tcW w:w="13891" w:type="dxa"/>
            <w:gridSpan w:val="4"/>
            <w:tcBorders>
              <w:top w:val="single" w:sz="8" w:space="0" w:color="auto"/>
              <w:left w:val="single" w:sz="8" w:space="0" w:color="auto"/>
              <w:bottom w:val="single" w:sz="8" w:space="0" w:color="auto"/>
              <w:right w:val="single" w:sz="8" w:space="0" w:color="auto"/>
            </w:tcBorders>
            <w:shd w:val="clear" w:color="auto" w:fill="D9D9D9" w:themeFill="background1" w:themeFillShade="D9"/>
            <w:tcMar>
              <w:top w:w="0" w:type="dxa"/>
              <w:left w:w="108" w:type="dxa"/>
              <w:bottom w:w="0" w:type="dxa"/>
              <w:right w:w="108" w:type="dxa"/>
            </w:tcMar>
          </w:tcPr>
          <w:p w14:paraId="47023979" w14:textId="77777777" w:rsidR="00AC2E25" w:rsidRPr="00EB3719" w:rsidRDefault="00AC2E25" w:rsidP="000A30D1">
            <w:pPr>
              <w:spacing w:after="0" w:line="240" w:lineRule="auto"/>
              <w:jc w:val="center"/>
              <w:rPr>
                <w:rFonts w:ascii="Arial" w:hAnsi="Arial" w:cs="Arial"/>
                <w:sz w:val="24"/>
                <w:szCs w:val="24"/>
              </w:rPr>
            </w:pPr>
            <w:r w:rsidRPr="00EB3719">
              <w:rPr>
                <w:rFonts w:ascii="Arial" w:eastAsia="Times New Roman" w:hAnsi="Arial" w:cs="Arial"/>
                <w:b/>
                <w:sz w:val="24"/>
                <w:szCs w:val="24"/>
                <w:lang w:eastAsia="es-CR"/>
              </w:rPr>
              <w:t>Scenario: Let´s Play</w:t>
            </w:r>
          </w:p>
        </w:tc>
      </w:tr>
      <w:tr w:rsidR="00AC2E25" w:rsidRPr="00EB3719" w14:paraId="1B665E34" w14:textId="77777777" w:rsidTr="06742E36">
        <w:trPr>
          <w:trHeight w:val="394"/>
        </w:trPr>
        <w:tc>
          <w:tcPr>
            <w:tcW w:w="2684"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7C346040" w14:textId="77777777" w:rsidR="00AC2E25" w:rsidRPr="00EB3719" w:rsidRDefault="00AC2E25" w:rsidP="000A30D1">
            <w:pPr>
              <w:spacing w:after="0" w:line="240" w:lineRule="auto"/>
              <w:jc w:val="center"/>
              <w:rPr>
                <w:rFonts w:ascii="Arial" w:eastAsia="Times New Roman" w:hAnsi="Arial" w:cs="Arial"/>
                <w:sz w:val="24"/>
                <w:szCs w:val="24"/>
                <w:lang w:eastAsia="es-CR"/>
              </w:rPr>
            </w:pPr>
            <w:r w:rsidRPr="00EB3719">
              <w:rPr>
                <w:rFonts w:ascii="Arial" w:eastAsia="Times New Roman" w:hAnsi="Arial" w:cs="Arial"/>
                <w:b/>
                <w:bCs/>
                <w:sz w:val="24"/>
                <w:szCs w:val="24"/>
                <w:lang w:eastAsia="es-CR"/>
              </w:rPr>
              <w:t xml:space="preserve">Enduring Understanding </w:t>
            </w:r>
          </w:p>
        </w:tc>
        <w:tc>
          <w:tcPr>
            <w:tcW w:w="11207" w:type="dxa"/>
            <w:gridSpan w:val="3"/>
            <w:tcBorders>
              <w:top w:val="nil"/>
              <w:left w:val="nil"/>
              <w:bottom w:val="single" w:sz="8" w:space="0" w:color="auto"/>
              <w:right w:val="single" w:sz="8" w:space="0" w:color="auto"/>
            </w:tcBorders>
            <w:tcMar>
              <w:top w:w="0" w:type="dxa"/>
              <w:left w:w="108" w:type="dxa"/>
              <w:bottom w:w="0" w:type="dxa"/>
              <w:right w:w="108" w:type="dxa"/>
            </w:tcMar>
            <w:vAlign w:val="center"/>
          </w:tcPr>
          <w:p w14:paraId="005D6E8A" w14:textId="77777777" w:rsidR="00AC2E25" w:rsidRPr="00EB3719" w:rsidRDefault="00AC2E25" w:rsidP="000A30D1">
            <w:pPr>
              <w:spacing w:after="0" w:line="240" w:lineRule="auto"/>
              <w:rPr>
                <w:rFonts w:ascii="Arial" w:hAnsi="Arial" w:cs="Arial"/>
                <w:sz w:val="24"/>
                <w:szCs w:val="24"/>
              </w:rPr>
            </w:pPr>
            <w:r w:rsidRPr="00EB3719">
              <w:rPr>
                <w:rFonts w:ascii="Arial" w:hAnsi="Arial" w:cs="Arial"/>
                <w:sz w:val="24"/>
                <w:szCs w:val="24"/>
              </w:rPr>
              <w:t>What people do for fun differs from one person to another not only because of likes and dislikes, but also because of personality, time and money.</w:t>
            </w:r>
          </w:p>
        </w:tc>
      </w:tr>
      <w:tr w:rsidR="00AC2E25" w:rsidRPr="00EB3719" w14:paraId="7D964AA8" w14:textId="77777777" w:rsidTr="06742E36">
        <w:trPr>
          <w:trHeight w:val="394"/>
        </w:trPr>
        <w:tc>
          <w:tcPr>
            <w:tcW w:w="2684"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4138C1F7" w14:textId="77777777" w:rsidR="00AC2E25" w:rsidRPr="00EB3719" w:rsidRDefault="00AC2E25" w:rsidP="000A30D1">
            <w:pPr>
              <w:spacing w:after="0" w:line="240" w:lineRule="auto"/>
              <w:jc w:val="center"/>
              <w:rPr>
                <w:rFonts w:ascii="Arial" w:eastAsia="Times New Roman" w:hAnsi="Arial" w:cs="Arial"/>
                <w:sz w:val="24"/>
                <w:szCs w:val="24"/>
                <w:lang w:eastAsia="es-CR"/>
              </w:rPr>
            </w:pPr>
            <w:r w:rsidRPr="00EB3719">
              <w:rPr>
                <w:rFonts w:ascii="Arial" w:eastAsia="Times New Roman" w:hAnsi="Arial" w:cs="Arial"/>
                <w:b/>
                <w:bCs/>
                <w:sz w:val="24"/>
                <w:szCs w:val="24"/>
                <w:lang w:eastAsia="es-CR"/>
              </w:rPr>
              <w:t>Essential  Question</w:t>
            </w:r>
          </w:p>
        </w:tc>
        <w:tc>
          <w:tcPr>
            <w:tcW w:w="11207" w:type="dxa"/>
            <w:gridSpan w:val="3"/>
            <w:tcBorders>
              <w:top w:val="nil"/>
              <w:left w:val="nil"/>
              <w:bottom w:val="single" w:sz="8" w:space="0" w:color="auto"/>
              <w:right w:val="single" w:sz="8" w:space="0" w:color="auto"/>
            </w:tcBorders>
            <w:tcMar>
              <w:top w:w="0" w:type="dxa"/>
              <w:left w:w="108" w:type="dxa"/>
              <w:bottom w:w="0" w:type="dxa"/>
              <w:right w:w="108" w:type="dxa"/>
            </w:tcMar>
          </w:tcPr>
          <w:p w14:paraId="3975F720" w14:textId="77777777" w:rsidR="00AC2E25" w:rsidRPr="00EB3719" w:rsidRDefault="00AC2E25" w:rsidP="000A30D1">
            <w:pPr>
              <w:spacing w:after="0" w:line="240" w:lineRule="auto"/>
              <w:jc w:val="both"/>
              <w:rPr>
                <w:rFonts w:ascii="Arial" w:hAnsi="Arial" w:cs="Arial"/>
                <w:sz w:val="24"/>
                <w:szCs w:val="24"/>
              </w:rPr>
            </w:pPr>
            <w:r w:rsidRPr="00EB3719">
              <w:rPr>
                <w:rFonts w:ascii="Arial" w:hAnsi="Arial" w:cs="Arial"/>
                <w:sz w:val="24"/>
                <w:szCs w:val="24"/>
              </w:rPr>
              <w:t>How do people play around the world?</w:t>
            </w:r>
          </w:p>
        </w:tc>
      </w:tr>
      <w:tr w:rsidR="00AC2E25" w:rsidRPr="00EB3719" w14:paraId="67DCC733" w14:textId="77777777" w:rsidTr="06742E36">
        <w:trPr>
          <w:trHeight w:val="394"/>
        </w:trPr>
        <w:tc>
          <w:tcPr>
            <w:tcW w:w="13891" w:type="dxa"/>
            <w:gridSpan w:val="4"/>
            <w:tcBorders>
              <w:top w:val="nil"/>
              <w:left w:val="single" w:sz="8" w:space="0" w:color="auto"/>
              <w:bottom w:val="single" w:sz="8" w:space="0" w:color="auto"/>
              <w:right w:val="single" w:sz="8" w:space="0" w:color="auto"/>
            </w:tcBorders>
            <w:shd w:val="clear" w:color="auto" w:fill="D9D9D9" w:themeFill="background1" w:themeFillShade="D9"/>
            <w:tcMar>
              <w:top w:w="0" w:type="dxa"/>
              <w:left w:w="108" w:type="dxa"/>
              <w:bottom w:w="0" w:type="dxa"/>
              <w:right w:w="108" w:type="dxa"/>
            </w:tcMar>
            <w:vAlign w:val="center"/>
          </w:tcPr>
          <w:p w14:paraId="09BB0C8A" w14:textId="77777777" w:rsidR="00AC2E25" w:rsidRPr="00EB3719" w:rsidRDefault="00AC2E25" w:rsidP="000A30D1">
            <w:pPr>
              <w:pStyle w:val="Prrafodelista"/>
              <w:spacing w:after="0" w:line="240" w:lineRule="auto"/>
              <w:ind w:left="-108"/>
              <w:jc w:val="center"/>
              <w:rPr>
                <w:rFonts w:ascii="Arial" w:eastAsia="Times New Roman" w:hAnsi="Arial" w:cs="Arial"/>
                <w:b/>
                <w:bCs/>
                <w:sz w:val="24"/>
                <w:szCs w:val="24"/>
              </w:rPr>
            </w:pPr>
            <w:r w:rsidRPr="00EB3719">
              <w:rPr>
                <w:rFonts w:ascii="Arial" w:eastAsia="Times New Roman" w:hAnsi="Arial" w:cs="Arial"/>
                <w:b/>
                <w:bCs/>
                <w:sz w:val="24"/>
                <w:szCs w:val="24"/>
              </w:rPr>
              <w:t>Assessment and Goals</w:t>
            </w:r>
          </w:p>
        </w:tc>
      </w:tr>
      <w:tr w:rsidR="00AC2E25" w:rsidRPr="00EB3719" w14:paraId="2AAA1EDD" w14:textId="77777777" w:rsidTr="06742E36">
        <w:trPr>
          <w:trHeight w:val="394"/>
        </w:trPr>
        <w:tc>
          <w:tcPr>
            <w:tcW w:w="2684" w:type="dxa"/>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vAlign w:val="center"/>
          </w:tcPr>
          <w:p w14:paraId="1BD2CACB" w14:textId="77777777" w:rsidR="00AC2E25" w:rsidRPr="00EB3719" w:rsidRDefault="00AC2E25" w:rsidP="000A30D1">
            <w:pPr>
              <w:pStyle w:val="Prrafodelista"/>
              <w:spacing w:after="0" w:line="240" w:lineRule="auto"/>
              <w:ind w:left="-118"/>
              <w:jc w:val="center"/>
              <w:rPr>
                <w:rFonts w:ascii="Arial" w:eastAsia="Times New Roman" w:hAnsi="Arial" w:cs="Arial"/>
                <w:b/>
                <w:bCs/>
                <w:sz w:val="24"/>
                <w:szCs w:val="24"/>
              </w:rPr>
            </w:pPr>
            <w:r w:rsidRPr="00EB3719">
              <w:rPr>
                <w:rFonts w:ascii="Arial" w:eastAsia="Times New Roman" w:hAnsi="Arial" w:cs="Arial"/>
                <w:b/>
                <w:bCs/>
                <w:sz w:val="24"/>
                <w:szCs w:val="24"/>
              </w:rPr>
              <w:t>Week 1</w:t>
            </w:r>
          </w:p>
          <w:p w14:paraId="00BA8A5E" w14:textId="77777777" w:rsidR="00AC2E25" w:rsidRPr="00EB3719" w:rsidRDefault="00AC2E25" w:rsidP="000A30D1">
            <w:pPr>
              <w:pStyle w:val="Prrafodelista"/>
              <w:spacing w:after="0" w:line="240" w:lineRule="auto"/>
              <w:ind w:left="-108"/>
              <w:jc w:val="center"/>
              <w:rPr>
                <w:rFonts w:ascii="Arial" w:eastAsia="Times New Roman" w:hAnsi="Arial" w:cs="Arial"/>
                <w:b/>
                <w:bCs/>
                <w:sz w:val="24"/>
                <w:szCs w:val="24"/>
              </w:rPr>
            </w:pPr>
          </w:p>
        </w:tc>
        <w:tc>
          <w:tcPr>
            <w:tcW w:w="2693" w:type="dxa"/>
            <w:tcBorders>
              <w:top w:val="nil"/>
              <w:left w:val="single" w:sz="8" w:space="0" w:color="auto"/>
              <w:bottom w:val="single" w:sz="8" w:space="0" w:color="auto"/>
              <w:right w:val="single" w:sz="8" w:space="0" w:color="auto"/>
            </w:tcBorders>
            <w:shd w:val="clear" w:color="auto" w:fill="auto"/>
            <w:vAlign w:val="center"/>
          </w:tcPr>
          <w:p w14:paraId="0F5AE99B" w14:textId="77777777" w:rsidR="00AC2E25" w:rsidRPr="00EB3719" w:rsidRDefault="00AC2E25" w:rsidP="000A30D1">
            <w:pPr>
              <w:pStyle w:val="Prrafodelista"/>
              <w:spacing w:after="0" w:line="240" w:lineRule="auto"/>
              <w:ind w:left="-108"/>
              <w:jc w:val="center"/>
              <w:rPr>
                <w:rFonts w:ascii="Arial" w:eastAsia="Times New Roman" w:hAnsi="Arial" w:cs="Arial"/>
                <w:b/>
                <w:bCs/>
                <w:sz w:val="24"/>
                <w:szCs w:val="24"/>
              </w:rPr>
            </w:pPr>
            <w:r w:rsidRPr="00EB3719">
              <w:rPr>
                <w:rFonts w:ascii="Arial" w:eastAsia="Times New Roman" w:hAnsi="Arial" w:cs="Arial"/>
                <w:b/>
                <w:bCs/>
                <w:sz w:val="24"/>
                <w:szCs w:val="24"/>
              </w:rPr>
              <w:t>Week 2</w:t>
            </w:r>
          </w:p>
          <w:p w14:paraId="2DC08E4B" w14:textId="77777777" w:rsidR="00AC2E25" w:rsidRPr="00EB3719" w:rsidRDefault="00AC2E25" w:rsidP="000A30D1">
            <w:pPr>
              <w:pStyle w:val="Prrafodelista"/>
              <w:spacing w:after="0" w:line="240" w:lineRule="auto"/>
              <w:ind w:left="-108"/>
              <w:jc w:val="center"/>
              <w:rPr>
                <w:rFonts w:ascii="Arial" w:eastAsia="Times New Roman" w:hAnsi="Arial" w:cs="Arial"/>
                <w:b/>
                <w:bCs/>
                <w:sz w:val="24"/>
                <w:szCs w:val="24"/>
              </w:rPr>
            </w:pPr>
          </w:p>
        </w:tc>
        <w:tc>
          <w:tcPr>
            <w:tcW w:w="3118" w:type="dxa"/>
            <w:tcBorders>
              <w:top w:val="nil"/>
              <w:left w:val="single" w:sz="8" w:space="0" w:color="auto"/>
              <w:bottom w:val="single" w:sz="8" w:space="0" w:color="auto"/>
              <w:right w:val="single" w:sz="8" w:space="0" w:color="auto"/>
            </w:tcBorders>
            <w:shd w:val="clear" w:color="auto" w:fill="auto"/>
            <w:vAlign w:val="center"/>
          </w:tcPr>
          <w:p w14:paraId="4F1F8DF4" w14:textId="77777777" w:rsidR="00AC2E25" w:rsidRPr="00EB3719" w:rsidRDefault="00AC2E25" w:rsidP="000A30D1">
            <w:pPr>
              <w:pStyle w:val="Prrafodelista"/>
              <w:spacing w:after="0" w:line="240" w:lineRule="auto"/>
              <w:ind w:left="-108"/>
              <w:jc w:val="center"/>
              <w:rPr>
                <w:rFonts w:ascii="Arial" w:eastAsia="Times New Roman" w:hAnsi="Arial" w:cs="Arial"/>
                <w:b/>
                <w:bCs/>
                <w:sz w:val="24"/>
                <w:szCs w:val="24"/>
              </w:rPr>
            </w:pPr>
            <w:r w:rsidRPr="00EB3719">
              <w:rPr>
                <w:rFonts w:ascii="Arial" w:eastAsia="Times New Roman" w:hAnsi="Arial" w:cs="Arial"/>
                <w:b/>
                <w:bCs/>
                <w:sz w:val="24"/>
                <w:szCs w:val="24"/>
              </w:rPr>
              <w:t>Week 3</w:t>
            </w:r>
          </w:p>
          <w:p w14:paraId="08959C67" w14:textId="77777777" w:rsidR="00AC2E25" w:rsidRPr="00EB3719" w:rsidRDefault="00AC2E25" w:rsidP="000A30D1">
            <w:pPr>
              <w:pStyle w:val="Prrafodelista"/>
              <w:spacing w:after="0" w:line="240" w:lineRule="auto"/>
              <w:ind w:left="-108"/>
              <w:jc w:val="center"/>
              <w:rPr>
                <w:rFonts w:ascii="Arial" w:eastAsia="Times New Roman" w:hAnsi="Arial" w:cs="Arial"/>
                <w:b/>
                <w:bCs/>
                <w:sz w:val="24"/>
                <w:szCs w:val="24"/>
              </w:rPr>
            </w:pPr>
          </w:p>
        </w:tc>
        <w:tc>
          <w:tcPr>
            <w:tcW w:w="5396" w:type="dxa"/>
            <w:tcBorders>
              <w:top w:val="nil"/>
              <w:left w:val="single" w:sz="8" w:space="0" w:color="auto"/>
              <w:bottom w:val="single" w:sz="8" w:space="0" w:color="auto"/>
              <w:right w:val="single" w:sz="8" w:space="0" w:color="auto"/>
            </w:tcBorders>
            <w:shd w:val="clear" w:color="auto" w:fill="auto"/>
            <w:vAlign w:val="center"/>
          </w:tcPr>
          <w:p w14:paraId="6E9DD39D" w14:textId="77777777" w:rsidR="00AC2E25" w:rsidRPr="00EB3719" w:rsidRDefault="00AC2E25" w:rsidP="000A30D1">
            <w:pPr>
              <w:spacing w:after="0" w:line="240" w:lineRule="auto"/>
              <w:jc w:val="center"/>
              <w:rPr>
                <w:rFonts w:ascii="Arial" w:eastAsia="Times New Roman" w:hAnsi="Arial" w:cs="Arial"/>
                <w:b/>
                <w:bCs/>
                <w:sz w:val="24"/>
                <w:szCs w:val="24"/>
                <w:lang w:eastAsia="es-CR"/>
              </w:rPr>
            </w:pPr>
            <w:r w:rsidRPr="00EB3719">
              <w:rPr>
                <w:rFonts w:ascii="Arial" w:eastAsia="Times New Roman" w:hAnsi="Arial" w:cs="Arial"/>
                <w:b/>
                <w:bCs/>
                <w:sz w:val="24"/>
                <w:szCs w:val="24"/>
                <w:lang w:eastAsia="es-CR"/>
              </w:rPr>
              <w:t>Week 4</w:t>
            </w:r>
          </w:p>
          <w:p w14:paraId="37CC10B7" w14:textId="77777777" w:rsidR="00AC2E25" w:rsidRPr="00EB3719" w:rsidRDefault="00AC2E25" w:rsidP="000A30D1">
            <w:pPr>
              <w:pStyle w:val="Prrafodelista"/>
              <w:spacing w:after="0" w:line="240" w:lineRule="auto"/>
              <w:ind w:left="-108"/>
              <w:jc w:val="center"/>
              <w:rPr>
                <w:rFonts w:ascii="Arial" w:eastAsia="Times New Roman" w:hAnsi="Arial" w:cs="Arial"/>
                <w:b/>
                <w:bCs/>
                <w:sz w:val="24"/>
                <w:szCs w:val="24"/>
              </w:rPr>
            </w:pPr>
          </w:p>
        </w:tc>
      </w:tr>
      <w:tr w:rsidR="00AC2E25" w:rsidRPr="00EB3719" w14:paraId="0B393472" w14:textId="77777777" w:rsidTr="06742E36">
        <w:trPr>
          <w:trHeight w:val="394"/>
        </w:trPr>
        <w:tc>
          <w:tcPr>
            <w:tcW w:w="2684" w:type="dxa"/>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5B6ECAB7" w14:textId="77777777" w:rsidR="00AC2E25" w:rsidRPr="00EB3719" w:rsidRDefault="00AC2E25" w:rsidP="000A30D1">
            <w:pPr>
              <w:spacing w:after="0" w:line="240" w:lineRule="auto"/>
              <w:jc w:val="center"/>
              <w:rPr>
                <w:rFonts w:ascii="Arial" w:eastAsia="Times New Roman" w:hAnsi="Arial" w:cs="Arial"/>
                <w:b/>
                <w:sz w:val="24"/>
                <w:szCs w:val="24"/>
                <w:lang w:eastAsia="es-CR"/>
              </w:rPr>
            </w:pPr>
            <w:r w:rsidRPr="00EB3719">
              <w:rPr>
                <w:rFonts w:ascii="Arial" w:eastAsia="Times New Roman" w:hAnsi="Arial" w:cs="Arial"/>
                <w:b/>
                <w:sz w:val="24"/>
                <w:szCs w:val="24"/>
                <w:lang w:eastAsia="es-CR"/>
              </w:rPr>
              <w:t>Theme</w:t>
            </w:r>
          </w:p>
          <w:p w14:paraId="4463C4CB" w14:textId="77777777" w:rsidR="00AC2E25" w:rsidRPr="00EB3719" w:rsidRDefault="00AC2E25" w:rsidP="00B12CC2">
            <w:pPr>
              <w:pStyle w:val="Prrafodelista"/>
              <w:numPr>
                <w:ilvl w:val="0"/>
                <w:numId w:val="8"/>
              </w:numPr>
              <w:spacing w:after="0" w:line="256" w:lineRule="auto"/>
              <w:ind w:left="166" w:firstLine="0"/>
              <w:rPr>
                <w:rFonts w:ascii="Arial" w:hAnsi="Arial" w:cs="Arial"/>
                <w:sz w:val="24"/>
                <w:szCs w:val="24"/>
              </w:rPr>
            </w:pPr>
            <w:r w:rsidRPr="00EB3719">
              <w:rPr>
                <w:rFonts w:ascii="Arial" w:hAnsi="Arial" w:cs="Arial"/>
                <w:sz w:val="24"/>
                <w:szCs w:val="24"/>
              </w:rPr>
              <w:t xml:space="preserve">What do you do for Fun? </w:t>
            </w:r>
          </w:p>
          <w:p w14:paraId="42817251" w14:textId="77777777" w:rsidR="00AC2E25" w:rsidRPr="00EB3719" w:rsidRDefault="00AC2E25" w:rsidP="000A30D1">
            <w:pPr>
              <w:pStyle w:val="Prrafodelista"/>
              <w:spacing w:after="0" w:line="256" w:lineRule="auto"/>
              <w:ind w:left="166"/>
              <w:rPr>
                <w:rFonts w:ascii="Arial" w:hAnsi="Arial" w:cs="Arial"/>
                <w:sz w:val="24"/>
                <w:szCs w:val="24"/>
              </w:rPr>
            </w:pPr>
          </w:p>
        </w:tc>
        <w:tc>
          <w:tcPr>
            <w:tcW w:w="2693" w:type="dxa"/>
            <w:tcBorders>
              <w:top w:val="nil"/>
              <w:left w:val="single" w:sz="8" w:space="0" w:color="auto"/>
              <w:bottom w:val="single" w:sz="8" w:space="0" w:color="auto"/>
              <w:right w:val="single" w:sz="8" w:space="0" w:color="auto"/>
            </w:tcBorders>
            <w:shd w:val="clear" w:color="auto" w:fill="auto"/>
          </w:tcPr>
          <w:p w14:paraId="7B0B6DB5" w14:textId="77777777" w:rsidR="00AC2E25" w:rsidRPr="00EB3719" w:rsidRDefault="00AC2E25" w:rsidP="000A30D1">
            <w:pPr>
              <w:spacing w:after="0" w:line="240" w:lineRule="auto"/>
              <w:jc w:val="center"/>
              <w:rPr>
                <w:rFonts w:ascii="Arial" w:eastAsia="Times New Roman" w:hAnsi="Arial" w:cs="Arial"/>
                <w:b/>
                <w:sz w:val="24"/>
                <w:szCs w:val="24"/>
                <w:lang w:eastAsia="es-CR"/>
              </w:rPr>
            </w:pPr>
            <w:r w:rsidRPr="00EB3719">
              <w:rPr>
                <w:rFonts w:ascii="Arial" w:eastAsia="Times New Roman" w:hAnsi="Arial" w:cs="Arial"/>
                <w:b/>
                <w:sz w:val="24"/>
                <w:szCs w:val="24"/>
                <w:lang w:eastAsia="es-CR"/>
              </w:rPr>
              <w:t>Theme</w:t>
            </w:r>
          </w:p>
          <w:p w14:paraId="007CA242" w14:textId="77777777" w:rsidR="00AC2E25" w:rsidRPr="00EB3719" w:rsidRDefault="00AC2E25" w:rsidP="000A30D1">
            <w:pPr>
              <w:spacing w:after="0" w:line="256" w:lineRule="auto"/>
              <w:ind w:left="141"/>
              <w:rPr>
                <w:rFonts w:ascii="Arial" w:hAnsi="Arial" w:cs="Arial"/>
                <w:sz w:val="24"/>
                <w:szCs w:val="24"/>
              </w:rPr>
            </w:pPr>
            <w:r w:rsidRPr="00EB3719">
              <w:rPr>
                <w:rFonts w:ascii="Arial" w:hAnsi="Arial" w:cs="Arial"/>
                <w:sz w:val="24"/>
                <w:szCs w:val="24"/>
              </w:rPr>
              <w:t xml:space="preserve">2. Sharing Hobbies and Pastimes </w:t>
            </w:r>
          </w:p>
        </w:tc>
        <w:tc>
          <w:tcPr>
            <w:tcW w:w="3118" w:type="dxa"/>
            <w:tcBorders>
              <w:top w:val="nil"/>
              <w:left w:val="single" w:sz="8" w:space="0" w:color="auto"/>
              <w:bottom w:val="single" w:sz="8" w:space="0" w:color="auto"/>
              <w:right w:val="single" w:sz="8" w:space="0" w:color="auto"/>
            </w:tcBorders>
            <w:shd w:val="clear" w:color="auto" w:fill="auto"/>
          </w:tcPr>
          <w:p w14:paraId="486967DC" w14:textId="77777777" w:rsidR="00AC2E25" w:rsidRPr="00EB3719" w:rsidRDefault="00AC2E25" w:rsidP="000A30D1">
            <w:pPr>
              <w:spacing w:after="0" w:line="240" w:lineRule="auto"/>
              <w:jc w:val="center"/>
              <w:rPr>
                <w:rFonts w:ascii="Arial" w:eastAsia="Times New Roman" w:hAnsi="Arial" w:cs="Arial"/>
                <w:b/>
                <w:sz w:val="24"/>
                <w:szCs w:val="24"/>
                <w:lang w:eastAsia="es-CR"/>
              </w:rPr>
            </w:pPr>
            <w:r w:rsidRPr="00EB3719">
              <w:rPr>
                <w:rFonts w:ascii="Arial" w:eastAsia="Times New Roman" w:hAnsi="Arial" w:cs="Arial"/>
                <w:b/>
                <w:sz w:val="24"/>
                <w:szCs w:val="24"/>
                <w:lang w:eastAsia="es-CR"/>
              </w:rPr>
              <w:t>Theme</w:t>
            </w:r>
          </w:p>
          <w:p w14:paraId="0EC2515F" w14:textId="77777777" w:rsidR="00AC2E25" w:rsidRPr="00EB3719" w:rsidRDefault="00AC2E25" w:rsidP="000A30D1">
            <w:pPr>
              <w:spacing w:after="0" w:line="256" w:lineRule="auto"/>
              <w:ind w:left="142"/>
              <w:rPr>
                <w:rFonts w:ascii="Arial" w:hAnsi="Arial" w:cs="Arial"/>
                <w:sz w:val="24"/>
                <w:szCs w:val="24"/>
              </w:rPr>
            </w:pPr>
            <w:r w:rsidRPr="00EB3719">
              <w:rPr>
                <w:rFonts w:ascii="Arial" w:hAnsi="Arial" w:cs="Arial"/>
                <w:sz w:val="24"/>
                <w:szCs w:val="24"/>
              </w:rPr>
              <w:t>3. Do you have Plans for the Weekend?</w:t>
            </w:r>
          </w:p>
        </w:tc>
        <w:tc>
          <w:tcPr>
            <w:tcW w:w="5396" w:type="dxa"/>
            <w:tcBorders>
              <w:top w:val="nil"/>
              <w:left w:val="single" w:sz="8" w:space="0" w:color="auto"/>
              <w:bottom w:val="single" w:sz="8" w:space="0" w:color="auto"/>
              <w:right w:val="single" w:sz="8" w:space="0" w:color="auto"/>
            </w:tcBorders>
            <w:shd w:val="clear" w:color="auto" w:fill="auto"/>
          </w:tcPr>
          <w:p w14:paraId="4FB85E69" w14:textId="77777777" w:rsidR="00AC2E25" w:rsidRPr="00EB3719" w:rsidRDefault="00AC2E25" w:rsidP="000A30D1">
            <w:pPr>
              <w:spacing w:after="0" w:line="240" w:lineRule="auto"/>
              <w:jc w:val="center"/>
              <w:rPr>
                <w:rFonts w:ascii="Arial" w:eastAsia="Times New Roman" w:hAnsi="Arial" w:cs="Arial"/>
                <w:b/>
                <w:sz w:val="24"/>
                <w:szCs w:val="24"/>
                <w:lang w:eastAsia="es-CR"/>
              </w:rPr>
            </w:pPr>
            <w:r w:rsidRPr="00EB3719">
              <w:rPr>
                <w:rFonts w:ascii="Arial" w:eastAsia="Times New Roman" w:hAnsi="Arial" w:cs="Arial"/>
                <w:b/>
                <w:sz w:val="24"/>
                <w:szCs w:val="24"/>
                <w:lang w:eastAsia="es-CR"/>
              </w:rPr>
              <w:t>Theme</w:t>
            </w:r>
          </w:p>
          <w:p w14:paraId="6F0AC51F" w14:textId="77777777" w:rsidR="00AC2E25" w:rsidRPr="00EB3719" w:rsidRDefault="00AC2E25" w:rsidP="000A30D1">
            <w:pPr>
              <w:spacing w:after="0" w:line="240" w:lineRule="auto"/>
              <w:ind w:left="142"/>
              <w:rPr>
                <w:rFonts w:ascii="Arial" w:hAnsi="Arial" w:cs="Arial"/>
                <w:sz w:val="24"/>
                <w:szCs w:val="24"/>
              </w:rPr>
            </w:pPr>
            <w:r w:rsidRPr="00EB3719">
              <w:rPr>
                <w:rFonts w:ascii="Arial" w:hAnsi="Arial" w:cs="Arial"/>
                <w:sz w:val="24"/>
                <w:szCs w:val="24"/>
              </w:rPr>
              <w:t>4. How Was your Weekend?</w:t>
            </w:r>
          </w:p>
        </w:tc>
      </w:tr>
      <w:tr w:rsidR="00AC2E25" w:rsidRPr="00EB3719" w14:paraId="348E91E4" w14:textId="77777777" w:rsidTr="06742E36">
        <w:trPr>
          <w:trHeight w:val="547"/>
        </w:trPr>
        <w:tc>
          <w:tcPr>
            <w:tcW w:w="2684" w:type="dxa"/>
            <w:tcBorders>
              <w:top w:val="nil"/>
              <w:left w:val="single" w:sz="8" w:space="0" w:color="auto"/>
              <w:bottom w:val="single" w:sz="8" w:space="0" w:color="auto"/>
              <w:right w:val="single" w:sz="8" w:space="0" w:color="auto"/>
            </w:tcBorders>
            <w:shd w:val="clear" w:color="auto" w:fill="FFFFFF" w:themeFill="background1"/>
            <w:tcMar>
              <w:top w:w="0" w:type="dxa"/>
              <w:left w:w="108" w:type="dxa"/>
              <w:bottom w:w="0" w:type="dxa"/>
              <w:right w:w="108" w:type="dxa"/>
            </w:tcMar>
            <w:hideMark/>
          </w:tcPr>
          <w:p w14:paraId="2C9DA865" w14:textId="77777777" w:rsidR="00AC2E25" w:rsidRPr="00EB3719" w:rsidRDefault="00AC2E25" w:rsidP="000A30D1">
            <w:pPr>
              <w:spacing w:after="0" w:line="240" w:lineRule="auto"/>
              <w:rPr>
                <w:rFonts w:ascii="Arial" w:hAnsi="Arial" w:cs="Arial"/>
                <w:b/>
                <w:sz w:val="24"/>
                <w:szCs w:val="24"/>
              </w:rPr>
            </w:pPr>
            <w:r w:rsidRPr="00EB3719">
              <w:rPr>
                <w:rFonts w:ascii="Arial" w:hAnsi="Arial" w:cs="Arial"/>
                <w:b/>
                <w:sz w:val="24"/>
                <w:szCs w:val="24"/>
              </w:rPr>
              <w:t>Assessment:</w:t>
            </w:r>
          </w:p>
          <w:p w14:paraId="37520043" w14:textId="77777777" w:rsidR="00AC2E25" w:rsidRPr="00EB3719" w:rsidRDefault="00AC2E25" w:rsidP="000A30D1">
            <w:pPr>
              <w:autoSpaceDE w:val="0"/>
              <w:autoSpaceDN w:val="0"/>
              <w:adjustRightInd w:val="0"/>
              <w:spacing w:after="0" w:line="240" w:lineRule="auto"/>
              <w:rPr>
                <w:rFonts w:ascii="Arial" w:hAnsi="Arial" w:cs="Arial"/>
                <w:b/>
                <w:bCs/>
                <w:sz w:val="24"/>
                <w:szCs w:val="24"/>
              </w:rPr>
            </w:pPr>
          </w:p>
          <w:p w14:paraId="5FE0CE73" w14:textId="77777777" w:rsidR="00AC2E25" w:rsidRPr="00EB3719" w:rsidRDefault="00AC2E25" w:rsidP="000A30D1">
            <w:pPr>
              <w:rPr>
                <w:rFonts w:ascii="Arial" w:hAnsi="Arial" w:cs="Arial"/>
                <w:sz w:val="24"/>
                <w:szCs w:val="24"/>
              </w:rPr>
            </w:pPr>
            <w:r w:rsidRPr="00EB3719">
              <w:rPr>
                <w:rFonts w:ascii="Arial" w:hAnsi="Arial" w:cs="Arial"/>
                <w:b/>
                <w:sz w:val="24"/>
                <w:szCs w:val="24"/>
              </w:rPr>
              <w:t>L1.</w:t>
            </w:r>
            <w:r w:rsidRPr="00EB3719">
              <w:rPr>
                <w:rFonts w:ascii="Arial" w:hAnsi="Arial" w:cs="Arial"/>
                <w:sz w:val="24"/>
                <w:szCs w:val="24"/>
              </w:rPr>
              <w:t xml:space="preserve"> Recognizes others’ preferences including greetings and expressions of politeness. </w:t>
            </w:r>
          </w:p>
          <w:p w14:paraId="4E5CEFE3" w14:textId="77777777" w:rsidR="00AC2E25" w:rsidRPr="00EB3719" w:rsidRDefault="00AC2E25" w:rsidP="000A30D1">
            <w:pPr>
              <w:rPr>
                <w:rFonts w:ascii="Arial" w:hAnsi="Arial" w:cs="Arial"/>
                <w:sz w:val="24"/>
                <w:szCs w:val="24"/>
              </w:rPr>
            </w:pPr>
            <w:r w:rsidRPr="00EB3719">
              <w:rPr>
                <w:rFonts w:ascii="Arial" w:hAnsi="Arial" w:cs="Arial"/>
                <w:b/>
                <w:sz w:val="24"/>
                <w:szCs w:val="24"/>
              </w:rPr>
              <w:lastRenderedPageBreak/>
              <w:t>R1.</w:t>
            </w:r>
            <w:r w:rsidRPr="00EB3719">
              <w:rPr>
                <w:rFonts w:ascii="Arial" w:hAnsi="Arial" w:cs="Arial"/>
                <w:sz w:val="24"/>
                <w:szCs w:val="24"/>
              </w:rPr>
              <w:t xml:space="preserve"> Reads with fluency and accuracy (i.e., accuracy, intonation, and attention to punctuation).</w:t>
            </w:r>
          </w:p>
          <w:p w14:paraId="5E6BB6B2" w14:textId="77777777" w:rsidR="00AC2E25" w:rsidRPr="00EB3719" w:rsidRDefault="00AC2E25" w:rsidP="000A30D1">
            <w:pPr>
              <w:rPr>
                <w:rFonts w:ascii="Arial" w:hAnsi="Arial" w:cs="Arial"/>
                <w:sz w:val="24"/>
                <w:szCs w:val="24"/>
              </w:rPr>
            </w:pPr>
            <w:r w:rsidRPr="00EB3719">
              <w:rPr>
                <w:rFonts w:ascii="Arial" w:hAnsi="Arial" w:cs="Arial"/>
                <w:b/>
                <w:sz w:val="24"/>
                <w:szCs w:val="24"/>
              </w:rPr>
              <w:t xml:space="preserve">R.P.A.1. </w:t>
            </w:r>
            <w:r w:rsidRPr="00EB3719">
              <w:rPr>
                <w:rFonts w:ascii="Arial" w:hAnsi="Arial" w:cs="Arial"/>
                <w:color w:val="000000"/>
                <w:sz w:val="24"/>
                <w:szCs w:val="24"/>
              </w:rPr>
              <w:t xml:space="preserve">Produces the 44 phonemes with verbal modeling and visual cues and </w:t>
            </w:r>
            <w:r w:rsidRPr="00EB3719">
              <w:rPr>
                <w:rFonts w:ascii="Arial" w:hAnsi="Arial" w:cs="Arial"/>
                <w:sz w:val="24"/>
                <w:szCs w:val="24"/>
              </w:rPr>
              <w:t>practices  minimal pair sounds: s / θ sin/ thin.</w:t>
            </w:r>
          </w:p>
          <w:p w14:paraId="654CC5B2" w14:textId="77777777" w:rsidR="00AC2E25" w:rsidRPr="00EB3719" w:rsidRDefault="00AC2E25" w:rsidP="000A30D1">
            <w:pPr>
              <w:rPr>
                <w:rFonts w:ascii="Arial" w:hAnsi="Arial" w:cs="Arial"/>
                <w:sz w:val="24"/>
                <w:szCs w:val="24"/>
              </w:rPr>
            </w:pPr>
          </w:p>
          <w:p w14:paraId="4D49213E" w14:textId="77777777" w:rsidR="00AC2E25" w:rsidRPr="00EB3719" w:rsidRDefault="00AC2E25" w:rsidP="000A30D1">
            <w:pPr>
              <w:rPr>
                <w:rFonts w:ascii="Arial" w:hAnsi="Arial" w:cs="Arial"/>
                <w:sz w:val="24"/>
                <w:szCs w:val="24"/>
              </w:rPr>
            </w:pPr>
            <w:r w:rsidRPr="00EB3719">
              <w:rPr>
                <w:rFonts w:ascii="Arial" w:hAnsi="Arial" w:cs="Arial"/>
                <w:b/>
                <w:sz w:val="24"/>
                <w:szCs w:val="24"/>
              </w:rPr>
              <w:t>SI.1.</w:t>
            </w:r>
            <w:r w:rsidRPr="00EB3719">
              <w:rPr>
                <w:rFonts w:ascii="Arial" w:hAnsi="Arial" w:cs="Arial"/>
                <w:sz w:val="24"/>
                <w:szCs w:val="24"/>
              </w:rPr>
              <w:t xml:space="preserve"> Asks others simple questions concerning their homes (village/town) or their interests (e.g., Where do you live? What do you like?).</w:t>
            </w:r>
          </w:p>
          <w:p w14:paraId="098D30BA" w14:textId="77777777" w:rsidR="00AC2E25" w:rsidRPr="00EB3719" w:rsidRDefault="00AC2E25" w:rsidP="000A30D1">
            <w:pPr>
              <w:autoSpaceDE w:val="0"/>
              <w:autoSpaceDN w:val="0"/>
              <w:adjustRightInd w:val="0"/>
              <w:spacing w:after="0" w:line="240" w:lineRule="auto"/>
              <w:rPr>
                <w:rFonts w:ascii="Arial" w:hAnsi="Arial" w:cs="Arial"/>
                <w:b/>
                <w:bCs/>
                <w:sz w:val="24"/>
                <w:szCs w:val="24"/>
              </w:rPr>
            </w:pPr>
          </w:p>
          <w:p w14:paraId="089303F3" w14:textId="77777777" w:rsidR="00AC2E25" w:rsidRPr="00EB3719" w:rsidRDefault="00AC2E25" w:rsidP="000A30D1">
            <w:pPr>
              <w:spacing w:after="0" w:line="240" w:lineRule="auto"/>
              <w:rPr>
                <w:rFonts w:ascii="Arial" w:hAnsi="Arial" w:cs="Arial"/>
                <w:b/>
                <w:sz w:val="24"/>
                <w:szCs w:val="24"/>
              </w:rPr>
            </w:pPr>
            <w:r w:rsidRPr="00EB3719">
              <w:rPr>
                <w:rFonts w:ascii="Arial" w:hAnsi="Arial" w:cs="Arial"/>
                <w:b/>
                <w:sz w:val="24"/>
                <w:szCs w:val="24"/>
              </w:rPr>
              <w:t>Goals:</w:t>
            </w:r>
          </w:p>
          <w:p w14:paraId="0B0B337C" w14:textId="77777777" w:rsidR="00AC2E25" w:rsidRPr="00EB3719" w:rsidRDefault="00AC2E25" w:rsidP="000A30D1">
            <w:pPr>
              <w:spacing w:after="0" w:line="240" w:lineRule="auto"/>
              <w:rPr>
                <w:rFonts w:ascii="Arial" w:hAnsi="Arial" w:cs="Arial"/>
                <w:color w:val="000000"/>
                <w:sz w:val="24"/>
                <w:szCs w:val="24"/>
              </w:rPr>
            </w:pPr>
          </w:p>
          <w:p w14:paraId="47C2C3FC" w14:textId="77777777" w:rsidR="00AC2E25" w:rsidRPr="00EB3719" w:rsidRDefault="00AC2E25" w:rsidP="000A30D1">
            <w:pPr>
              <w:jc w:val="both"/>
              <w:rPr>
                <w:rFonts w:ascii="Arial" w:hAnsi="Arial" w:cs="Arial"/>
                <w:sz w:val="24"/>
                <w:szCs w:val="24"/>
              </w:rPr>
            </w:pPr>
            <w:r w:rsidRPr="00EB3719">
              <w:rPr>
                <w:rFonts w:ascii="Arial" w:hAnsi="Arial" w:cs="Arial"/>
                <w:b/>
                <w:sz w:val="24"/>
                <w:szCs w:val="24"/>
              </w:rPr>
              <w:t>L.1.</w:t>
            </w:r>
            <w:r w:rsidRPr="00EB3719">
              <w:rPr>
                <w:rFonts w:ascii="Arial" w:hAnsi="Arial" w:cs="Arial"/>
                <w:sz w:val="24"/>
                <w:szCs w:val="24"/>
              </w:rPr>
              <w:t xml:space="preserve"> understand others’ preferences including greetings and </w:t>
            </w:r>
            <w:r w:rsidRPr="00EB3719">
              <w:rPr>
                <w:rFonts w:ascii="Arial" w:hAnsi="Arial" w:cs="Arial"/>
                <w:sz w:val="24"/>
                <w:szCs w:val="24"/>
              </w:rPr>
              <w:lastRenderedPageBreak/>
              <w:t xml:space="preserve">expressions of politeness. </w:t>
            </w:r>
          </w:p>
          <w:p w14:paraId="15E56D45" w14:textId="77777777" w:rsidR="00AC2E25" w:rsidRPr="00EB3719" w:rsidRDefault="00AC2E25" w:rsidP="000A30D1">
            <w:pPr>
              <w:rPr>
                <w:rFonts w:ascii="Arial" w:hAnsi="Arial" w:cs="Arial"/>
                <w:sz w:val="24"/>
                <w:szCs w:val="24"/>
              </w:rPr>
            </w:pPr>
            <w:r w:rsidRPr="00EB3719">
              <w:rPr>
                <w:rFonts w:ascii="Arial" w:hAnsi="Arial" w:cs="Arial"/>
                <w:b/>
                <w:sz w:val="24"/>
                <w:szCs w:val="24"/>
              </w:rPr>
              <w:t>R.1.</w:t>
            </w:r>
            <w:r w:rsidRPr="00EB3719">
              <w:rPr>
                <w:rFonts w:ascii="Arial" w:hAnsi="Arial" w:cs="Arial"/>
                <w:sz w:val="24"/>
                <w:szCs w:val="24"/>
              </w:rPr>
              <w:t xml:space="preserve"> read with fluency and accuracy. </w:t>
            </w:r>
          </w:p>
          <w:p w14:paraId="1D9DB7ED" w14:textId="77777777" w:rsidR="00AC2E25" w:rsidRPr="00EB3719" w:rsidRDefault="00AC2E25" w:rsidP="000A30D1">
            <w:pPr>
              <w:rPr>
                <w:rFonts w:ascii="Arial" w:hAnsi="Arial" w:cs="Arial"/>
                <w:sz w:val="24"/>
                <w:szCs w:val="24"/>
              </w:rPr>
            </w:pPr>
            <w:r w:rsidRPr="00EB3719">
              <w:rPr>
                <w:rFonts w:ascii="Arial" w:hAnsi="Arial" w:cs="Arial"/>
                <w:b/>
                <w:bCs/>
                <w:sz w:val="24"/>
                <w:szCs w:val="24"/>
              </w:rPr>
              <w:t>R.P.A.1.</w:t>
            </w:r>
            <w:r w:rsidRPr="00EB3719">
              <w:rPr>
                <w:rFonts w:ascii="Arial" w:hAnsi="Arial" w:cs="Arial"/>
                <w:color w:val="000000"/>
                <w:sz w:val="24"/>
                <w:szCs w:val="24"/>
              </w:rPr>
              <w:t xml:space="preserve"> produce the 44 phonemes of English with verbal modeling and visual cues.</w:t>
            </w:r>
          </w:p>
          <w:p w14:paraId="46A5B9FE" w14:textId="77777777" w:rsidR="00AC2E25" w:rsidRPr="00EB3719" w:rsidRDefault="00AC2E25" w:rsidP="000A30D1">
            <w:pPr>
              <w:rPr>
                <w:rFonts w:ascii="Arial" w:hAnsi="Arial" w:cs="Arial"/>
                <w:sz w:val="24"/>
                <w:szCs w:val="24"/>
              </w:rPr>
            </w:pPr>
            <w:r w:rsidRPr="00EB3719">
              <w:rPr>
                <w:rFonts w:ascii="Arial" w:hAnsi="Arial" w:cs="Arial"/>
                <w:b/>
                <w:sz w:val="24"/>
                <w:szCs w:val="24"/>
              </w:rPr>
              <w:t>SI.1.</w:t>
            </w:r>
            <w:r w:rsidRPr="00EB3719">
              <w:rPr>
                <w:rFonts w:ascii="Arial" w:hAnsi="Arial" w:cs="Arial"/>
                <w:sz w:val="24"/>
                <w:szCs w:val="24"/>
              </w:rPr>
              <w:t xml:space="preserve"> ask others simple questions concerning their homes (village/town) or their interests (e.g., Where do you live? What do you like?).</w:t>
            </w:r>
          </w:p>
          <w:p w14:paraId="5EDD1645" w14:textId="77777777" w:rsidR="00AC2E25" w:rsidRPr="00EB3719" w:rsidRDefault="00AC2E25" w:rsidP="000A30D1">
            <w:pPr>
              <w:rPr>
                <w:rFonts w:ascii="Arial" w:eastAsia="Arial" w:hAnsi="Arial" w:cs="Arial"/>
                <w:sz w:val="24"/>
                <w:szCs w:val="24"/>
              </w:rPr>
            </w:pPr>
          </w:p>
        </w:tc>
        <w:tc>
          <w:tcPr>
            <w:tcW w:w="2693" w:type="dxa"/>
            <w:tcBorders>
              <w:top w:val="nil"/>
              <w:left w:val="nil"/>
              <w:bottom w:val="single" w:sz="8" w:space="0" w:color="auto"/>
              <w:right w:val="single" w:sz="8" w:space="0" w:color="auto"/>
            </w:tcBorders>
            <w:tcMar>
              <w:top w:w="0" w:type="dxa"/>
              <w:left w:w="108" w:type="dxa"/>
              <w:bottom w:w="0" w:type="dxa"/>
              <w:right w:w="108" w:type="dxa"/>
            </w:tcMar>
            <w:hideMark/>
          </w:tcPr>
          <w:p w14:paraId="62AC3C77" w14:textId="77777777" w:rsidR="00AC2E25" w:rsidRPr="00EB3719" w:rsidRDefault="00AC2E25" w:rsidP="000A30D1">
            <w:pPr>
              <w:spacing w:after="0" w:line="240" w:lineRule="auto"/>
              <w:rPr>
                <w:rFonts w:ascii="Arial" w:hAnsi="Arial" w:cs="Arial"/>
                <w:b/>
                <w:sz w:val="24"/>
                <w:szCs w:val="24"/>
              </w:rPr>
            </w:pPr>
            <w:r w:rsidRPr="00EB3719">
              <w:rPr>
                <w:rFonts w:ascii="Arial" w:hAnsi="Arial" w:cs="Arial"/>
                <w:b/>
                <w:sz w:val="24"/>
                <w:szCs w:val="24"/>
              </w:rPr>
              <w:lastRenderedPageBreak/>
              <w:t>Assessment:</w:t>
            </w:r>
          </w:p>
          <w:p w14:paraId="0498948D" w14:textId="77777777" w:rsidR="00AC2E25" w:rsidRPr="00EB3719" w:rsidRDefault="00AC2E25" w:rsidP="000A30D1">
            <w:pPr>
              <w:spacing w:after="0" w:line="240" w:lineRule="auto"/>
              <w:rPr>
                <w:rFonts w:ascii="Arial" w:eastAsia="Arial" w:hAnsi="Arial" w:cs="Arial"/>
                <w:b/>
                <w:bCs/>
                <w:sz w:val="24"/>
                <w:szCs w:val="24"/>
              </w:rPr>
            </w:pPr>
          </w:p>
          <w:p w14:paraId="6C87873D" w14:textId="77777777" w:rsidR="00AC2E25" w:rsidRPr="00EB3719" w:rsidRDefault="00AC2E25" w:rsidP="000A30D1">
            <w:pPr>
              <w:rPr>
                <w:rFonts w:ascii="Arial" w:hAnsi="Arial" w:cs="Arial"/>
                <w:sz w:val="24"/>
                <w:szCs w:val="24"/>
              </w:rPr>
            </w:pPr>
            <w:r w:rsidRPr="00EB3719">
              <w:rPr>
                <w:rFonts w:ascii="Arial" w:hAnsi="Arial" w:cs="Arial"/>
                <w:b/>
                <w:sz w:val="24"/>
                <w:szCs w:val="24"/>
              </w:rPr>
              <w:t>L2.</w:t>
            </w:r>
            <w:r w:rsidRPr="00EB3719">
              <w:rPr>
                <w:rFonts w:ascii="Arial" w:hAnsi="Arial" w:cs="Arial"/>
                <w:sz w:val="24"/>
                <w:szCs w:val="24"/>
              </w:rPr>
              <w:t xml:space="preserve"> Recognizes phrases and high frequency vocabulary related to areas of personal interest.</w:t>
            </w:r>
          </w:p>
          <w:p w14:paraId="265C1AD6" w14:textId="77777777" w:rsidR="00AC2E25" w:rsidRPr="00EB3719" w:rsidRDefault="00AC2E25" w:rsidP="000A30D1">
            <w:pPr>
              <w:rPr>
                <w:rFonts w:ascii="Arial" w:hAnsi="Arial" w:cs="Arial"/>
                <w:sz w:val="24"/>
                <w:szCs w:val="24"/>
              </w:rPr>
            </w:pPr>
            <w:r w:rsidRPr="00EB3719">
              <w:rPr>
                <w:rFonts w:ascii="Arial" w:hAnsi="Arial" w:cs="Arial"/>
                <w:b/>
                <w:sz w:val="24"/>
                <w:szCs w:val="24"/>
              </w:rPr>
              <w:lastRenderedPageBreak/>
              <w:t>R2.</w:t>
            </w:r>
            <w:r w:rsidRPr="00EB3719">
              <w:rPr>
                <w:rFonts w:ascii="Arial" w:hAnsi="Arial" w:cs="Arial"/>
                <w:sz w:val="24"/>
                <w:szCs w:val="24"/>
              </w:rPr>
              <w:t xml:space="preserve"> Comprehends reading, analyzes and enjoys texts.</w:t>
            </w:r>
          </w:p>
          <w:p w14:paraId="367E37F8" w14:textId="77777777" w:rsidR="00AC2E25" w:rsidRPr="00EB3719" w:rsidRDefault="00AC2E25" w:rsidP="000A30D1">
            <w:pPr>
              <w:rPr>
                <w:rFonts w:ascii="Arial" w:hAnsi="Arial" w:cs="Arial"/>
                <w:sz w:val="24"/>
                <w:szCs w:val="24"/>
              </w:rPr>
            </w:pPr>
            <w:r w:rsidRPr="00EB3719">
              <w:rPr>
                <w:rFonts w:ascii="Arial" w:hAnsi="Arial" w:cs="Arial"/>
                <w:b/>
                <w:sz w:val="24"/>
                <w:szCs w:val="24"/>
              </w:rPr>
              <w:t xml:space="preserve">R.P.A.1. </w:t>
            </w:r>
            <w:r w:rsidRPr="00EB3719">
              <w:rPr>
                <w:rFonts w:ascii="Arial" w:hAnsi="Arial" w:cs="Arial"/>
                <w:color w:val="000000"/>
                <w:sz w:val="24"/>
                <w:szCs w:val="24"/>
              </w:rPr>
              <w:t xml:space="preserve">Produces the 44 phonemes with verbal modeling and visual cues and </w:t>
            </w:r>
            <w:r w:rsidRPr="00EB3719">
              <w:rPr>
                <w:rFonts w:ascii="Arial" w:hAnsi="Arial" w:cs="Arial"/>
                <w:sz w:val="24"/>
                <w:szCs w:val="24"/>
              </w:rPr>
              <w:t>practices minimal pair sounds: s / θ sin/ thin.</w:t>
            </w:r>
          </w:p>
          <w:p w14:paraId="2335EFB9" w14:textId="77777777" w:rsidR="00AC2E25" w:rsidRPr="00EB3719" w:rsidRDefault="00AC2E25" w:rsidP="000A30D1">
            <w:pPr>
              <w:rPr>
                <w:rFonts w:ascii="Arial" w:hAnsi="Arial" w:cs="Arial"/>
                <w:sz w:val="24"/>
                <w:szCs w:val="24"/>
              </w:rPr>
            </w:pPr>
            <w:r w:rsidRPr="00EB3719">
              <w:rPr>
                <w:rFonts w:ascii="Arial" w:hAnsi="Arial" w:cs="Arial"/>
                <w:b/>
                <w:sz w:val="24"/>
                <w:szCs w:val="24"/>
              </w:rPr>
              <w:t>SI.1.</w:t>
            </w:r>
            <w:r w:rsidRPr="00EB3719">
              <w:rPr>
                <w:rFonts w:ascii="Arial" w:hAnsi="Arial" w:cs="Arial"/>
                <w:sz w:val="24"/>
                <w:szCs w:val="24"/>
              </w:rPr>
              <w:t xml:space="preserve"> Asks others simple questions concerning their homes (village/town) or their interests (e.g., Where do you live? What do you like?).</w:t>
            </w:r>
          </w:p>
          <w:p w14:paraId="673A62BF" w14:textId="77777777" w:rsidR="00AC2E25" w:rsidRPr="00EB3719" w:rsidRDefault="00AC2E25" w:rsidP="000A30D1">
            <w:pPr>
              <w:rPr>
                <w:rFonts w:ascii="Arial" w:hAnsi="Arial" w:cs="Arial"/>
                <w:sz w:val="24"/>
                <w:szCs w:val="24"/>
              </w:rPr>
            </w:pPr>
          </w:p>
          <w:p w14:paraId="45EB31B9" w14:textId="77777777" w:rsidR="00AC2E25" w:rsidRPr="00EB3719" w:rsidRDefault="00AC2E25" w:rsidP="000A30D1">
            <w:pPr>
              <w:spacing w:after="0" w:line="240" w:lineRule="auto"/>
              <w:rPr>
                <w:rFonts w:ascii="Arial" w:hAnsi="Arial" w:cs="Arial"/>
                <w:b/>
                <w:sz w:val="24"/>
                <w:szCs w:val="24"/>
              </w:rPr>
            </w:pPr>
            <w:r w:rsidRPr="00EB3719">
              <w:rPr>
                <w:rFonts w:ascii="Arial" w:hAnsi="Arial" w:cs="Arial"/>
                <w:b/>
                <w:sz w:val="24"/>
                <w:szCs w:val="24"/>
              </w:rPr>
              <w:t>Goals:</w:t>
            </w:r>
          </w:p>
          <w:p w14:paraId="6ADF551B" w14:textId="77777777" w:rsidR="00AC2E25" w:rsidRPr="00EB3719" w:rsidRDefault="00AC2E25" w:rsidP="000A30D1">
            <w:pPr>
              <w:spacing w:after="0" w:line="240" w:lineRule="auto"/>
              <w:jc w:val="both"/>
              <w:rPr>
                <w:rFonts w:ascii="Arial" w:hAnsi="Arial" w:cs="Arial"/>
                <w:b/>
                <w:color w:val="000000"/>
                <w:sz w:val="24"/>
                <w:szCs w:val="24"/>
              </w:rPr>
            </w:pPr>
          </w:p>
          <w:p w14:paraId="14D0D0EA" w14:textId="77777777" w:rsidR="00AC2E25" w:rsidRPr="00EB3719" w:rsidRDefault="00AC2E25" w:rsidP="000A30D1">
            <w:pPr>
              <w:rPr>
                <w:rFonts w:ascii="Arial" w:hAnsi="Arial" w:cs="Arial"/>
                <w:sz w:val="24"/>
                <w:szCs w:val="24"/>
              </w:rPr>
            </w:pPr>
            <w:r w:rsidRPr="00EB3719">
              <w:rPr>
                <w:rFonts w:ascii="Arial" w:hAnsi="Arial" w:cs="Arial"/>
                <w:b/>
                <w:sz w:val="24"/>
                <w:szCs w:val="24"/>
              </w:rPr>
              <w:t>L.2.</w:t>
            </w:r>
            <w:r w:rsidRPr="00EB3719">
              <w:rPr>
                <w:rFonts w:ascii="Arial" w:hAnsi="Arial" w:cs="Arial"/>
                <w:sz w:val="24"/>
                <w:szCs w:val="24"/>
              </w:rPr>
              <w:t xml:space="preserve"> understand phrases and high frequency vocabulary related to areas of personal interest.</w:t>
            </w:r>
          </w:p>
          <w:p w14:paraId="29EB6E43" w14:textId="77777777" w:rsidR="00AC2E25" w:rsidRPr="00EB3719" w:rsidRDefault="00AC2E25" w:rsidP="000A30D1">
            <w:pPr>
              <w:rPr>
                <w:rFonts w:ascii="Arial" w:hAnsi="Arial" w:cs="Arial"/>
                <w:sz w:val="24"/>
                <w:szCs w:val="24"/>
              </w:rPr>
            </w:pPr>
            <w:r w:rsidRPr="00EB3719">
              <w:rPr>
                <w:rFonts w:ascii="Arial" w:hAnsi="Arial" w:cs="Arial"/>
                <w:b/>
                <w:sz w:val="24"/>
                <w:szCs w:val="24"/>
              </w:rPr>
              <w:lastRenderedPageBreak/>
              <w:t>R.2.</w:t>
            </w:r>
            <w:r w:rsidRPr="00EB3719">
              <w:rPr>
                <w:rFonts w:ascii="Arial" w:hAnsi="Arial" w:cs="Arial"/>
                <w:sz w:val="24"/>
                <w:szCs w:val="24"/>
              </w:rPr>
              <w:t xml:space="preserve"> comprehend readings, analyze and enjoy texts.</w:t>
            </w:r>
          </w:p>
          <w:p w14:paraId="47F1BE3B" w14:textId="77777777" w:rsidR="00AC2E25" w:rsidRPr="00EB3719" w:rsidRDefault="00AC2E25" w:rsidP="000A30D1">
            <w:pPr>
              <w:rPr>
                <w:rFonts w:ascii="Arial" w:hAnsi="Arial" w:cs="Arial"/>
                <w:color w:val="000000"/>
                <w:sz w:val="24"/>
                <w:szCs w:val="24"/>
              </w:rPr>
            </w:pPr>
            <w:r w:rsidRPr="00EB3719">
              <w:rPr>
                <w:rFonts w:ascii="Arial" w:hAnsi="Arial" w:cs="Arial"/>
                <w:b/>
                <w:bCs/>
                <w:sz w:val="24"/>
                <w:szCs w:val="24"/>
              </w:rPr>
              <w:t>R.P.A.1.</w:t>
            </w:r>
            <w:r w:rsidRPr="00EB3719">
              <w:rPr>
                <w:rFonts w:ascii="Arial" w:hAnsi="Arial" w:cs="Arial"/>
                <w:color w:val="000000"/>
                <w:sz w:val="24"/>
                <w:szCs w:val="24"/>
              </w:rPr>
              <w:t xml:space="preserve"> produce the 44 phonemes of English with verbal modeling and visual cues.</w:t>
            </w:r>
          </w:p>
          <w:p w14:paraId="201BB8A0" w14:textId="77777777" w:rsidR="00AC2E25" w:rsidRPr="00EB3719" w:rsidRDefault="00AC2E25" w:rsidP="000A30D1">
            <w:pPr>
              <w:rPr>
                <w:rFonts w:ascii="Arial" w:hAnsi="Arial" w:cs="Arial"/>
                <w:sz w:val="24"/>
                <w:szCs w:val="24"/>
              </w:rPr>
            </w:pPr>
            <w:r w:rsidRPr="00EB3719">
              <w:rPr>
                <w:rFonts w:ascii="Arial" w:hAnsi="Arial" w:cs="Arial"/>
                <w:b/>
                <w:sz w:val="24"/>
                <w:szCs w:val="24"/>
              </w:rPr>
              <w:t>SI.1.</w:t>
            </w:r>
            <w:r w:rsidRPr="00EB3719">
              <w:rPr>
                <w:rFonts w:ascii="Arial" w:hAnsi="Arial" w:cs="Arial"/>
                <w:sz w:val="24"/>
                <w:szCs w:val="24"/>
              </w:rPr>
              <w:t xml:space="preserve"> ask others simple questions concerning their homes (village/town) or their interests (e.g., Where do you live? What do you like?).</w:t>
            </w:r>
          </w:p>
          <w:p w14:paraId="628687C6" w14:textId="77777777" w:rsidR="00AC2E25" w:rsidRPr="00EB3719" w:rsidRDefault="00AC2E25" w:rsidP="000A30D1">
            <w:pPr>
              <w:rPr>
                <w:rFonts w:ascii="Arial" w:hAnsi="Arial" w:cs="Arial"/>
                <w:sz w:val="24"/>
                <w:szCs w:val="24"/>
              </w:rPr>
            </w:pPr>
          </w:p>
        </w:tc>
        <w:tc>
          <w:tcPr>
            <w:tcW w:w="3118" w:type="dxa"/>
            <w:tcBorders>
              <w:top w:val="nil"/>
              <w:left w:val="nil"/>
              <w:bottom w:val="single" w:sz="8" w:space="0" w:color="auto"/>
              <w:right w:val="single" w:sz="8" w:space="0" w:color="auto"/>
            </w:tcBorders>
            <w:tcMar>
              <w:top w:w="0" w:type="dxa"/>
              <w:left w:w="108" w:type="dxa"/>
              <w:bottom w:w="0" w:type="dxa"/>
              <w:right w:w="108" w:type="dxa"/>
            </w:tcMar>
            <w:hideMark/>
          </w:tcPr>
          <w:p w14:paraId="5E1392DD" w14:textId="77777777" w:rsidR="00AC2E25" w:rsidRPr="00EB3719" w:rsidRDefault="00AC2E25" w:rsidP="000A30D1">
            <w:pPr>
              <w:spacing w:after="0" w:line="240" w:lineRule="auto"/>
              <w:rPr>
                <w:rFonts w:ascii="Arial" w:hAnsi="Arial" w:cs="Arial"/>
                <w:b/>
                <w:sz w:val="24"/>
                <w:szCs w:val="24"/>
              </w:rPr>
            </w:pPr>
            <w:r w:rsidRPr="00EB3719">
              <w:rPr>
                <w:rFonts w:ascii="Arial" w:hAnsi="Arial" w:cs="Arial"/>
                <w:b/>
                <w:sz w:val="24"/>
                <w:szCs w:val="24"/>
              </w:rPr>
              <w:lastRenderedPageBreak/>
              <w:t>Assessment:</w:t>
            </w:r>
          </w:p>
          <w:p w14:paraId="2FF6239E" w14:textId="77777777" w:rsidR="00AC2E25" w:rsidRPr="00EB3719" w:rsidRDefault="00AC2E25" w:rsidP="000A30D1">
            <w:pPr>
              <w:spacing w:after="0" w:line="240" w:lineRule="auto"/>
              <w:rPr>
                <w:rFonts w:ascii="Arial" w:hAnsi="Arial" w:cs="Arial"/>
                <w:b/>
                <w:bCs/>
                <w:sz w:val="24"/>
                <w:szCs w:val="24"/>
              </w:rPr>
            </w:pPr>
          </w:p>
          <w:p w14:paraId="10C13D7E" w14:textId="77777777" w:rsidR="00AC2E25" w:rsidRPr="00EB3719" w:rsidRDefault="00AC2E25" w:rsidP="000A30D1">
            <w:pPr>
              <w:rPr>
                <w:rFonts w:ascii="Arial" w:hAnsi="Arial" w:cs="Arial"/>
                <w:sz w:val="24"/>
                <w:szCs w:val="24"/>
              </w:rPr>
            </w:pPr>
            <w:r w:rsidRPr="00EB3719">
              <w:rPr>
                <w:rFonts w:ascii="Arial" w:hAnsi="Arial" w:cs="Arial"/>
                <w:b/>
                <w:sz w:val="24"/>
                <w:szCs w:val="24"/>
              </w:rPr>
              <w:t>SI.1.</w:t>
            </w:r>
            <w:r w:rsidRPr="00EB3719">
              <w:rPr>
                <w:rFonts w:ascii="Arial" w:hAnsi="Arial" w:cs="Arial"/>
                <w:sz w:val="24"/>
                <w:szCs w:val="24"/>
              </w:rPr>
              <w:t xml:space="preserve"> Asks others simple questions concerning their homes (village/town) or their interests (e.g., Where </w:t>
            </w:r>
            <w:r w:rsidRPr="00EB3719">
              <w:rPr>
                <w:rFonts w:ascii="Arial" w:hAnsi="Arial" w:cs="Arial"/>
                <w:sz w:val="24"/>
                <w:szCs w:val="24"/>
              </w:rPr>
              <w:lastRenderedPageBreak/>
              <w:t>do you live? What do you like?).</w:t>
            </w:r>
          </w:p>
          <w:p w14:paraId="6060BD20" w14:textId="77777777" w:rsidR="00AC2E25" w:rsidRPr="00EB3719" w:rsidRDefault="00AC2E25" w:rsidP="000A30D1">
            <w:pPr>
              <w:rPr>
                <w:rFonts w:ascii="Arial" w:hAnsi="Arial" w:cs="Arial"/>
                <w:sz w:val="24"/>
                <w:szCs w:val="24"/>
              </w:rPr>
            </w:pPr>
            <w:r w:rsidRPr="00EB3719">
              <w:rPr>
                <w:rFonts w:ascii="Arial" w:hAnsi="Arial" w:cs="Arial"/>
                <w:b/>
                <w:sz w:val="24"/>
                <w:szCs w:val="24"/>
              </w:rPr>
              <w:t xml:space="preserve">R.P.A.2. </w:t>
            </w:r>
            <w:r w:rsidRPr="00EB3719">
              <w:rPr>
                <w:rFonts w:ascii="Arial" w:hAnsi="Arial" w:cs="Arial"/>
                <w:sz w:val="24"/>
                <w:szCs w:val="24"/>
              </w:rPr>
              <w:t>Distinguishes spoken rhyming words from non-rhyming words. (e.g., run, sun versus run, man, etc).</w:t>
            </w:r>
          </w:p>
          <w:p w14:paraId="7A4450DC" w14:textId="77777777" w:rsidR="00AC2E25" w:rsidRPr="00EB3719" w:rsidRDefault="00AC2E25" w:rsidP="000A30D1">
            <w:pPr>
              <w:rPr>
                <w:rFonts w:ascii="Arial" w:hAnsi="Arial" w:cs="Arial"/>
                <w:sz w:val="24"/>
                <w:szCs w:val="24"/>
              </w:rPr>
            </w:pPr>
            <w:r w:rsidRPr="00EB3719">
              <w:rPr>
                <w:rFonts w:ascii="Arial" w:hAnsi="Arial" w:cs="Arial"/>
                <w:b/>
                <w:color w:val="000000"/>
                <w:sz w:val="24"/>
                <w:szCs w:val="24"/>
              </w:rPr>
              <w:t>SP.1.</w:t>
            </w:r>
            <w:r w:rsidRPr="00EB3719">
              <w:rPr>
                <w:rFonts w:ascii="Arial" w:hAnsi="Arial" w:cs="Arial"/>
                <w:color w:val="000000"/>
                <w:sz w:val="24"/>
                <w:szCs w:val="24"/>
              </w:rPr>
              <w:t xml:space="preserve"> Describes</w:t>
            </w:r>
            <w:r w:rsidRPr="00EB3719">
              <w:rPr>
                <w:rFonts w:ascii="Arial" w:hAnsi="Arial" w:cs="Arial"/>
                <w:sz w:val="24"/>
                <w:szCs w:val="24"/>
              </w:rPr>
              <w:t xml:space="preserve"> basic aspects of an event.</w:t>
            </w:r>
          </w:p>
          <w:p w14:paraId="29DEF8C4" w14:textId="77777777" w:rsidR="00AC2E25" w:rsidRPr="00EB3719" w:rsidRDefault="516B9368" w:rsidP="000A30D1">
            <w:pPr>
              <w:rPr>
                <w:rFonts w:ascii="Arial" w:hAnsi="Arial" w:cs="Arial"/>
                <w:color w:val="000000"/>
                <w:sz w:val="24"/>
                <w:szCs w:val="24"/>
              </w:rPr>
            </w:pPr>
            <w:r w:rsidRPr="00EB3719">
              <w:rPr>
                <w:rFonts w:ascii="Arial" w:hAnsi="Arial" w:cs="Arial"/>
                <w:b/>
                <w:bCs/>
                <w:color w:val="000000" w:themeColor="text1"/>
                <w:sz w:val="24"/>
                <w:szCs w:val="24"/>
              </w:rPr>
              <w:t>W.1.</w:t>
            </w:r>
            <w:r w:rsidRPr="00EB3719">
              <w:rPr>
                <w:rFonts w:ascii="Arial" w:hAnsi="Arial" w:cs="Arial"/>
                <w:color w:val="000000" w:themeColor="text1"/>
                <w:sz w:val="24"/>
                <w:szCs w:val="24"/>
              </w:rPr>
              <w:t xml:space="preserve"> Composes short texts expressing wants and preferences.</w:t>
            </w:r>
          </w:p>
          <w:p w14:paraId="44876D22" w14:textId="77777777" w:rsidR="6E50AECD" w:rsidRPr="00EB3719" w:rsidRDefault="6E50AECD" w:rsidP="06742E36">
            <w:pPr>
              <w:rPr>
                <w:rFonts w:ascii="Arial" w:eastAsia="Arial" w:hAnsi="Arial" w:cs="Arial"/>
                <w:sz w:val="24"/>
                <w:szCs w:val="24"/>
              </w:rPr>
            </w:pPr>
            <w:r w:rsidRPr="00EB3719">
              <w:rPr>
                <w:rFonts w:ascii="Arial" w:eastAsia="Arial" w:hAnsi="Arial" w:cs="Arial"/>
                <w:b/>
                <w:bCs/>
                <w:sz w:val="24"/>
                <w:szCs w:val="24"/>
              </w:rPr>
              <w:t>W.2.</w:t>
            </w:r>
            <w:r w:rsidRPr="00EB3719">
              <w:rPr>
                <w:rFonts w:ascii="Arial" w:eastAsia="Arial" w:hAnsi="Arial" w:cs="Arial"/>
                <w:sz w:val="24"/>
                <w:szCs w:val="24"/>
              </w:rPr>
              <w:t xml:space="preserve"> Composes short invitations using simple language.</w:t>
            </w:r>
          </w:p>
          <w:p w14:paraId="3C67307C" w14:textId="30C32B09" w:rsidR="06742E36" w:rsidRPr="00EB3719" w:rsidRDefault="06742E36" w:rsidP="06742E36">
            <w:pPr>
              <w:rPr>
                <w:rFonts w:ascii="Arial" w:hAnsi="Arial" w:cs="Arial"/>
                <w:color w:val="000000" w:themeColor="text1"/>
                <w:sz w:val="24"/>
                <w:szCs w:val="24"/>
              </w:rPr>
            </w:pPr>
          </w:p>
          <w:p w14:paraId="69FA3FF5" w14:textId="77777777" w:rsidR="00AC2E25" w:rsidRPr="00EB3719" w:rsidRDefault="00AC2E25" w:rsidP="000A30D1">
            <w:pPr>
              <w:spacing w:after="0" w:line="240" w:lineRule="auto"/>
              <w:rPr>
                <w:rFonts w:ascii="Arial" w:hAnsi="Arial" w:cs="Arial"/>
                <w:b/>
                <w:sz w:val="24"/>
                <w:szCs w:val="24"/>
              </w:rPr>
            </w:pPr>
            <w:r w:rsidRPr="00EB3719">
              <w:rPr>
                <w:rFonts w:ascii="Arial" w:hAnsi="Arial" w:cs="Arial"/>
                <w:b/>
                <w:sz w:val="24"/>
                <w:szCs w:val="24"/>
              </w:rPr>
              <w:t>Goals:</w:t>
            </w:r>
          </w:p>
          <w:p w14:paraId="40748228" w14:textId="77777777" w:rsidR="00AC2E25" w:rsidRPr="00EB3719" w:rsidRDefault="00AC2E25" w:rsidP="000A30D1">
            <w:pPr>
              <w:spacing w:after="0" w:line="240" w:lineRule="auto"/>
              <w:jc w:val="both"/>
              <w:rPr>
                <w:rFonts w:ascii="Arial" w:hAnsi="Arial" w:cs="Arial"/>
                <w:b/>
                <w:sz w:val="24"/>
                <w:szCs w:val="24"/>
              </w:rPr>
            </w:pPr>
          </w:p>
          <w:p w14:paraId="50B1FE70" w14:textId="77777777" w:rsidR="00AC2E25" w:rsidRPr="00EB3719" w:rsidRDefault="00AC2E25" w:rsidP="000A30D1">
            <w:pPr>
              <w:rPr>
                <w:rFonts w:ascii="Arial" w:hAnsi="Arial" w:cs="Arial"/>
                <w:sz w:val="24"/>
                <w:szCs w:val="24"/>
              </w:rPr>
            </w:pPr>
            <w:r w:rsidRPr="00EB3719">
              <w:rPr>
                <w:rFonts w:ascii="Arial" w:hAnsi="Arial" w:cs="Arial"/>
                <w:b/>
                <w:sz w:val="24"/>
                <w:szCs w:val="24"/>
              </w:rPr>
              <w:t>SI.1.</w:t>
            </w:r>
            <w:r w:rsidRPr="00EB3719">
              <w:rPr>
                <w:rFonts w:ascii="Arial" w:hAnsi="Arial" w:cs="Arial"/>
                <w:sz w:val="24"/>
                <w:szCs w:val="24"/>
              </w:rPr>
              <w:t xml:space="preserve"> ask others simple questions concerning their homes (village/town) or their interests (e.g. Where </w:t>
            </w:r>
            <w:r w:rsidRPr="00EB3719">
              <w:rPr>
                <w:rFonts w:ascii="Arial" w:hAnsi="Arial" w:cs="Arial"/>
                <w:sz w:val="24"/>
                <w:szCs w:val="24"/>
              </w:rPr>
              <w:lastRenderedPageBreak/>
              <w:t>do you live? What do you like?).</w:t>
            </w:r>
          </w:p>
          <w:p w14:paraId="577AFA95" w14:textId="77777777" w:rsidR="00AC2E25" w:rsidRPr="00EB3719" w:rsidRDefault="00AC2E25" w:rsidP="000A30D1">
            <w:pPr>
              <w:rPr>
                <w:rFonts w:ascii="Arial" w:hAnsi="Arial" w:cs="Arial"/>
                <w:sz w:val="24"/>
                <w:szCs w:val="24"/>
              </w:rPr>
            </w:pPr>
            <w:r w:rsidRPr="00EB3719">
              <w:rPr>
                <w:rFonts w:ascii="Arial" w:hAnsi="Arial" w:cs="Arial"/>
                <w:b/>
                <w:bCs/>
                <w:sz w:val="24"/>
                <w:szCs w:val="24"/>
              </w:rPr>
              <w:t xml:space="preserve">R.P.A .2. </w:t>
            </w:r>
            <w:r w:rsidRPr="00EB3719">
              <w:rPr>
                <w:rFonts w:ascii="Arial" w:hAnsi="Arial" w:cs="Arial"/>
                <w:sz w:val="24"/>
                <w:szCs w:val="24"/>
              </w:rPr>
              <w:t>distinguish spoke rhyming words from non-rhyming words. (e.g., run, sun versus run, man, etc).</w:t>
            </w:r>
          </w:p>
          <w:p w14:paraId="23EC158D" w14:textId="77777777" w:rsidR="00AC2E25" w:rsidRPr="00EB3719" w:rsidRDefault="00AC2E25" w:rsidP="000A30D1">
            <w:pPr>
              <w:spacing w:after="0"/>
              <w:rPr>
                <w:rFonts w:ascii="Arial" w:hAnsi="Arial" w:cs="Arial"/>
                <w:sz w:val="24"/>
                <w:szCs w:val="24"/>
              </w:rPr>
            </w:pPr>
            <w:r w:rsidRPr="00EB3719">
              <w:rPr>
                <w:rFonts w:ascii="Arial" w:hAnsi="Arial" w:cs="Arial"/>
                <w:b/>
                <w:color w:val="000000"/>
                <w:sz w:val="24"/>
                <w:szCs w:val="24"/>
              </w:rPr>
              <w:t>SP.1.</w:t>
            </w:r>
            <w:r w:rsidRPr="00EB3719">
              <w:rPr>
                <w:rFonts w:ascii="Arial" w:hAnsi="Arial" w:cs="Arial"/>
                <w:color w:val="000000"/>
                <w:sz w:val="24"/>
                <w:szCs w:val="24"/>
              </w:rPr>
              <w:t xml:space="preserve"> describes</w:t>
            </w:r>
            <w:r w:rsidRPr="00EB3719">
              <w:rPr>
                <w:rFonts w:ascii="Arial" w:hAnsi="Arial" w:cs="Arial"/>
                <w:sz w:val="24"/>
                <w:szCs w:val="24"/>
              </w:rPr>
              <w:t xml:space="preserve"> basic aspects of an event.</w:t>
            </w:r>
          </w:p>
          <w:p w14:paraId="33037985" w14:textId="77777777" w:rsidR="00AC2E25" w:rsidRPr="00EB3719" w:rsidRDefault="00AC2E25" w:rsidP="000A30D1">
            <w:pPr>
              <w:spacing w:after="0" w:line="240" w:lineRule="auto"/>
              <w:rPr>
                <w:rFonts w:ascii="Arial" w:hAnsi="Arial" w:cs="Arial"/>
                <w:sz w:val="24"/>
                <w:szCs w:val="24"/>
              </w:rPr>
            </w:pPr>
          </w:p>
          <w:p w14:paraId="092D4655" w14:textId="77777777" w:rsidR="00AC2E25" w:rsidRPr="00EB3719" w:rsidRDefault="00AC2E25" w:rsidP="000A30D1">
            <w:pPr>
              <w:rPr>
                <w:rFonts w:ascii="Arial" w:hAnsi="Arial" w:cs="Arial"/>
                <w:color w:val="000000"/>
                <w:sz w:val="24"/>
                <w:szCs w:val="24"/>
              </w:rPr>
            </w:pPr>
            <w:r w:rsidRPr="00EB3719">
              <w:rPr>
                <w:rFonts w:ascii="Arial" w:hAnsi="Arial" w:cs="Arial"/>
                <w:b/>
                <w:color w:val="000000"/>
                <w:sz w:val="24"/>
                <w:szCs w:val="24"/>
              </w:rPr>
              <w:t>W.1.</w:t>
            </w:r>
            <w:r w:rsidRPr="00EB3719">
              <w:rPr>
                <w:rFonts w:ascii="Arial" w:hAnsi="Arial" w:cs="Arial"/>
                <w:color w:val="000000"/>
                <w:sz w:val="24"/>
                <w:szCs w:val="24"/>
              </w:rPr>
              <w:t xml:space="preserve"> compose short sentences expressing wants and preferences.</w:t>
            </w:r>
          </w:p>
          <w:p w14:paraId="7645C017" w14:textId="13CA82A9" w:rsidR="002017DC" w:rsidRPr="00EB3719" w:rsidRDefault="1AEB028E" w:rsidP="06742E36">
            <w:pPr>
              <w:rPr>
                <w:rFonts w:ascii="Arial" w:hAnsi="Arial" w:cs="Arial"/>
                <w:color w:val="000000" w:themeColor="text1"/>
                <w:sz w:val="24"/>
                <w:szCs w:val="24"/>
              </w:rPr>
            </w:pPr>
            <w:r w:rsidRPr="00EB3719">
              <w:rPr>
                <w:rFonts w:ascii="Arial" w:eastAsia="Arial" w:hAnsi="Arial" w:cs="Arial"/>
                <w:b/>
                <w:bCs/>
                <w:sz w:val="24"/>
                <w:szCs w:val="24"/>
              </w:rPr>
              <w:t>W.2.</w:t>
            </w:r>
            <w:r w:rsidRPr="00EB3719">
              <w:rPr>
                <w:rFonts w:ascii="Arial" w:eastAsia="Arial" w:hAnsi="Arial" w:cs="Arial"/>
                <w:sz w:val="24"/>
                <w:szCs w:val="24"/>
              </w:rPr>
              <w:t xml:space="preserve"> compose short invitations.</w:t>
            </w:r>
          </w:p>
          <w:p w14:paraId="2759BF1B" w14:textId="31C203EC" w:rsidR="002017DC" w:rsidRPr="00EB3719" w:rsidRDefault="002017DC" w:rsidP="06742E36">
            <w:pPr>
              <w:rPr>
                <w:rFonts w:ascii="Arial" w:eastAsia="Arial" w:hAnsi="Arial" w:cs="Arial"/>
                <w:sz w:val="24"/>
                <w:szCs w:val="24"/>
              </w:rPr>
            </w:pPr>
          </w:p>
        </w:tc>
        <w:tc>
          <w:tcPr>
            <w:tcW w:w="5396" w:type="dxa"/>
            <w:tcBorders>
              <w:top w:val="nil"/>
              <w:left w:val="nil"/>
              <w:bottom w:val="single" w:sz="8" w:space="0" w:color="auto"/>
              <w:right w:val="single" w:sz="8" w:space="0" w:color="auto"/>
            </w:tcBorders>
            <w:tcMar>
              <w:top w:w="0" w:type="dxa"/>
              <w:left w:w="108" w:type="dxa"/>
              <w:bottom w:w="0" w:type="dxa"/>
              <w:right w:w="108" w:type="dxa"/>
            </w:tcMar>
            <w:hideMark/>
          </w:tcPr>
          <w:p w14:paraId="390535D7" w14:textId="77777777" w:rsidR="00AC2E25" w:rsidRPr="00EB3719" w:rsidRDefault="00AC2E25" w:rsidP="000A30D1">
            <w:pPr>
              <w:spacing w:after="0" w:line="240" w:lineRule="auto"/>
              <w:rPr>
                <w:rFonts w:ascii="Arial" w:hAnsi="Arial" w:cs="Arial"/>
                <w:b/>
                <w:color w:val="000000"/>
                <w:sz w:val="24"/>
                <w:szCs w:val="24"/>
              </w:rPr>
            </w:pPr>
            <w:r w:rsidRPr="00EB3719">
              <w:rPr>
                <w:rFonts w:ascii="Arial" w:hAnsi="Arial" w:cs="Arial"/>
                <w:b/>
                <w:color w:val="000000"/>
                <w:sz w:val="24"/>
                <w:szCs w:val="24"/>
              </w:rPr>
              <w:lastRenderedPageBreak/>
              <w:t>Assessment:</w:t>
            </w:r>
          </w:p>
          <w:p w14:paraId="17EF5A71" w14:textId="77777777" w:rsidR="00AC2E25" w:rsidRPr="00EB3719" w:rsidRDefault="00AC2E25" w:rsidP="000A30D1">
            <w:pPr>
              <w:spacing w:after="0" w:line="240" w:lineRule="auto"/>
              <w:rPr>
                <w:rFonts w:ascii="Arial" w:hAnsi="Arial" w:cs="Arial"/>
                <w:b/>
                <w:color w:val="000000"/>
                <w:sz w:val="24"/>
                <w:szCs w:val="24"/>
              </w:rPr>
            </w:pPr>
          </w:p>
          <w:p w14:paraId="546D52A7" w14:textId="77777777" w:rsidR="00AC2E25" w:rsidRPr="00EB3719" w:rsidRDefault="00AC2E25" w:rsidP="000A30D1">
            <w:pPr>
              <w:spacing w:line="240" w:lineRule="auto"/>
              <w:rPr>
                <w:rFonts w:ascii="Arial" w:eastAsia="Arial" w:hAnsi="Arial" w:cs="Arial"/>
                <w:sz w:val="24"/>
                <w:szCs w:val="24"/>
              </w:rPr>
            </w:pPr>
            <w:r w:rsidRPr="00EB3719">
              <w:rPr>
                <w:rFonts w:ascii="Arial" w:eastAsia="Arial" w:hAnsi="Arial" w:cs="Arial"/>
                <w:b/>
                <w:sz w:val="24"/>
                <w:szCs w:val="24"/>
              </w:rPr>
              <w:t>SI.2.</w:t>
            </w:r>
            <w:r w:rsidRPr="00EB3719">
              <w:rPr>
                <w:rFonts w:ascii="Arial" w:eastAsia="Arial" w:hAnsi="Arial" w:cs="Arial"/>
                <w:sz w:val="24"/>
                <w:szCs w:val="24"/>
              </w:rPr>
              <w:t xml:space="preserve"> Asks how to express something in English.</w:t>
            </w:r>
          </w:p>
          <w:p w14:paraId="0108B3F4" w14:textId="77777777" w:rsidR="00AC2E25" w:rsidRPr="00EB3719" w:rsidRDefault="00AC2E25" w:rsidP="000A30D1">
            <w:pPr>
              <w:rPr>
                <w:rFonts w:ascii="Arial" w:hAnsi="Arial" w:cs="Arial"/>
                <w:sz w:val="24"/>
                <w:szCs w:val="24"/>
              </w:rPr>
            </w:pPr>
            <w:r w:rsidRPr="00EB3719">
              <w:rPr>
                <w:rFonts w:ascii="Arial" w:hAnsi="Arial" w:cs="Arial"/>
                <w:b/>
                <w:sz w:val="24"/>
                <w:szCs w:val="24"/>
              </w:rPr>
              <w:t xml:space="preserve">R.P.A.2. </w:t>
            </w:r>
            <w:r w:rsidRPr="00EB3719">
              <w:rPr>
                <w:rFonts w:ascii="Arial" w:hAnsi="Arial" w:cs="Arial"/>
                <w:sz w:val="24"/>
                <w:szCs w:val="24"/>
              </w:rPr>
              <w:t>Distinguishes spoken rhyming words from non-rhyming words. (e.g., run, sun versus run, man, etc).</w:t>
            </w:r>
          </w:p>
          <w:p w14:paraId="45EC3E9A" w14:textId="77777777" w:rsidR="00AC2E25" w:rsidRPr="00EB3719" w:rsidRDefault="516B9368" w:rsidP="000A30D1">
            <w:pPr>
              <w:rPr>
                <w:rFonts w:ascii="Arial" w:eastAsia="Arial" w:hAnsi="Arial" w:cs="Arial"/>
                <w:sz w:val="24"/>
                <w:szCs w:val="24"/>
              </w:rPr>
            </w:pPr>
            <w:r w:rsidRPr="00EB3719">
              <w:rPr>
                <w:rFonts w:ascii="Arial" w:hAnsi="Arial" w:cs="Arial"/>
                <w:b/>
                <w:bCs/>
                <w:sz w:val="24"/>
                <w:szCs w:val="24"/>
              </w:rPr>
              <w:lastRenderedPageBreak/>
              <w:t xml:space="preserve">SP.2. </w:t>
            </w:r>
            <w:r w:rsidRPr="00EB3719">
              <w:rPr>
                <w:rFonts w:ascii="Arial" w:hAnsi="Arial" w:cs="Arial"/>
                <w:color w:val="000000" w:themeColor="text1"/>
                <w:sz w:val="24"/>
                <w:szCs w:val="24"/>
              </w:rPr>
              <w:t>Talks about a familiar topic in a short presentation.</w:t>
            </w:r>
          </w:p>
          <w:p w14:paraId="6143A526" w14:textId="77777777" w:rsidR="00AC2E25" w:rsidRPr="00EB3719" w:rsidRDefault="00AC2E25" w:rsidP="000A30D1">
            <w:pPr>
              <w:spacing w:after="0" w:line="240" w:lineRule="auto"/>
              <w:rPr>
                <w:rFonts w:ascii="Arial" w:hAnsi="Arial" w:cs="Arial"/>
                <w:b/>
                <w:sz w:val="24"/>
                <w:szCs w:val="24"/>
              </w:rPr>
            </w:pPr>
            <w:r w:rsidRPr="00EB3719">
              <w:rPr>
                <w:rFonts w:ascii="Arial" w:hAnsi="Arial" w:cs="Arial"/>
                <w:b/>
                <w:sz w:val="24"/>
                <w:szCs w:val="24"/>
              </w:rPr>
              <w:t>Goals:</w:t>
            </w:r>
          </w:p>
          <w:p w14:paraId="7B239D89" w14:textId="77777777" w:rsidR="00AC2E25" w:rsidRPr="00EB3719" w:rsidRDefault="00AC2E25" w:rsidP="000A30D1">
            <w:pPr>
              <w:spacing w:after="0" w:line="240" w:lineRule="auto"/>
              <w:jc w:val="both"/>
              <w:rPr>
                <w:rFonts w:ascii="Arial" w:hAnsi="Arial" w:cs="Arial"/>
                <w:b/>
                <w:color w:val="000000"/>
                <w:sz w:val="24"/>
                <w:szCs w:val="24"/>
              </w:rPr>
            </w:pPr>
          </w:p>
          <w:p w14:paraId="205F7ED7" w14:textId="77777777" w:rsidR="00AC2E25" w:rsidRPr="00EB3719" w:rsidRDefault="00AC2E25" w:rsidP="000A30D1">
            <w:pPr>
              <w:rPr>
                <w:rFonts w:ascii="Arial" w:eastAsia="Arial" w:hAnsi="Arial" w:cs="Arial"/>
                <w:sz w:val="24"/>
                <w:szCs w:val="24"/>
              </w:rPr>
            </w:pPr>
            <w:r w:rsidRPr="00EB3719">
              <w:rPr>
                <w:rFonts w:ascii="Arial" w:eastAsia="Arial" w:hAnsi="Arial" w:cs="Arial"/>
                <w:b/>
                <w:sz w:val="24"/>
                <w:szCs w:val="24"/>
              </w:rPr>
              <w:t>SI.2.</w:t>
            </w:r>
            <w:r w:rsidRPr="00EB3719">
              <w:rPr>
                <w:rFonts w:ascii="Arial" w:eastAsia="Arial" w:hAnsi="Arial" w:cs="Arial"/>
                <w:sz w:val="24"/>
                <w:szCs w:val="24"/>
              </w:rPr>
              <w:t xml:space="preserve"> ask how to express something in another language</w:t>
            </w:r>
          </w:p>
          <w:p w14:paraId="0A91D181" w14:textId="77777777" w:rsidR="00AC2E25" w:rsidRPr="00EB3719" w:rsidRDefault="00AC2E25" w:rsidP="000A30D1">
            <w:pPr>
              <w:rPr>
                <w:rFonts w:ascii="Arial" w:hAnsi="Arial" w:cs="Arial"/>
                <w:sz w:val="24"/>
                <w:szCs w:val="24"/>
              </w:rPr>
            </w:pPr>
            <w:r w:rsidRPr="00EB3719">
              <w:rPr>
                <w:rFonts w:ascii="Arial" w:hAnsi="Arial" w:cs="Arial"/>
                <w:b/>
                <w:bCs/>
                <w:sz w:val="24"/>
                <w:szCs w:val="24"/>
              </w:rPr>
              <w:t xml:space="preserve">R.P.A .2. </w:t>
            </w:r>
            <w:r w:rsidRPr="00EB3719">
              <w:rPr>
                <w:rFonts w:ascii="Arial" w:hAnsi="Arial" w:cs="Arial"/>
                <w:sz w:val="24"/>
                <w:szCs w:val="24"/>
              </w:rPr>
              <w:t>distinguish spoke rhyming words from non-rhyming words. (e.g., run, sun versus run, man, etc).</w:t>
            </w:r>
          </w:p>
          <w:p w14:paraId="171EFBB6" w14:textId="77777777" w:rsidR="00AC2E25" w:rsidRPr="00EB3719" w:rsidRDefault="00AC2E25" w:rsidP="000A30D1">
            <w:pPr>
              <w:rPr>
                <w:rFonts w:ascii="Arial" w:hAnsi="Arial" w:cs="Arial"/>
                <w:color w:val="000000"/>
                <w:sz w:val="24"/>
                <w:szCs w:val="24"/>
              </w:rPr>
            </w:pPr>
            <w:r w:rsidRPr="00EB3719">
              <w:rPr>
                <w:rFonts w:ascii="Arial" w:hAnsi="Arial" w:cs="Arial"/>
                <w:b/>
                <w:sz w:val="24"/>
                <w:szCs w:val="24"/>
              </w:rPr>
              <w:t xml:space="preserve">SP.2. </w:t>
            </w:r>
            <w:r w:rsidRPr="00EB3719">
              <w:rPr>
                <w:rFonts w:ascii="Arial" w:hAnsi="Arial" w:cs="Arial"/>
                <w:color w:val="000000"/>
                <w:sz w:val="24"/>
                <w:szCs w:val="24"/>
              </w:rPr>
              <w:t>talk about a familiar topic in a short presentation.</w:t>
            </w:r>
          </w:p>
          <w:p w14:paraId="1AAB314A" w14:textId="48AE8A24" w:rsidR="00AC2E25" w:rsidRPr="00EB3719" w:rsidRDefault="00AC2E25" w:rsidP="000A30D1">
            <w:pPr>
              <w:spacing w:after="0" w:line="240" w:lineRule="auto"/>
              <w:rPr>
                <w:rFonts w:ascii="Arial" w:hAnsi="Arial" w:cs="Arial"/>
                <w:sz w:val="24"/>
                <w:szCs w:val="24"/>
              </w:rPr>
            </w:pPr>
          </w:p>
        </w:tc>
      </w:tr>
      <w:tr w:rsidR="00AC2E25" w:rsidRPr="00EB3719" w14:paraId="3E89D315" w14:textId="77777777" w:rsidTr="06742E36">
        <w:trPr>
          <w:trHeight w:val="431"/>
        </w:trPr>
        <w:tc>
          <w:tcPr>
            <w:tcW w:w="2684" w:type="dxa"/>
            <w:tcBorders>
              <w:top w:val="nil"/>
              <w:left w:val="single" w:sz="8" w:space="0" w:color="auto"/>
              <w:bottom w:val="single" w:sz="8" w:space="0" w:color="auto"/>
              <w:right w:val="single" w:sz="8" w:space="0" w:color="auto"/>
            </w:tcBorders>
            <w:shd w:val="clear" w:color="auto" w:fill="FFFFFF" w:themeFill="background1"/>
            <w:tcMar>
              <w:top w:w="0" w:type="dxa"/>
              <w:left w:w="108" w:type="dxa"/>
              <w:bottom w:w="0" w:type="dxa"/>
              <w:right w:w="108" w:type="dxa"/>
            </w:tcMar>
          </w:tcPr>
          <w:p w14:paraId="5C7F9F88" w14:textId="77777777" w:rsidR="00AC2E25" w:rsidRPr="00EB3719" w:rsidRDefault="00AC2E25" w:rsidP="000A30D1">
            <w:pPr>
              <w:spacing w:after="0"/>
              <w:jc w:val="center"/>
              <w:rPr>
                <w:rFonts w:ascii="Arial" w:eastAsia="Times New Roman" w:hAnsi="Arial" w:cs="Arial"/>
                <w:b/>
                <w:bCs/>
                <w:sz w:val="24"/>
                <w:szCs w:val="24"/>
                <w:lang w:eastAsia="es-CR"/>
              </w:rPr>
            </w:pPr>
            <w:r w:rsidRPr="00EB3719">
              <w:rPr>
                <w:rFonts w:ascii="Arial" w:eastAsia="Times New Roman" w:hAnsi="Arial" w:cs="Arial"/>
                <w:b/>
                <w:bCs/>
                <w:sz w:val="24"/>
                <w:szCs w:val="24"/>
                <w:lang w:eastAsia="es-CR"/>
              </w:rPr>
              <w:lastRenderedPageBreak/>
              <w:t>Function</w:t>
            </w:r>
          </w:p>
          <w:p w14:paraId="27181E17" w14:textId="77777777" w:rsidR="00AC2E25" w:rsidRPr="00EB3719" w:rsidRDefault="00AC2E25" w:rsidP="00B12CC2">
            <w:pPr>
              <w:pStyle w:val="Prrafodelista"/>
              <w:numPr>
                <w:ilvl w:val="0"/>
                <w:numId w:val="7"/>
              </w:numPr>
              <w:spacing w:after="0" w:line="240" w:lineRule="auto"/>
              <w:ind w:left="166" w:firstLine="0"/>
              <w:rPr>
                <w:rFonts w:ascii="Arial" w:eastAsia="Times New Roman" w:hAnsi="Arial" w:cs="Arial"/>
                <w:bCs/>
                <w:sz w:val="24"/>
                <w:szCs w:val="24"/>
              </w:rPr>
            </w:pPr>
            <w:r w:rsidRPr="00EB3719">
              <w:rPr>
                <w:rFonts w:ascii="Arial" w:hAnsi="Arial" w:cs="Arial"/>
                <w:sz w:val="24"/>
                <w:szCs w:val="24"/>
              </w:rPr>
              <w:t>Describing preferences related to hobbies and fun activities</w:t>
            </w:r>
          </w:p>
        </w:tc>
        <w:tc>
          <w:tcPr>
            <w:tcW w:w="2693" w:type="dxa"/>
            <w:tcBorders>
              <w:top w:val="nil"/>
              <w:left w:val="nil"/>
              <w:bottom w:val="single" w:sz="8" w:space="0" w:color="auto"/>
              <w:right w:val="single" w:sz="8" w:space="0" w:color="auto"/>
            </w:tcBorders>
            <w:tcMar>
              <w:top w:w="0" w:type="dxa"/>
              <w:left w:w="108" w:type="dxa"/>
              <w:bottom w:w="0" w:type="dxa"/>
              <w:right w:w="108" w:type="dxa"/>
            </w:tcMar>
          </w:tcPr>
          <w:p w14:paraId="63473198" w14:textId="77777777" w:rsidR="00AC2E25" w:rsidRPr="00EB3719" w:rsidRDefault="00AC2E25" w:rsidP="000A30D1">
            <w:pPr>
              <w:pStyle w:val="HTMLconformatoprevio"/>
              <w:widowControl/>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left="284"/>
              <w:jc w:val="center"/>
              <w:rPr>
                <w:rFonts w:ascii="Arial" w:eastAsiaTheme="minorHAnsi" w:hAnsi="Arial" w:cs="Arial"/>
                <w:b/>
                <w:sz w:val="24"/>
                <w:szCs w:val="24"/>
                <w:lang w:eastAsia="en-US"/>
              </w:rPr>
            </w:pPr>
            <w:r w:rsidRPr="00EB3719">
              <w:rPr>
                <w:rFonts w:ascii="Arial" w:eastAsiaTheme="minorHAnsi" w:hAnsi="Arial" w:cs="Arial"/>
                <w:b/>
                <w:sz w:val="24"/>
                <w:szCs w:val="24"/>
                <w:lang w:eastAsia="en-US"/>
              </w:rPr>
              <w:t>Function</w:t>
            </w:r>
          </w:p>
          <w:p w14:paraId="3D467ADF" w14:textId="77777777" w:rsidR="00AC2E25" w:rsidRPr="00EB3719" w:rsidRDefault="00AC2E25" w:rsidP="000A30D1">
            <w:pPr>
              <w:pStyle w:val="Prrafodelista"/>
              <w:ind w:left="0"/>
              <w:rPr>
                <w:rFonts w:ascii="Arial" w:eastAsia="Arial" w:hAnsi="Arial" w:cs="Arial"/>
                <w:sz w:val="24"/>
                <w:szCs w:val="24"/>
              </w:rPr>
            </w:pPr>
          </w:p>
          <w:p w14:paraId="53E49101" w14:textId="77777777" w:rsidR="00AC2E25" w:rsidRPr="00EB3719" w:rsidRDefault="00AC2E25" w:rsidP="00B12CC2">
            <w:pPr>
              <w:pStyle w:val="Prrafodelista"/>
              <w:numPr>
                <w:ilvl w:val="0"/>
                <w:numId w:val="7"/>
              </w:numPr>
              <w:spacing w:after="0" w:line="240" w:lineRule="auto"/>
              <w:ind w:left="166" w:firstLine="0"/>
              <w:rPr>
                <w:rFonts w:ascii="Arial" w:eastAsia="Times New Roman" w:hAnsi="Arial" w:cs="Arial"/>
                <w:bCs/>
                <w:sz w:val="24"/>
                <w:szCs w:val="24"/>
              </w:rPr>
            </w:pPr>
            <w:r w:rsidRPr="00EB3719">
              <w:rPr>
                <w:rFonts w:ascii="Arial" w:eastAsia="Times New Roman" w:hAnsi="Arial" w:cs="Arial"/>
                <w:bCs/>
                <w:sz w:val="24"/>
                <w:szCs w:val="24"/>
              </w:rPr>
              <w:t>Describing hobbies and pastimes</w:t>
            </w:r>
          </w:p>
          <w:p w14:paraId="029BC4F5" w14:textId="77777777" w:rsidR="00AC2E25" w:rsidRPr="00EB3719" w:rsidRDefault="00AC2E25" w:rsidP="000A30D1">
            <w:pPr>
              <w:spacing w:after="0" w:line="240" w:lineRule="auto"/>
              <w:rPr>
                <w:rFonts w:ascii="Arial" w:eastAsia="Arial" w:hAnsi="Arial" w:cs="Arial"/>
                <w:sz w:val="24"/>
                <w:szCs w:val="24"/>
              </w:rPr>
            </w:pPr>
          </w:p>
        </w:tc>
        <w:tc>
          <w:tcPr>
            <w:tcW w:w="3118" w:type="dxa"/>
            <w:tcBorders>
              <w:top w:val="nil"/>
              <w:left w:val="nil"/>
              <w:bottom w:val="single" w:sz="8" w:space="0" w:color="auto"/>
              <w:right w:val="single" w:sz="8" w:space="0" w:color="auto"/>
            </w:tcBorders>
            <w:tcMar>
              <w:top w:w="0" w:type="dxa"/>
              <w:left w:w="108" w:type="dxa"/>
              <w:bottom w:w="0" w:type="dxa"/>
              <w:right w:w="108" w:type="dxa"/>
            </w:tcMar>
          </w:tcPr>
          <w:p w14:paraId="2CDFAC91" w14:textId="77777777" w:rsidR="00AC2E25" w:rsidRPr="00EB3719" w:rsidRDefault="00AC2E25" w:rsidP="000A30D1">
            <w:pPr>
              <w:spacing w:after="0" w:line="240" w:lineRule="auto"/>
              <w:jc w:val="center"/>
              <w:rPr>
                <w:rFonts w:ascii="Arial" w:eastAsia="Times New Roman" w:hAnsi="Arial" w:cs="Arial"/>
                <w:b/>
                <w:bCs/>
                <w:sz w:val="24"/>
                <w:szCs w:val="24"/>
                <w:lang w:eastAsia="es-CR"/>
              </w:rPr>
            </w:pPr>
            <w:r w:rsidRPr="00EB3719">
              <w:rPr>
                <w:rFonts w:ascii="Arial" w:eastAsia="Times New Roman" w:hAnsi="Arial" w:cs="Arial"/>
                <w:b/>
                <w:bCs/>
                <w:sz w:val="24"/>
                <w:szCs w:val="24"/>
                <w:lang w:eastAsia="es-CR"/>
              </w:rPr>
              <w:t>Function</w:t>
            </w:r>
          </w:p>
          <w:p w14:paraId="1BEC0E0C" w14:textId="77777777" w:rsidR="00AC2E25" w:rsidRPr="00EB3719" w:rsidRDefault="00AC2E25" w:rsidP="000A30D1">
            <w:pPr>
              <w:spacing w:after="0" w:line="240" w:lineRule="auto"/>
              <w:rPr>
                <w:rFonts w:ascii="Arial" w:hAnsi="Arial" w:cs="Arial"/>
                <w:sz w:val="24"/>
                <w:szCs w:val="24"/>
              </w:rPr>
            </w:pPr>
          </w:p>
          <w:p w14:paraId="49E3A4E5" w14:textId="77777777" w:rsidR="00AC2E25" w:rsidRPr="00EB3719" w:rsidRDefault="00AC2E25" w:rsidP="00B12CC2">
            <w:pPr>
              <w:pStyle w:val="Prrafodelista"/>
              <w:numPr>
                <w:ilvl w:val="0"/>
                <w:numId w:val="7"/>
              </w:numPr>
              <w:spacing w:after="0" w:line="240" w:lineRule="auto"/>
              <w:ind w:left="166" w:firstLine="0"/>
              <w:rPr>
                <w:rFonts w:ascii="Arial" w:eastAsia="Times New Roman" w:hAnsi="Arial" w:cs="Arial"/>
                <w:bCs/>
                <w:sz w:val="24"/>
                <w:szCs w:val="24"/>
              </w:rPr>
            </w:pPr>
            <w:r w:rsidRPr="00EB3719">
              <w:rPr>
                <w:rFonts w:ascii="Arial" w:eastAsia="Times New Roman" w:hAnsi="Arial" w:cs="Arial"/>
                <w:bCs/>
                <w:sz w:val="24"/>
                <w:szCs w:val="24"/>
              </w:rPr>
              <w:t>Describing future plans related to hobbies</w:t>
            </w:r>
          </w:p>
          <w:p w14:paraId="3D39CA6C" w14:textId="77777777" w:rsidR="00AC2E25" w:rsidRPr="00EB3719" w:rsidRDefault="00AC2E25" w:rsidP="000A30D1">
            <w:pPr>
              <w:pStyle w:val="Prrafodelista"/>
              <w:spacing w:after="0" w:line="240" w:lineRule="auto"/>
              <w:ind w:left="317"/>
              <w:rPr>
                <w:rFonts w:ascii="Arial" w:hAnsi="Arial" w:cs="Arial"/>
                <w:sz w:val="24"/>
                <w:szCs w:val="24"/>
              </w:rPr>
            </w:pPr>
          </w:p>
        </w:tc>
        <w:tc>
          <w:tcPr>
            <w:tcW w:w="5396" w:type="dxa"/>
            <w:tcBorders>
              <w:top w:val="nil"/>
              <w:left w:val="nil"/>
              <w:bottom w:val="single" w:sz="8" w:space="0" w:color="auto"/>
              <w:right w:val="single" w:sz="8" w:space="0" w:color="auto"/>
            </w:tcBorders>
            <w:tcMar>
              <w:top w:w="0" w:type="dxa"/>
              <w:left w:w="108" w:type="dxa"/>
              <w:bottom w:w="0" w:type="dxa"/>
              <w:right w:w="108" w:type="dxa"/>
            </w:tcMar>
          </w:tcPr>
          <w:p w14:paraId="6D1753EB" w14:textId="77777777" w:rsidR="00AC2E25" w:rsidRPr="00EB3719" w:rsidRDefault="00AC2E25" w:rsidP="000A30D1">
            <w:pPr>
              <w:spacing w:after="0" w:line="240" w:lineRule="auto"/>
              <w:jc w:val="center"/>
              <w:rPr>
                <w:rFonts w:ascii="Arial" w:eastAsia="Times New Roman" w:hAnsi="Arial" w:cs="Arial"/>
                <w:b/>
                <w:bCs/>
                <w:sz w:val="24"/>
                <w:szCs w:val="24"/>
                <w:lang w:eastAsia="es-CR"/>
              </w:rPr>
            </w:pPr>
            <w:r w:rsidRPr="00EB3719">
              <w:rPr>
                <w:rFonts w:ascii="Arial" w:eastAsia="Times New Roman" w:hAnsi="Arial" w:cs="Arial"/>
                <w:b/>
                <w:bCs/>
                <w:sz w:val="24"/>
                <w:szCs w:val="24"/>
                <w:lang w:eastAsia="es-CR"/>
              </w:rPr>
              <w:t>Function</w:t>
            </w:r>
          </w:p>
          <w:p w14:paraId="32FB5189" w14:textId="77777777" w:rsidR="00AC2E25" w:rsidRPr="00EB3719" w:rsidRDefault="00AC2E25" w:rsidP="000A30D1">
            <w:pPr>
              <w:spacing w:after="0" w:line="240" w:lineRule="auto"/>
              <w:rPr>
                <w:rFonts w:ascii="Arial" w:hAnsi="Arial" w:cs="Arial"/>
                <w:sz w:val="24"/>
                <w:szCs w:val="24"/>
              </w:rPr>
            </w:pPr>
          </w:p>
          <w:p w14:paraId="6E73D5A6" w14:textId="77777777" w:rsidR="00AC2E25" w:rsidRPr="00EB3719" w:rsidRDefault="00AC2E25" w:rsidP="00B12CC2">
            <w:pPr>
              <w:pStyle w:val="Prrafodelista"/>
              <w:numPr>
                <w:ilvl w:val="0"/>
                <w:numId w:val="7"/>
              </w:numPr>
              <w:spacing w:after="0" w:line="240" w:lineRule="auto"/>
              <w:ind w:left="166" w:firstLine="0"/>
              <w:rPr>
                <w:rFonts w:ascii="Arial" w:eastAsia="Times New Roman" w:hAnsi="Arial" w:cs="Arial"/>
                <w:bCs/>
                <w:sz w:val="24"/>
                <w:szCs w:val="24"/>
              </w:rPr>
            </w:pPr>
            <w:r w:rsidRPr="00EB3719">
              <w:rPr>
                <w:rFonts w:ascii="Arial" w:eastAsia="Times New Roman" w:hAnsi="Arial" w:cs="Arial"/>
                <w:bCs/>
                <w:sz w:val="24"/>
                <w:szCs w:val="24"/>
              </w:rPr>
              <w:t>Describing past events</w:t>
            </w:r>
          </w:p>
          <w:p w14:paraId="6CD83C2F" w14:textId="77777777" w:rsidR="00AC2E25" w:rsidRPr="00EB3719" w:rsidRDefault="00AC2E25" w:rsidP="000A30D1">
            <w:pPr>
              <w:pStyle w:val="Prrafodelista"/>
              <w:spacing w:after="0" w:line="240" w:lineRule="auto"/>
              <w:ind w:left="317"/>
              <w:rPr>
                <w:rFonts w:ascii="Arial" w:hAnsi="Arial" w:cs="Arial"/>
                <w:sz w:val="24"/>
                <w:szCs w:val="24"/>
              </w:rPr>
            </w:pPr>
          </w:p>
        </w:tc>
      </w:tr>
      <w:tr w:rsidR="00AC2E25" w:rsidRPr="00EB3719" w14:paraId="78E02418" w14:textId="77777777" w:rsidTr="06742E36">
        <w:trPr>
          <w:trHeight w:val="431"/>
        </w:trPr>
        <w:tc>
          <w:tcPr>
            <w:tcW w:w="2684" w:type="dxa"/>
            <w:tcBorders>
              <w:top w:val="nil"/>
              <w:left w:val="single" w:sz="8" w:space="0" w:color="auto"/>
              <w:bottom w:val="single" w:sz="8" w:space="0" w:color="auto"/>
              <w:right w:val="single" w:sz="8" w:space="0" w:color="auto"/>
            </w:tcBorders>
            <w:shd w:val="clear" w:color="auto" w:fill="FFFFFF" w:themeFill="background1"/>
            <w:tcMar>
              <w:top w:w="0" w:type="dxa"/>
              <w:left w:w="108" w:type="dxa"/>
              <w:bottom w:w="0" w:type="dxa"/>
              <w:right w:w="108" w:type="dxa"/>
            </w:tcMar>
          </w:tcPr>
          <w:p w14:paraId="487397C8" w14:textId="77777777" w:rsidR="00AC2E25" w:rsidRPr="00EB3719" w:rsidRDefault="00AC2E25" w:rsidP="000A30D1">
            <w:pPr>
              <w:spacing w:after="0" w:line="240" w:lineRule="auto"/>
              <w:jc w:val="center"/>
              <w:rPr>
                <w:rFonts w:ascii="Arial" w:eastAsia="Times New Roman" w:hAnsi="Arial" w:cs="Arial"/>
                <w:b/>
                <w:bCs/>
                <w:sz w:val="24"/>
                <w:szCs w:val="24"/>
                <w:lang w:eastAsia="es-CR"/>
              </w:rPr>
            </w:pPr>
            <w:r w:rsidRPr="00EB3719">
              <w:rPr>
                <w:rFonts w:ascii="Arial" w:eastAsia="Times New Roman" w:hAnsi="Arial" w:cs="Arial"/>
                <w:b/>
                <w:bCs/>
                <w:sz w:val="24"/>
                <w:szCs w:val="24"/>
                <w:lang w:eastAsia="es-CR"/>
              </w:rPr>
              <w:t>Discourse Markers</w:t>
            </w:r>
          </w:p>
          <w:p w14:paraId="1592B49E" w14:textId="77777777" w:rsidR="00AC2E25" w:rsidRPr="00EB3719" w:rsidRDefault="00AC2E25" w:rsidP="000A30D1">
            <w:pPr>
              <w:spacing w:after="0" w:line="240" w:lineRule="auto"/>
              <w:rPr>
                <w:rFonts w:ascii="Arial" w:eastAsia="Times New Roman" w:hAnsi="Arial" w:cs="Arial"/>
                <w:b/>
                <w:bCs/>
                <w:sz w:val="24"/>
                <w:szCs w:val="24"/>
                <w:lang w:eastAsia="es-CR"/>
              </w:rPr>
            </w:pPr>
          </w:p>
          <w:p w14:paraId="3827C686" w14:textId="77777777" w:rsidR="00AC2E25" w:rsidRPr="00EB3719" w:rsidRDefault="00AC2E25" w:rsidP="000A30D1">
            <w:pPr>
              <w:widowControl w:val="0"/>
              <w:suppressAutoHyphens/>
              <w:jc w:val="center"/>
              <w:rPr>
                <w:rFonts w:ascii="Arial" w:hAnsi="Arial" w:cs="Arial"/>
                <w:bCs/>
                <w:sz w:val="24"/>
                <w:szCs w:val="24"/>
                <w:u w:val="single"/>
              </w:rPr>
            </w:pPr>
            <w:r w:rsidRPr="00EB3719">
              <w:rPr>
                <w:rFonts w:ascii="Arial" w:hAnsi="Arial" w:cs="Arial"/>
                <w:bCs/>
                <w:sz w:val="24"/>
                <w:szCs w:val="24"/>
                <w:u w:val="single"/>
              </w:rPr>
              <w:lastRenderedPageBreak/>
              <w:t>Sequence adverbs-past tense</w:t>
            </w:r>
          </w:p>
          <w:p w14:paraId="68F7D433" w14:textId="77777777" w:rsidR="00AC2E25" w:rsidRPr="00EB3719" w:rsidRDefault="00AC2E25" w:rsidP="000A30D1">
            <w:pPr>
              <w:widowControl w:val="0"/>
              <w:suppressAutoHyphens/>
              <w:rPr>
                <w:rFonts w:ascii="Arial" w:hAnsi="Arial" w:cs="Arial"/>
                <w:bCs/>
                <w:sz w:val="24"/>
                <w:szCs w:val="24"/>
                <w:u w:val="single"/>
              </w:rPr>
            </w:pPr>
            <w:r w:rsidRPr="00EB3719">
              <w:rPr>
                <w:rFonts w:ascii="Arial" w:hAnsi="Arial" w:cs="Arial"/>
                <w:bCs/>
                <w:sz w:val="24"/>
                <w:szCs w:val="24"/>
              </w:rPr>
              <w:t>First, next, then, finally</w:t>
            </w:r>
          </w:p>
        </w:tc>
        <w:tc>
          <w:tcPr>
            <w:tcW w:w="2693" w:type="dxa"/>
            <w:tcBorders>
              <w:top w:val="nil"/>
              <w:left w:val="nil"/>
              <w:bottom w:val="single" w:sz="8" w:space="0" w:color="auto"/>
              <w:right w:val="single" w:sz="8" w:space="0" w:color="auto"/>
            </w:tcBorders>
            <w:tcMar>
              <w:top w:w="0" w:type="dxa"/>
              <w:left w:w="108" w:type="dxa"/>
              <w:bottom w:w="0" w:type="dxa"/>
              <w:right w:w="108" w:type="dxa"/>
            </w:tcMar>
          </w:tcPr>
          <w:p w14:paraId="06949A59" w14:textId="77777777" w:rsidR="00AC2E25" w:rsidRPr="00EB3719" w:rsidRDefault="00AC2E25" w:rsidP="000A30D1">
            <w:pPr>
              <w:spacing w:after="0" w:line="240" w:lineRule="auto"/>
              <w:jc w:val="center"/>
              <w:rPr>
                <w:rFonts w:ascii="Arial" w:eastAsia="Times New Roman" w:hAnsi="Arial" w:cs="Arial"/>
                <w:b/>
                <w:bCs/>
                <w:sz w:val="24"/>
                <w:szCs w:val="24"/>
                <w:lang w:eastAsia="es-CR"/>
              </w:rPr>
            </w:pPr>
            <w:r w:rsidRPr="00EB3719">
              <w:rPr>
                <w:rFonts w:ascii="Arial" w:eastAsia="Times New Roman" w:hAnsi="Arial" w:cs="Arial"/>
                <w:b/>
                <w:bCs/>
                <w:sz w:val="24"/>
                <w:szCs w:val="24"/>
                <w:lang w:eastAsia="es-CR"/>
              </w:rPr>
              <w:lastRenderedPageBreak/>
              <w:t>Discourse Markers</w:t>
            </w:r>
          </w:p>
          <w:p w14:paraId="0DF1F870" w14:textId="77777777" w:rsidR="00AC2E25" w:rsidRPr="00EB3719" w:rsidRDefault="00AC2E25" w:rsidP="000A30D1">
            <w:pPr>
              <w:spacing w:after="0" w:line="240" w:lineRule="auto"/>
              <w:jc w:val="center"/>
              <w:rPr>
                <w:rFonts w:ascii="Arial" w:eastAsia="Times New Roman" w:hAnsi="Arial" w:cs="Arial"/>
                <w:bCs/>
                <w:sz w:val="24"/>
                <w:szCs w:val="24"/>
                <w:lang w:eastAsia="es-CR"/>
              </w:rPr>
            </w:pPr>
          </w:p>
          <w:p w14:paraId="16D4ABB2" w14:textId="77777777" w:rsidR="00AC2E25" w:rsidRPr="00EB3719" w:rsidRDefault="00AC2E25" w:rsidP="000A30D1">
            <w:pPr>
              <w:widowControl w:val="0"/>
              <w:suppressAutoHyphens/>
              <w:jc w:val="center"/>
              <w:rPr>
                <w:rFonts w:ascii="Arial" w:hAnsi="Arial" w:cs="Arial"/>
                <w:bCs/>
                <w:sz w:val="24"/>
                <w:szCs w:val="24"/>
                <w:u w:val="single"/>
              </w:rPr>
            </w:pPr>
            <w:r w:rsidRPr="00EB3719">
              <w:rPr>
                <w:rFonts w:ascii="Arial" w:hAnsi="Arial" w:cs="Arial"/>
                <w:bCs/>
                <w:sz w:val="24"/>
                <w:szCs w:val="24"/>
                <w:u w:val="single"/>
              </w:rPr>
              <w:lastRenderedPageBreak/>
              <w:t>Sequence adverbs-past tense</w:t>
            </w:r>
          </w:p>
          <w:p w14:paraId="77CB7851" w14:textId="77777777" w:rsidR="00AC2E25" w:rsidRPr="00EB3719" w:rsidRDefault="00AC2E25" w:rsidP="000A30D1">
            <w:pPr>
              <w:widowControl w:val="0"/>
              <w:suppressAutoHyphens/>
              <w:spacing w:after="0" w:line="240" w:lineRule="auto"/>
              <w:rPr>
                <w:rFonts w:ascii="Arial" w:hAnsi="Arial" w:cs="Arial"/>
                <w:sz w:val="24"/>
                <w:szCs w:val="24"/>
              </w:rPr>
            </w:pPr>
            <w:r w:rsidRPr="00EB3719">
              <w:rPr>
                <w:rFonts w:ascii="Arial" w:hAnsi="Arial" w:cs="Arial"/>
                <w:bCs/>
                <w:sz w:val="24"/>
                <w:szCs w:val="24"/>
              </w:rPr>
              <w:t>First, next, then, finally</w:t>
            </w:r>
          </w:p>
        </w:tc>
        <w:tc>
          <w:tcPr>
            <w:tcW w:w="3118" w:type="dxa"/>
            <w:tcBorders>
              <w:top w:val="nil"/>
              <w:left w:val="nil"/>
              <w:bottom w:val="single" w:sz="8" w:space="0" w:color="auto"/>
              <w:right w:val="single" w:sz="8" w:space="0" w:color="auto"/>
            </w:tcBorders>
            <w:tcMar>
              <w:top w:w="0" w:type="dxa"/>
              <w:left w:w="108" w:type="dxa"/>
              <w:bottom w:w="0" w:type="dxa"/>
              <w:right w:w="108" w:type="dxa"/>
            </w:tcMar>
          </w:tcPr>
          <w:p w14:paraId="53D3C585" w14:textId="77777777" w:rsidR="00AC2E25" w:rsidRPr="00EB3719" w:rsidRDefault="00AC2E25" w:rsidP="000A30D1">
            <w:pPr>
              <w:spacing w:after="0" w:line="240" w:lineRule="auto"/>
              <w:jc w:val="center"/>
              <w:rPr>
                <w:rFonts w:ascii="Arial" w:eastAsia="Times New Roman" w:hAnsi="Arial" w:cs="Arial"/>
                <w:b/>
                <w:bCs/>
                <w:sz w:val="24"/>
                <w:szCs w:val="24"/>
                <w:lang w:eastAsia="es-CR"/>
              </w:rPr>
            </w:pPr>
            <w:r w:rsidRPr="00EB3719">
              <w:rPr>
                <w:rFonts w:ascii="Arial" w:eastAsia="Times New Roman" w:hAnsi="Arial" w:cs="Arial"/>
                <w:b/>
                <w:bCs/>
                <w:sz w:val="24"/>
                <w:szCs w:val="24"/>
                <w:lang w:eastAsia="es-CR"/>
              </w:rPr>
              <w:lastRenderedPageBreak/>
              <w:t>Discourse Markers</w:t>
            </w:r>
          </w:p>
          <w:p w14:paraId="7E4D5029" w14:textId="77777777" w:rsidR="00AC2E25" w:rsidRPr="00EB3719" w:rsidRDefault="00AC2E25" w:rsidP="000A30D1">
            <w:pPr>
              <w:widowControl w:val="0"/>
              <w:suppressAutoHyphens/>
              <w:spacing w:after="0" w:line="240" w:lineRule="auto"/>
              <w:rPr>
                <w:rFonts w:ascii="Arial" w:hAnsi="Arial" w:cs="Arial"/>
                <w:sz w:val="24"/>
                <w:szCs w:val="24"/>
              </w:rPr>
            </w:pPr>
          </w:p>
          <w:p w14:paraId="770934B8" w14:textId="77777777" w:rsidR="00AC2E25" w:rsidRPr="00EB3719" w:rsidRDefault="00AC2E25" w:rsidP="000A30D1">
            <w:pPr>
              <w:widowControl w:val="0"/>
              <w:suppressAutoHyphens/>
              <w:jc w:val="center"/>
              <w:rPr>
                <w:rFonts w:ascii="Arial" w:hAnsi="Arial" w:cs="Arial"/>
                <w:bCs/>
                <w:sz w:val="24"/>
                <w:szCs w:val="24"/>
                <w:u w:val="single"/>
              </w:rPr>
            </w:pPr>
            <w:r w:rsidRPr="00EB3719">
              <w:rPr>
                <w:rFonts w:ascii="Arial" w:hAnsi="Arial" w:cs="Arial"/>
                <w:bCs/>
                <w:sz w:val="24"/>
                <w:szCs w:val="24"/>
                <w:u w:val="single"/>
              </w:rPr>
              <w:lastRenderedPageBreak/>
              <w:t>Sequence adverbs-past tense</w:t>
            </w:r>
          </w:p>
          <w:p w14:paraId="3738728D" w14:textId="77777777" w:rsidR="00AC2E25" w:rsidRPr="00EB3719" w:rsidRDefault="00AC2E25" w:rsidP="000A30D1">
            <w:pPr>
              <w:widowControl w:val="0"/>
              <w:suppressAutoHyphens/>
              <w:spacing w:after="0" w:line="240" w:lineRule="auto"/>
              <w:rPr>
                <w:rFonts w:ascii="Arial" w:hAnsi="Arial" w:cs="Arial"/>
                <w:sz w:val="24"/>
                <w:szCs w:val="24"/>
              </w:rPr>
            </w:pPr>
            <w:r w:rsidRPr="00EB3719">
              <w:rPr>
                <w:rFonts w:ascii="Arial" w:hAnsi="Arial" w:cs="Arial"/>
                <w:bCs/>
                <w:sz w:val="24"/>
                <w:szCs w:val="24"/>
              </w:rPr>
              <w:t>First, next, then, finally</w:t>
            </w:r>
          </w:p>
        </w:tc>
        <w:tc>
          <w:tcPr>
            <w:tcW w:w="5396" w:type="dxa"/>
            <w:tcBorders>
              <w:top w:val="nil"/>
              <w:left w:val="nil"/>
              <w:bottom w:val="single" w:sz="8" w:space="0" w:color="auto"/>
              <w:right w:val="single" w:sz="8" w:space="0" w:color="auto"/>
            </w:tcBorders>
            <w:tcMar>
              <w:top w:w="0" w:type="dxa"/>
              <w:left w:w="108" w:type="dxa"/>
              <w:bottom w:w="0" w:type="dxa"/>
              <w:right w:w="108" w:type="dxa"/>
            </w:tcMar>
          </w:tcPr>
          <w:p w14:paraId="0B8F60DF" w14:textId="77777777" w:rsidR="00AC2E25" w:rsidRPr="00EB3719" w:rsidRDefault="00AC2E25" w:rsidP="000A30D1">
            <w:pPr>
              <w:spacing w:after="0" w:line="240" w:lineRule="auto"/>
              <w:jc w:val="center"/>
              <w:rPr>
                <w:rFonts w:ascii="Arial" w:eastAsia="Times New Roman" w:hAnsi="Arial" w:cs="Arial"/>
                <w:b/>
                <w:bCs/>
                <w:sz w:val="24"/>
                <w:szCs w:val="24"/>
                <w:lang w:eastAsia="es-CR"/>
              </w:rPr>
            </w:pPr>
            <w:r w:rsidRPr="00EB3719">
              <w:rPr>
                <w:rFonts w:ascii="Arial" w:eastAsia="Times New Roman" w:hAnsi="Arial" w:cs="Arial"/>
                <w:b/>
                <w:bCs/>
                <w:sz w:val="24"/>
                <w:szCs w:val="24"/>
                <w:lang w:eastAsia="es-CR"/>
              </w:rPr>
              <w:lastRenderedPageBreak/>
              <w:t>Discourse Markers</w:t>
            </w:r>
          </w:p>
          <w:p w14:paraId="1683EFBB" w14:textId="77777777" w:rsidR="00AC2E25" w:rsidRPr="00EB3719" w:rsidRDefault="00AC2E25" w:rsidP="000A30D1">
            <w:pPr>
              <w:widowControl w:val="0"/>
              <w:suppressAutoHyphens/>
              <w:spacing w:after="0" w:line="240" w:lineRule="auto"/>
              <w:rPr>
                <w:rFonts w:ascii="Arial" w:eastAsia="Times New Roman" w:hAnsi="Arial" w:cs="Arial"/>
                <w:bCs/>
                <w:sz w:val="24"/>
                <w:szCs w:val="24"/>
              </w:rPr>
            </w:pPr>
          </w:p>
          <w:p w14:paraId="5E908C8F" w14:textId="77777777" w:rsidR="00AC2E25" w:rsidRPr="00EB3719" w:rsidRDefault="00AC2E25" w:rsidP="000A30D1">
            <w:pPr>
              <w:widowControl w:val="0"/>
              <w:suppressAutoHyphens/>
              <w:jc w:val="center"/>
              <w:rPr>
                <w:rFonts w:ascii="Arial" w:hAnsi="Arial" w:cs="Arial"/>
                <w:bCs/>
                <w:sz w:val="24"/>
                <w:szCs w:val="24"/>
                <w:u w:val="single"/>
              </w:rPr>
            </w:pPr>
            <w:r w:rsidRPr="00EB3719">
              <w:rPr>
                <w:rFonts w:ascii="Arial" w:hAnsi="Arial" w:cs="Arial"/>
                <w:bCs/>
                <w:sz w:val="24"/>
                <w:szCs w:val="24"/>
                <w:u w:val="single"/>
              </w:rPr>
              <w:lastRenderedPageBreak/>
              <w:t>Sequence adverbs-past tense</w:t>
            </w:r>
          </w:p>
          <w:p w14:paraId="6A6D298E" w14:textId="77777777" w:rsidR="00AC2E25" w:rsidRPr="00EB3719" w:rsidRDefault="00AC2E25" w:rsidP="000A30D1">
            <w:pPr>
              <w:widowControl w:val="0"/>
              <w:suppressAutoHyphens/>
              <w:spacing w:after="0" w:line="240" w:lineRule="auto"/>
              <w:rPr>
                <w:rFonts w:ascii="Arial" w:eastAsia="Times New Roman" w:hAnsi="Arial" w:cs="Arial"/>
                <w:bCs/>
                <w:sz w:val="24"/>
                <w:szCs w:val="24"/>
              </w:rPr>
            </w:pPr>
            <w:r w:rsidRPr="00EB3719">
              <w:rPr>
                <w:rFonts w:ascii="Arial" w:hAnsi="Arial" w:cs="Arial"/>
                <w:bCs/>
                <w:sz w:val="24"/>
                <w:szCs w:val="24"/>
              </w:rPr>
              <w:t>First, next, then, finally</w:t>
            </w:r>
          </w:p>
        </w:tc>
      </w:tr>
      <w:tr w:rsidR="00AC2E25" w:rsidRPr="00EB3719" w14:paraId="2E5CAAF3" w14:textId="77777777" w:rsidTr="06742E36">
        <w:trPr>
          <w:trHeight w:val="511"/>
        </w:trPr>
        <w:tc>
          <w:tcPr>
            <w:tcW w:w="2684" w:type="dxa"/>
            <w:tcBorders>
              <w:top w:val="nil"/>
              <w:left w:val="single" w:sz="8" w:space="0" w:color="auto"/>
              <w:bottom w:val="single" w:sz="8" w:space="0" w:color="auto"/>
              <w:right w:val="single" w:sz="8" w:space="0" w:color="auto"/>
            </w:tcBorders>
            <w:shd w:val="clear" w:color="auto" w:fill="FFFFFF" w:themeFill="background1"/>
            <w:tcMar>
              <w:top w:w="0" w:type="dxa"/>
              <w:left w:w="108" w:type="dxa"/>
              <w:bottom w:w="0" w:type="dxa"/>
              <w:right w:w="108" w:type="dxa"/>
            </w:tcMar>
          </w:tcPr>
          <w:p w14:paraId="49D5A20E" w14:textId="77777777" w:rsidR="00AC2E25" w:rsidRPr="00EB3719" w:rsidRDefault="00AC2E25" w:rsidP="000A30D1">
            <w:pPr>
              <w:spacing w:after="0" w:line="240" w:lineRule="auto"/>
              <w:jc w:val="center"/>
              <w:rPr>
                <w:rFonts w:ascii="Arial" w:eastAsia="Times New Roman" w:hAnsi="Arial" w:cs="Arial"/>
                <w:b/>
                <w:sz w:val="24"/>
                <w:szCs w:val="24"/>
                <w:lang w:eastAsia="es-CR"/>
              </w:rPr>
            </w:pPr>
            <w:r w:rsidRPr="00EB3719">
              <w:rPr>
                <w:rFonts w:ascii="Arial" w:eastAsia="Times New Roman" w:hAnsi="Arial" w:cs="Arial"/>
                <w:b/>
                <w:sz w:val="24"/>
                <w:szCs w:val="24"/>
                <w:lang w:eastAsia="es-CR"/>
              </w:rPr>
              <w:lastRenderedPageBreak/>
              <w:t>Grammar &amp; Sentence Frames</w:t>
            </w:r>
          </w:p>
          <w:p w14:paraId="23B6DE4F" w14:textId="77777777" w:rsidR="00AC2E25" w:rsidRPr="00EB3719" w:rsidRDefault="00AC2E25" w:rsidP="000A30D1">
            <w:pPr>
              <w:spacing w:after="0" w:line="240" w:lineRule="auto"/>
              <w:rPr>
                <w:rFonts w:ascii="Arial" w:hAnsi="Arial" w:cs="Arial"/>
                <w:sz w:val="24"/>
                <w:szCs w:val="24"/>
                <w:u w:val="single"/>
              </w:rPr>
            </w:pPr>
          </w:p>
          <w:p w14:paraId="397B53C4" w14:textId="77777777" w:rsidR="00AC2E25" w:rsidRPr="00EB3719" w:rsidRDefault="00AC2E25" w:rsidP="000A30D1">
            <w:pPr>
              <w:rPr>
                <w:rFonts w:ascii="Arial" w:eastAsia="Times New Roman" w:hAnsi="Arial" w:cs="Arial"/>
                <w:sz w:val="24"/>
                <w:szCs w:val="24"/>
                <w:u w:val="single"/>
              </w:rPr>
            </w:pPr>
            <w:r w:rsidRPr="00EB3719">
              <w:rPr>
                <w:rFonts w:ascii="Arial" w:eastAsia="Times New Roman" w:hAnsi="Arial" w:cs="Arial"/>
                <w:sz w:val="24"/>
                <w:szCs w:val="24"/>
                <w:u w:val="single"/>
              </w:rPr>
              <w:t xml:space="preserve">Simple Preset Tense </w:t>
            </w:r>
          </w:p>
          <w:p w14:paraId="4B496297" w14:textId="77777777" w:rsidR="00AC2E25" w:rsidRPr="00EB3719" w:rsidRDefault="00AC2E25" w:rsidP="00B12CC2">
            <w:pPr>
              <w:pStyle w:val="Prrafodelista"/>
              <w:numPr>
                <w:ilvl w:val="0"/>
                <w:numId w:val="10"/>
              </w:numPr>
              <w:spacing w:after="0" w:line="240" w:lineRule="auto"/>
              <w:jc w:val="both"/>
              <w:rPr>
                <w:rFonts w:ascii="Arial" w:eastAsia="Times New Roman" w:hAnsi="Arial" w:cs="Arial"/>
                <w:sz w:val="24"/>
                <w:szCs w:val="24"/>
              </w:rPr>
            </w:pPr>
            <w:r w:rsidRPr="00EB3719">
              <w:rPr>
                <w:rFonts w:ascii="Arial" w:eastAsia="Times New Roman" w:hAnsi="Arial" w:cs="Arial"/>
                <w:sz w:val="24"/>
                <w:szCs w:val="24"/>
              </w:rPr>
              <w:t>I like to _____.</w:t>
            </w:r>
          </w:p>
          <w:p w14:paraId="59581345" w14:textId="77777777" w:rsidR="00AC2E25" w:rsidRPr="00EB3719" w:rsidRDefault="00AC2E25" w:rsidP="00B12CC2">
            <w:pPr>
              <w:pStyle w:val="Prrafodelista"/>
              <w:numPr>
                <w:ilvl w:val="0"/>
                <w:numId w:val="10"/>
              </w:numPr>
              <w:spacing w:after="0" w:line="240" w:lineRule="auto"/>
              <w:jc w:val="both"/>
              <w:rPr>
                <w:rFonts w:ascii="Arial" w:eastAsia="Times New Roman" w:hAnsi="Arial" w:cs="Arial"/>
                <w:sz w:val="24"/>
                <w:szCs w:val="24"/>
              </w:rPr>
            </w:pPr>
            <w:r w:rsidRPr="00EB3719">
              <w:rPr>
                <w:rFonts w:ascii="Arial" w:eastAsia="Times New Roman" w:hAnsi="Arial" w:cs="Arial"/>
                <w:sz w:val="24"/>
                <w:szCs w:val="24"/>
              </w:rPr>
              <w:t xml:space="preserve">I do not like to ____. </w:t>
            </w:r>
          </w:p>
          <w:p w14:paraId="22E824CC" w14:textId="77777777" w:rsidR="00AC2E25" w:rsidRPr="00EB3719" w:rsidRDefault="00AC2E25" w:rsidP="00B12CC2">
            <w:pPr>
              <w:pStyle w:val="Prrafodelista"/>
              <w:numPr>
                <w:ilvl w:val="0"/>
                <w:numId w:val="10"/>
              </w:numPr>
              <w:spacing w:after="0" w:line="240" w:lineRule="auto"/>
              <w:jc w:val="both"/>
              <w:rPr>
                <w:rFonts w:ascii="Arial" w:eastAsia="Times New Roman" w:hAnsi="Arial" w:cs="Arial"/>
                <w:sz w:val="24"/>
                <w:szCs w:val="24"/>
              </w:rPr>
            </w:pPr>
            <w:r w:rsidRPr="00EB3719">
              <w:rPr>
                <w:rFonts w:ascii="Arial" w:eastAsia="Times New Roman" w:hAnsi="Arial" w:cs="Arial"/>
                <w:sz w:val="24"/>
                <w:szCs w:val="24"/>
              </w:rPr>
              <w:t xml:space="preserve">My favorite (sport) ____ is ____. </w:t>
            </w:r>
          </w:p>
          <w:p w14:paraId="3ED85AB6" w14:textId="77777777" w:rsidR="00AC2E25" w:rsidRPr="00EB3719" w:rsidRDefault="00AC2E25" w:rsidP="000A30D1">
            <w:pPr>
              <w:spacing w:after="0" w:line="240" w:lineRule="auto"/>
              <w:ind w:left="360"/>
              <w:jc w:val="both"/>
              <w:rPr>
                <w:rFonts w:ascii="Arial" w:eastAsia="Times New Roman" w:hAnsi="Arial" w:cs="Arial"/>
                <w:sz w:val="24"/>
                <w:szCs w:val="24"/>
              </w:rPr>
            </w:pPr>
          </w:p>
          <w:p w14:paraId="0D1CBF3A" w14:textId="77777777" w:rsidR="00AC2E25" w:rsidRPr="00EB3719" w:rsidRDefault="00AC2E25" w:rsidP="000A30D1">
            <w:pPr>
              <w:rPr>
                <w:rFonts w:ascii="Arial" w:eastAsia="Times New Roman" w:hAnsi="Arial" w:cs="Arial"/>
                <w:sz w:val="24"/>
                <w:szCs w:val="24"/>
                <w:u w:val="single"/>
              </w:rPr>
            </w:pPr>
            <w:r w:rsidRPr="00EB3719">
              <w:rPr>
                <w:rFonts w:ascii="Arial" w:eastAsia="Times New Roman" w:hAnsi="Arial" w:cs="Arial"/>
                <w:sz w:val="24"/>
                <w:szCs w:val="24"/>
                <w:u w:val="single"/>
              </w:rPr>
              <w:t xml:space="preserve">Interrogatives </w:t>
            </w:r>
          </w:p>
          <w:p w14:paraId="22E0D602" w14:textId="77777777" w:rsidR="00AC2E25" w:rsidRPr="00EB3719" w:rsidRDefault="00AC2E25" w:rsidP="00B12CC2">
            <w:pPr>
              <w:pStyle w:val="Prrafodelista"/>
              <w:numPr>
                <w:ilvl w:val="0"/>
                <w:numId w:val="11"/>
              </w:numPr>
              <w:spacing w:after="0" w:line="240" w:lineRule="auto"/>
              <w:rPr>
                <w:rFonts w:ascii="Arial" w:eastAsia="Times New Roman" w:hAnsi="Arial" w:cs="Arial"/>
                <w:sz w:val="24"/>
                <w:szCs w:val="24"/>
              </w:rPr>
            </w:pPr>
            <w:r w:rsidRPr="00EB3719">
              <w:rPr>
                <w:rFonts w:ascii="Arial" w:eastAsia="Times New Roman" w:hAnsi="Arial" w:cs="Arial"/>
                <w:sz w:val="24"/>
                <w:szCs w:val="24"/>
              </w:rPr>
              <w:t>What do you do for fun?</w:t>
            </w:r>
          </w:p>
          <w:p w14:paraId="267EDE93" w14:textId="77777777" w:rsidR="00AC2E25" w:rsidRPr="00EB3719" w:rsidRDefault="00AC2E25" w:rsidP="00B12CC2">
            <w:pPr>
              <w:pStyle w:val="Prrafodelista"/>
              <w:numPr>
                <w:ilvl w:val="0"/>
                <w:numId w:val="11"/>
              </w:numPr>
              <w:spacing w:after="0" w:line="240" w:lineRule="auto"/>
              <w:rPr>
                <w:rFonts w:ascii="Arial" w:eastAsia="Times New Roman" w:hAnsi="Arial" w:cs="Arial"/>
                <w:sz w:val="24"/>
                <w:szCs w:val="24"/>
              </w:rPr>
            </w:pPr>
            <w:r w:rsidRPr="00EB3719">
              <w:rPr>
                <w:rFonts w:ascii="Arial" w:eastAsia="Times New Roman" w:hAnsi="Arial" w:cs="Arial"/>
                <w:sz w:val="24"/>
                <w:szCs w:val="24"/>
              </w:rPr>
              <w:t>How do you play __?</w:t>
            </w:r>
          </w:p>
          <w:p w14:paraId="6C2D6AB1" w14:textId="77777777" w:rsidR="00AC2E25" w:rsidRPr="00EB3719" w:rsidRDefault="00AC2E25" w:rsidP="00B12CC2">
            <w:pPr>
              <w:pStyle w:val="Prrafodelista"/>
              <w:numPr>
                <w:ilvl w:val="0"/>
                <w:numId w:val="11"/>
              </w:numPr>
              <w:spacing w:after="0" w:line="240" w:lineRule="auto"/>
              <w:rPr>
                <w:rFonts w:ascii="Arial" w:eastAsia="Times New Roman" w:hAnsi="Arial" w:cs="Arial"/>
                <w:sz w:val="24"/>
                <w:szCs w:val="24"/>
              </w:rPr>
            </w:pPr>
            <w:r w:rsidRPr="00EB3719">
              <w:rPr>
                <w:rFonts w:ascii="Arial" w:eastAsia="Times New Roman" w:hAnsi="Arial" w:cs="Arial"/>
                <w:sz w:val="24"/>
                <w:szCs w:val="24"/>
              </w:rPr>
              <w:t>How often do you______?</w:t>
            </w:r>
          </w:p>
          <w:p w14:paraId="2562F878" w14:textId="77777777" w:rsidR="00AC2E25" w:rsidRPr="00EB3719" w:rsidRDefault="00AC2E25" w:rsidP="000A30D1">
            <w:pPr>
              <w:spacing w:after="0" w:line="240" w:lineRule="auto"/>
              <w:rPr>
                <w:rFonts w:ascii="Arial" w:eastAsia="Times New Roman" w:hAnsi="Arial" w:cs="Arial"/>
                <w:sz w:val="24"/>
                <w:szCs w:val="24"/>
              </w:rPr>
            </w:pPr>
          </w:p>
        </w:tc>
        <w:tc>
          <w:tcPr>
            <w:tcW w:w="2693" w:type="dxa"/>
            <w:tcBorders>
              <w:top w:val="nil"/>
              <w:left w:val="nil"/>
              <w:bottom w:val="single" w:sz="8" w:space="0" w:color="auto"/>
              <w:right w:val="single" w:sz="8" w:space="0" w:color="auto"/>
            </w:tcBorders>
            <w:tcMar>
              <w:top w:w="0" w:type="dxa"/>
              <w:left w:w="108" w:type="dxa"/>
              <w:bottom w:w="0" w:type="dxa"/>
              <w:right w:w="108" w:type="dxa"/>
            </w:tcMar>
          </w:tcPr>
          <w:p w14:paraId="60E2EA49" w14:textId="77777777" w:rsidR="00AC2E25" w:rsidRPr="00EB3719" w:rsidRDefault="00AC2E25" w:rsidP="000A30D1">
            <w:pPr>
              <w:spacing w:after="0" w:line="240" w:lineRule="auto"/>
              <w:jc w:val="center"/>
              <w:rPr>
                <w:rFonts w:ascii="Arial" w:eastAsia="Times New Roman" w:hAnsi="Arial" w:cs="Arial"/>
                <w:b/>
                <w:sz w:val="24"/>
                <w:szCs w:val="24"/>
                <w:lang w:eastAsia="es-CR"/>
              </w:rPr>
            </w:pPr>
            <w:r w:rsidRPr="00EB3719">
              <w:rPr>
                <w:rFonts w:ascii="Arial" w:eastAsia="Times New Roman" w:hAnsi="Arial" w:cs="Arial"/>
                <w:b/>
                <w:sz w:val="24"/>
                <w:szCs w:val="24"/>
                <w:lang w:eastAsia="es-CR"/>
              </w:rPr>
              <w:t>Grammar &amp;Sentence Frames</w:t>
            </w:r>
          </w:p>
          <w:p w14:paraId="7C42D26D" w14:textId="77777777" w:rsidR="00AC2E25" w:rsidRPr="00EB3719" w:rsidRDefault="00AC2E25" w:rsidP="000A30D1">
            <w:pPr>
              <w:spacing w:after="0" w:line="240" w:lineRule="auto"/>
              <w:rPr>
                <w:rFonts w:ascii="Arial" w:hAnsi="Arial" w:cs="Arial"/>
                <w:sz w:val="24"/>
                <w:szCs w:val="24"/>
              </w:rPr>
            </w:pPr>
            <w:r w:rsidRPr="00EB3719">
              <w:rPr>
                <w:rFonts w:ascii="Arial" w:hAnsi="Arial" w:cs="Arial"/>
                <w:sz w:val="24"/>
                <w:szCs w:val="24"/>
              </w:rPr>
              <w:t xml:space="preserve"> </w:t>
            </w:r>
          </w:p>
          <w:p w14:paraId="2A8F8C9F" w14:textId="77777777" w:rsidR="00AC2E25" w:rsidRPr="00EB3719" w:rsidRDefault="00AC2E25" w:rsidP="000A30D1">
            <w:pPr>
              <w:widowControl w:val="0"/>
              <w:spacing w:line="256" w:lineRule="auto"/>
              <w:rPr>
                <w:rFonts w:ascii="Arial" w:hAnsi="Arial" w:cs="Arial"/>
                <w:sz w:val="24"/>
                <w:szCs w:val="24"/>
                <w:u w:val="single"/>
              </w:rPr>
            </w:pPr>
            <w:r w:rsidRPr="00EB3719">
              <w:rPr>
                <w:rFonts w:ascii="Arial" w:eastAsia="Arial" w:hAnsi="Arial" w:cs="Arial"/>
                <w:color w:val="333333"/>
                <w:sz w:val="24"/>
                <w:szCs w:val="24"/>
                <w:highlight w:val="white"/>
                <w:u w:val="single"/>
              </w:rPr>
              <w:t>Present Perfect</w:t>
            </w:r>
          </w:p>
          <w:p w14:paraId="60126E53" w14:textId="77777777" w:rsidR="00AC2E25" w:rsidRPr="00EB3719" w:rsidRDefault="00AC2E25" w:rsidP="00B12CC2">
            <w:pPr>
              <w:pStyle w:val="Prrafodelista"/>
              <w:widowControl w:val="0"/>
              <w:numPr>
                <w:ilvl w:val="0"/>
                <w:numId w:val="12"/>
              </w:numPr>
              <w:spacing w:after="0" w:line="256" w:lineRule="auto"/>
              <w:rPr>
                <w:rFonts w:ascii="Arial" w:eastAsia="Arial" w:hAnsi="Arial" w:cs="Arial"/>
                <w:color w:val="333333"/>
                <w:sz w:val="24"/>
                <w:szCs w:val="24"/>
              </w:rPr>
            </w:pPr>
            <w:r w:rsidRPr="00EB3719">
              <w:rPr>
                <w:rFonts w:ascii="Arial" w:eastAsia="Arial" w:hAnsi="Arial" w:cs="Arial"/>
                <w:color w:val="333333"/>
                <w:sz w:val="24"/>
                <w:szCs w:val="24"/>
              </w:rPr>
              <w:t>How long have you been playing soccer? I started two years ago.</w:t>
            </w:r>
          </w:p>
          <w:p w14:paraId="3E1F59B1" w14:textId="77777777" w:rsidR="00AC2E25" w:rsidRPr="00EB3719" w:rsidRDefault="00AC2E25" w:rsidP="00B12CC2">
            <w:pPr>
              <w:pStyle w:val="Prrafodelista"/>
              <w:widowControl w:val="0"/>
              <w:numPr>
                <w:ilvl w:val="0"/>
                <w:numId w:val="12"/>
              </w:numPr>
              <w:spacing w:after="0" w:line="256" w:lineRule="auto"/>
              <w:rPr>
                <w:rFonts w:ascii="Arial" w:eastAsia="Arial" w:hAnsi="Arial" w:cs="Arial"/>
                <w:color w:val="333333"/>
                <w:sz w:val="24"/>
                <w:szCs w:val="24"/>
              </w:rPr>
            </w:pPr>
            <w:r w:rsidRPr="00EB3719">
              <w:rPr>
                <w:rFonts w:ascii="Arial" w:eastAsia="Arial" w:hAnsi="Arial" w:cs="Arial"/>
                <w:color w:val="333333"/>
                <w:sz w:val="24"/>
                <w:szCs w:val="24"/>
              </w:rPr>
              <w:t>How long have you been playing the guitar? Since I was in second grade.</w:t>
            </w:r>
          </w:p>
          <w:p w14:paraId="53C0B896" w14:textId="77777777" w:rsidR="00AC2E25" w:rsidRPr="00EB3719" w:rsidRDefault="00AC2E25" w:rsidP="000A30D1">
            <w:pPr>
              <w:rPr>
                <w:rFonts w:ascii="Arial" w:hAnsi="Arial" w:cs="Arial"/>
                <w:sz w:val="24"/>
                <w:szCs w:val="24"/>
              </w:rPr>
            </w:pPr>
          </w:p>
        </w:tc>
        <w:tc>
          <w:tcPr>
            <w:tcW w:w="3118" w:type="dxa"/>
            <w:tcBorders>
              <w:top w:val="nil"/>
              <w:left w:val="nil"/>
              <w:bottom w:val="single" w:sz="8" w:space="0" w:color="auto"/>
              <w:right w:val="single" w:sz="8" w:space="0" w:color="auto"/>
            </w:tcBorders>
            <w:tcMar>
              <w:top w:w="0" w:type="dxa"/>
              <w:left w:w="108" w:type="dxa"/>
              <w:bottom w:w="0" w:type="dxa"/>
              <w:right w:w="108" w:type="dxa"/>
            </w:tcMar>
          </w:tcPr>
          <w:p w14:paraId="237631CE" w14:textId="77777777" w:rsidR="00AC2E25" w:rsidRPr="00EB3719" w:rsidRDefault="00AC2E25" w:rsidP="000A30D1">
            <w:pPr>
              <w:spacing w:after="0" w:line="240" w:lineRule="auto"/>
              <w:jc w:val="center"/>
              <w:rPr>
                <w:rFonts w:ascii="Arial" w:eastAsia="Times New Roman" w:hAnsi="Arial" w:cs="Arial"/>
                <w:b/>
                <w:sz w:val="24"/>
                <w:szCs w:val="24"/>
                <w:lang w:eastAsia="es-CR"/>
              </w:rPr>
            </w:pPr>
            <w:r w:rsidRPr="00EB3719">
              <w:rPr>
                <w:rFonts w:ascii="Arial" w:eastAsia="Times New Roman" w:hAnsi="Arial" w:cs="Arial"/>
                <w:b/>
                <w:sz w:val="24"/>
                <w:szCs w:val="24"/>
                <w:lang w:eastAsia="es-CR"/>
              </w:rPr>
              <w:t>Grammar &amp; Sentence Frames</w:t>
            </w:r>
          </w:p>
          <w:p w14:paraId="0861611D" w14:textId="77777777" w:rsidR="00AC2E25" w:rsidRPr="00EB3719" w:rsidRDefault="00AC2E25" w:rsidP="000A30D1">
            <w:pPr>
              <w:widowControl w:val="0"/>
              <w:spacing w:after="0" w:line="256" w:lineRule="auto"/>
              <w:rPr>
                <w:rFonts w:ascii="Arial" w:eastAsia="Arial" w:hAnsi="Arial" w:cs="Arial"/>
                <w:color w:val="333333"/>
                <w:sz w:val="24"/>
                <w:szCs w:val="24"/>
              </w:rPr>
            </w:pPr>
          </w:p>
          <w:p w14:paraId="1AD74EA2" w14:textId="77777777" w:rsidR="00AC2E25" w:rsidRPr="00EB3719" w:rsidRDefault="00AC2E25" w:rsidP="00B12CC2">
            <w:pPr>
              <w:pStyle w:val="Prrafodelista"/>
              <w:widowControl w:val="0"/>
              <w:numPr>
                <w:ilvl w:val="0"/>
                <w:numId w:val="9"/>
              </w:numPr>
              <w:spacing w:after="0" w:line="256" w:lineRule="auto"/>
              <w:rPr>
                <w:rFonts w:ascii="Arial" w:hAnsi="Arial" w:cs="Arial"/>
                <w:sz w:val="24"/>
                <w:szCs w:val="24"/>
                <w:u w:val="single"/>
              </w:rPr>
            </w:pPr>
            <w:r w:rsidRPr="00EB3719">
              <w:rPr>
                <w:rFonts w:ascii="Arial" w:eastAsia="Arial" w:hAnsi="Arial" w:cs="Arial"/>
                <w:color w:val="333333"/>
                <w:sz w:val="24"/>
                <w:szCs w:val="24"/>
                <w:u w:val="single"/>
              </w:rPr>
              <w:t>Future with going to/will</w:t>
            </w:r>
          </w:p>
          <w:p w14:paraId="50F06010" w14:textId="77777777" w:rsidR="00AC2E25" w:rsidRPr="00EB3719" w:rsidRDefault="00AC2E25" w:rsidP="000A30D1">
            <w:pPr>
              <w:pStyle w:val="Prrafodelista"/>
              <w:widowControl w:val="0"/>
              <w:spacing w:line="256" w:lineRule="auto"/>
              <w:ind w:left="360"/>
              <w:rPr>
                <w:rFonts w:ascii="Arial" w:hAnsi="Arial" w:cs="Arial"/>
                <w:sz w:val="24"/>
                <w:szCs w:val="24"/>
                <w:u w:val="single"/>
              </w:rPr>
            </w:pPr>
          </w:p>
          <w:p w14:paraId="30A21D08" w14:textId="77777777" w:rsidR="00AC2E25" w:rsidRPr="00EB3719" w:rsidRDefault="00AC2E25" w:rsidP="000A30D1">
            <w:pPr>
              <w:pStyle w:val="Prrafodelista"/>
              <w:widowControl w:val="0"/>
              <w:spacing w:line="256" w:lineRule="auto"/>
              <w:ind w:left="360"/>
              <w:rPr>
                <w:rFonts w:ascii="Arial" w:hAnsi="Arial" w:cs="Arial"/>
                <w:sz w:val="24"/>
                <w:szCs w:val="24"/>
              </w:rPr>
            </w:pPr>
            <w:r w:rsidRPr="00EB3719">
              <w:rPr>
                <w:rFonts w:ascii="Arial" w:hAnsi="Arial" w:cs="Arial"/>
                <w:sz w:val="24"/>
                <w:szCs w:val="24"/>
              </w:rPr>
              <w:t>I´m going to play soccer with my friends tomorrow.</w:t>
            </w:r>
          </w:p>
          <w:p w14:paraId="56407FDD" w14:textId="77777777" w:rsidR="00AC2E25" w:rsidRPr="00EB3719" w:rsidRDefault="00AC2E25" w:rsidP="000A30D1">
            <w:pPr>
              <w:pStyle w:val="Prrafodelista"/>
              <w:widowControl w:val="0"/>
              <w:spacing w:line="256" w:lineRule="auto"/>
              <w:ind w:left="360"/>
              <w:rPr>
                <w:rFonts w:ascii="Arial" w:hAnsi="Arial" w:cs="Arial"/>
                <w:sz w:val="24"/>
                <w:szCs w:val="24"/>
              </w:rPr>
            </w:pPr>
            <w:r w:rsidRPr="00EB3719">
              <w:rPr>
                <w:rFonts w:ascii="Arial" w:hAnsi="Arial" w:cs="Arial"/>
                <w:sz w:val="24"/>
                <w:szCs w:val="24"/>
              </w:rPr>
              <w:t>I will go skating this weekend.</w:t>
            </w:r>
          </w:p>
          <w:p w14:paraId="037637D3" w14:textId="77777777" w:rsidR="00AC2E25" w:rsidRPr="00EB3719" w:rsidRDefault="00AC2E25" w:rsidP="000A30D1">
            <w:pPr>
              <w:widowControl w:val="0"/>
              <w:spacing w:after="0" w:line="240" w:lineRule="auto"/>
              <w:rPr>
                <w:rFonts w:ascii="Arial" w:eastAsia="Times New Roman" w:hAnsi="Arial" w:cs="Arial"/>
                <w:sz w:val="24"/>
                <w:szCs w:val="24"/>
              </w:rPr>
            </w:pPr>
          </w:p>
        </w:tc>
        <w:tc>
          <w:tcPr>
            <w:tcW w:w="5396" w:type="dxa"/>
            <w:tcBorders>
              <w:top w:val="nil"/>
              <w:left w:val="nil"/>
              <w:bottom w:val="single" w:sz="8" w:space="0" w:color="auto"/>
              <w:right w:val="single" w:sz="8" w:space="0" w:color="auto"/>
            </w:tcBorders>
            <w:tcMar>
              <w:top w:w="0" w:type="dxa"/>
              <w:left w:w="108" w:type="dxa"/>
              <w:bottom w:w="0" w:type="dxa"/>
              <w:right w:w="108" w:type="dxa"/>
            </w:tcMar>
          </w:tcPr>
          <w:p w14:paraId="69485AC3" w14:textId="77777777" w:rsidR="00AC2E25" w:rsidRPr="00EB3719" w:rsidRDefault="00AC2E25" w:rsidP="000A30D1">
            <w:pPr>
              <w:spacing w:after="0" w:line="240" w:lineRule="auto"/>
              <w:jc w:val="center"/>
              <w:rPr>
                <w:rFonts w:ascii="Arial" w:eastAsia="Times New Roman" w:hAnsi="Arial" w:cs="Arial"/>
                <w:b/>
                <w:sz w:val="24"/>
                <w:szCs w:val="24"/>
                <w:lang w:eastAsia="es-CR"/>
              </w:rPr>
            </w:pPr>
            <w:r w:rsidRPr="00EB3719">
              <w:rPr>
                <w:rFonts w:ascii="Arial" w:eastAsia="Times New Roman" w:hAnsi="Arial" w:cs="Arial"/>
                <w:b/>
                <w:sz w:val="24"/>
                <w:szCs w:val="24"/>
                <w:lang w:eastAsia="es-CR"/>
              </w:rPr>
              <w:t>Grammar &amp; Sentence Frames</w:t>
            </w:r>
          </w:p>
          <w:p w14:paraId="17CEE520" w14:textId="77777777" w:rsidR="00AC2E25" w:rsidRPr="00EB3719" w:rsidRDefault="00AC2E25" w:rsidP="000A30D1">
            <w:pPr>
              <w:widowControl w:val="0"/>
              <w:spacing w:after="0" w:line="240" w:lineRule="auto"/>
              <w:rPr>
                <w:rFonts w:ascii="Arial" w:hAnsi="Arial" w:cs="Arial"/>
                <w:sz w:val="24"/>
                <w:szCs w:val="24"/>
                <w:u w:val="single"/>
              </w:rPr>
            </w:pPr>
          </w:p>
          <w:p w14:paraId="7738C0E2" w14:textId="77777777" w:rsidR="00AC2E25" w:rsidRPr="00EB3719" w:rsidRDefault="00AC2E25" w:rsidP="000A30D1">
            <w:pPr>
              <w:widowControl w:val="0"/>
              <w:spacing w:line="256" w:lineRule="auto"/>
              <w:rPr>
                <w:rFonts w:ascii="Arial" w:hAnsi="Arial" w:cs="Arial"/>
                <w:sz w:val="24"/>
                <w:szCs w:val="24"/>
                <w:u w:val="single"/>
              </w:rPr>
            </w:pPr>
            <w:r w:rsidRPr="00EB3719">
              <w:rPr>
                <w:rFonts w:ascii="Arial" w:eastAsia="Arial" w:hAnsi="Arial" w:cs="Arial"/>
                <w:color w:val="333333"/>
                <w:sz w:val="24"/>
                <w:szCs w:val="24"/>
                <w:u w:val="single"/>
              </w:rPr>
              <w:t>Past Simple</w:t>
            </w:r>
          </w:p>
          <w:p w14:paraId="574C8A26" w14:textId="77777777" w:rsidR="00AC2E25" w:rsidRPr="00EB3719" w:rsidRDefault="00AC2E25" w:rsidP="000A30D1">
            <w:pPr>
              <w:widowControl w:val="0"/>
              <w:rPr>
                <w:rFonts w:ascii="Arial" w:hAnsi="Arial" w:cs="Arial"/>
                <w:sz w:val="24"/>
                <w:szCs w:val="24"/>
                <w:u w:val="single"/>
              </w:rPr>
            </w:pPr>
            <w:r w:rsidRPr="00EB3719">
              <w:rPr>
                <w:rFonts w:ascii="Arial" w:eastAsia="Arial" w:hAnsi="Arial" w:cs="Arial"/>
                <w:color w:val="333333"/>
                <w:sz w:val="24"/>
                <w:szCs w:val="24"/>
              </w:rPr>
              <w:t>I had a great weekend, I went to the (movies)_____ with  my friends.</w:t>
            </w:r>
          </w:p>
        </w:tc>
      </w:tr>
      <w:tr w:rsidR="00AC2E25" w:rsidRPr="00EB3719" w14:paraId="5C964749" w14:textId="77777777" w:rsidTr="06742E36">
        <w:trPr>
          <w:trHeight w:val="494"/>
        </w:trPr>
        <w:tc>
          <w:tcPr>
            <w:tcW w:w="2684" w:type="dxa"/>
            <w:tcBorders>
              <w:top w:val="nil"/>
              <w:left w:val="single" w:sz="8" w:space="0" w:color="auto"/>
              <w:bottom w:val="single" w:sz="8" w:space="0" w:color="auto"/>
              <w:right w:val="single" w:sz="8" w:space="0" w:color="auto"/>
            </w:tcBorders>
            <w:shd w:val="clear" w:color="auto" w:fill="FFFFFF" w:themeFill="background1"/>
            <w:tcMar>
              <w:top w:w="0" w:type="dxa"/>
              <w:left w:w="108" w:type="dxa"/>
              <w:bottom w:w="0" w:type="dxa"/>
              <w:right w:w="108" w:type="dxa"/>
            </w:tcMar>
          </w:tcPr>
          <w:p w14:paraId="3416E945" w14:textId="77777777" w:rsidR="00AC2E25" w:rsidRPr="00EB3719" w:rsidRDefault="00AC2E25" w:rsidP="000A30D1">
            <w:pPr>
              <w:spacing w:after="0" w:line="240" w:lineRule="auto"/>
              <w:jc w:val="center"/>
              <w:rPr>
                <w:rFonts w:ascii="Arial" w:eastAsia="Times New Roman" w:hAnsi="Arial" w:cs="Arial"/>
                <w:b/>
                <w:sz w:val="24"/>
                <w:szCs w:val="24"/>
                <w:lang w:eastAsia="es-CR"/>
              </w:rPr>
            </w:pPr>
            <w:r w:rsidRPr="00EB3719">
              <w:rPr>
                <w:rFonts w:ascii="Arial" w:eastAsia="Times New Roman" w:hAnsi="Arial" w:cs="Arial"/>
                <w:b/>
                <w:sz w:val="24"/>
                <w:szCs w:val="24"/>
                <w:lang w:eastAsia="es-CR"/>
              </w:rPr>
              <w:t>Phonemic Awareness</w:t>
            </w:r>
          </w:p>
          <w:p w14:paraId="6DFFD05C" w14:textId="77777777" w:rsidR="00AC2E25" w:rsidRPr="00EB3719" w:rsidRDefault="00AC2E25" w:rsidP="000A30D1">
            <w:pPr>
              <w:spacing w:after="0" w:line="240" w:lineRule="auto"/>
              <w:rPr>
                <w:rFonts w:ascii="Arial" w:hAnsi="Arial" w:cs="Arial"/>
                <w:b/>
                <w:sz w:val="24"/>
                <w:szCs w:val="24"/>
              </w:rPr>
            </w:pPr>
          </w:p>
          <w:p w14:paraId="09E94087" w14:textId="77777777" w:rsidR="00AC2E25" w:rsidRPr="00EB3719" w:rsidRDefault="00AC2E25" w:rsidP="000A30D1">
            <w:pPr>
              <w:rPr>
                <w:rFonts w:ascii="Arial" w:hAnsi="Arial" w:cs="Arial"/>
                <w:b/>
                <w:sz w:val="24"/>
                <w:szCs w:val="24"/>
              </w:rPr>
            </w:pPr>
            <w:r w:rsidRPr="00EB3719">
              <w:rPr>
                <w:rFonts w:ascii="Arial" w:hAnsi="Arial" w:cs="Arial"/>
                <w:sz w:val="24"/>
                <w:szCs w:val="24"/>
              </w:rPr>
              <w:lastRenderedPageBreak/>
              <w:t>Practicing minimal pair sounds</w:t>
            </w:r>
            <w:r w:rsidRPr="00EB3719">
              <w:rPr>
                <w:rFonts w:ascii="Arial" w:hAnsi="Arial" w:cs="Arial"/>
                <w:b/>
                <w:sz w:val="24"/>
                <w:szCs w:val="24"/>
              </w:rPr>
              <w:t>: s / θ</w:t>
            </w:r>
          </w:p>
          <w:p w14:paraId="545D2C1F" w14:textId="77777777" w:rsidR="00AC2E25" w:rsidRPr="00EB3719" w:rsidRDefault="00AC2E25" w:rsidP="000A30D1">
            <w:pPr>
              <w:rPr>
                <w:rFonts w:ascii="Arial" w:hAnsi="Arial" w:cs="Arial"/>
                <w:b/>
                <w:sz w:val="24"/>
                <w:szCs w:val="24"/>
              </w:rPr>
            </w:pPr>
            <w:r w:rsidRPr="00EB3719">
              <w:rPr>
                <w:rFonts w:ascii="Arial" w:hAnsi="Arial" w:cs="Arial"/>
                <w:b/>
                <w:sz w:val="24"/>
                <w:szCs w:val="24"/>
              </w:rPr>
              <w:t>sin/ thin, sum/ thumb, sank/ thank,</w:t>
            </w:r>
          </w:p>
          <w:p w14:paraId="15727A21" w14:textId="77777777" w:rsidR="00AC2E25" w:rsidRPr="00EB3719" w:rsidRDefault="00AC2E25" w:rsidP="000A30D1">
            <w:pPr>
              <w:rPr>
                <w:rFonts w:ascii="Arial" w:hAnsi="Arial" w:cs="Arial"/>
                <w:b/>
                <w:sz w:val="24"/>
                <w:szCs w:val="24"/>
              </w:rPr>
            </w:pPr>
            <w:r w:rsidRPr="00EB3719">
              <w:rPr>
                <w:rFonts w:ascii="Arial" w:hAnsi="Arial" w:cs="Arial"/>
                <w:b/>
                <w:sz w:val="24"/>
                <w:szCs w:val="24"/>
              </w:rPr>
              <w:t>sink/ think, saw/ thaw</w:t>
            </w:r>
          </w:p>
        </w:tc>
        <w:tc>
          <w:tcPr>
            <w:tcW w:w="2693" w:type="dxa"/>
            <w:tcBorders>
              <w:top w:val="nil"/>
              <w:left w:val="nil"/>
              <w:bottom w:val="single" w:sz="8" w:space="0" w:color="auto"/>
              <w:right w:val="single" w:sz="8" w:space="0" w:color="auto"/>
            </w:tcBorders>
            <w:tcMar>
              <w:top w:w="0" w:type="dxa"/>
              <w:left w:w="108" w:type="dxa"/>
              <w:bottom w:w="0" w:type="dxa"/>
              <w:right w:w="108" w:type="dxa"/>
            </w:tcMar>
          </w:tcPr>
          <w:p w14:paraId="63C407CC" w14:textId="77777777" w:rsidR="00AC2E25" w:rsidRPr="00EB3719" w:rsidRDefault="00AC2E25" w:rsidP="000A30D1">
            <w:pPr>
              <w:spacing w:after="0" w:line="240" w:lineRule="auto"/>
              <w:jc w:val="center"/>
              <w:rPr>
                <w:rFonts w:ascii="Arial" w:eastAsia="Times New Roman" w:hAnsi="Arial" w:cs="Arial"/>
                <w:b/>
                <w:sz w:val="24"/>
                <w:szCs w:val="24"/>
                <w:lang w:eastAsia="es-CR"/>
              </w:rPr>
            </w:pPr>
            <w:r w:rsidRPr="00EB3719">
              <w:rPr>
                <w:rFonts w:ascii="Arial" w:eastAsia="Times New Roman" w:hAnsi="Arial" w:cs="Arial"/>
                <w:b/>
                <w:sz w:val="24"/>
                <w:szCs w:val="24"/>
                <w:lang w:eastAsia="es-CR"/>
              </w:rPr>
              <w:lastRenderedPageBreak/>
              <w:t>Phonemic  Awareness</w:t>
            </w:r>
          </w:p>
          <w:p w14:paraId="726C05B5" w14:textId="77777777" w:rsidR="00AC2E25" w:rsidRPr="00EB3719" w:rsidRDefault="00AC2E25" w:rsidP="000A30D1">
            <w:pPr>
              <w:spacing w:after="0" w:line="240" w:lineRule="auto"/>
              <w:rPr>
                <w:rFonts w:ascii="Arial" w:hAnsi="Arial" w:cs="Arial"/>
                <w:sz w:val="24"/>
                <w:szCs w:val="24"/>
              </w:rPr>
            </w:pPr>
          </w:p>
          <w:p w14:paraId="3523E079" w14:textId="77777777" w:rsidR="00AC2E25" w:rsidRPr="00EB3719" w:rsidRDefault="00AC2E25" w:rsidP="000A30D1">
            <w:pPr>
              <w:rPr>
                <w:rFonts w:ascii="Arial" w:hAnsi="Arial" w:cs="Arial"/>
                <w:b/>
                <w:sz w:val="24"/>
                <w:szCs w:val="24"/>
              </w:rPr>
            </w:pPr>
            <w:r w:rsidRPr="00EB3719">
              <w:rPr>
                <w:rFonts w:ascii="Arial" w:hAnsi="Arial" w:cs="Arial"/>
                <w:sz w:val="24"/>
                <w:szCs w:val="24"/>
              </w:rPr>
              <w:lastRenderedPageBreak/>
              <w:t>Practicing minimal pair sounds</w:t>
            </w:r>
            <w:r w:rsidRPr="00EB3719">
              <w:rPr>
                <w:rFonts w:ascii="Arial" w:hAnsi="Arial" w:cs="Arial"/>
                <w:b/>
                <w:sz w:val="24"/>
                <w:szCs w:val="24"/>
              </w:rPr>
              <w:t>: s / θ</w:t>
            </w:r>
          </w:p>
          <w:p w14:paraId="3C675534" w14:textId="77777777" w:rsidR="00AC2E25" w:rsidRPr="00EB3719" w:rsidRDefault="00AC2E25" w:rsidP="000A30D1">
            <w:pPr>
              <w:rPr>
                <w:rFonts w:ascii="Arial" w:hAnsi="Arial" w:cs="Arial"/>
                <w:b/>
                <w:sz w:val="24"/>
                <w:szCs w:val="24"/>
              </w:rPr>
            </w:pPr>
            <w:r w:rsidRPr="00EB3719">
              <w:rPr>
                <w:rFonts w:ascii="Arial" w:hAnsi="Arial" w:cs="Arial"/>
                <w:b/>
                <w:sz w:val="24"/>
                <w:szCs w:val="24"/>
              </w:rPr>
              <w:t>sin/ thin, sum/ thumb, sank/ thank,</w:t>
            </w:r>
          </w:p>
          <w:p w14:paraId="633C7E29" w14:textId="77777777" w:rsidR="00AC2E25" w:rsidRPr="00EB3719" w:rsidRDefault="00AC2E25" w:rsidP="000A30D1">
            <w:pPr>
              <w:rPr>
                <w:rFonts w:ascii="Arial" w:hAnsi="Arial" w:cs="Arial"/>
                <w:b/>
                <w:sz w:val="24"/>
                <w:szCs w:val="24"/>
              </w:rPr>
            </w:pPr>
            <w:r w:rsidRPr="00EB3719">
              <w:rPr>
                <w:rFonts w:ascii="Arial" w:hAnsi="Arial" w:cs="Arial"/>
                <w:b/>
                <w:sz w:val="24"/>
                <w:szCs w:val="24"/>
              </w:rPr>
              <w:t>sink/ think, saw/ thaw</w:t>
            </w:r>
          </w:p>
        </w:tc>
        <w:tc>
          <w:tcPr>
            <w:tcW w:w="3118" w:type="dxa"/>
            <w:tcBorders>
              <w:top w:val="nil"/>
              <w:left w:val="nil"/>
              <w:bottom w:val="single" w:sz="8" w:space="0" w:color="auto"/>
              <w:right w:val="single" w:sz="8" w:space="0" w:color="auto"/>
            </w:tcBorders>
            <w:tcMar>
              <w:top w:w="0" w:type="dxa"/>
              <w:left w:w="108" w:type="dxa"/>
              <w:bottom w:w="0" w:type="dxa"/>
              <w:right w:w="108" w:type="dxa"/>
            </w:tcMar>
          </w:tcPr>
          <w:p w14:paraId="22C0D5AB" w14:textId="77777777" w:rsidR="00AC2E25" w:rsidRPr="00EB3719" w:rsidRDefault="00AC2E25" w:rsidP="000A30D1">
            <w:pPr>
              <w:spacing w:after="0" w:line="240" w:lineRule="auto"/>
              <w:jc w:val="center"/>
              <w:rPr>
                <w:rFonts w:ascii="Arial" w:eastAsia="Times New Roman" w:hAnsi="Arial" w:cs="Arial"/>
                <w:b/>
                <w:sz w:val="24"/>
                <w:szCs w:val="24"/>
                <w:lang w:eastAsia="es-CR"/>
              </w:rPr>
            </w:pPr>
            <w:r w:rsidRPr="00EB3719">
              <w:rPr>
                <w:rFonts w:ascii="Arial" w:eastAsia="Times New Roman" w:hAnsi="Arial" w:cs="Arial"/>
                <w:b/>
                <w:sz w:val="24"/>
                <w:szCs w:val="24"/>
                <w:lang w:eastAsia="es-CR"/>
              </w:rPr>
              <w:lastRenderedPageBreak/>
              <w:t>Phonemic  Awareness</w:t>
            </w:r>
          </w:p>
          <w:p w14:paraId="5AD1D4BD" w14:textId="77777777" w:rsidR="00AC2E25" w:rsidRPr="00EB3719" w:rsidRDefault="00AC2E25" w:rsidP="000A30D1">
            <w:pPr>
              <w:spacing w:after="0" w:line="240" w:lineRule="auto"/>
              <w:jc w:val="both"/>
              <w:rPr>
                <w:rFonts w:ascii="Arial" w:eastAsia="Calibri" w:hAnsi="Arial" w:cs="Arial"/>
                <w:sz w:val="24"/>
                <w:szCs w:val="24"/>
                <w:u w:val="single"/>
              </w:rPr>
            </w:pPr>
          </w:p>
          <w:p w14:paraId="3EDB4BC6" w14:textId="77777777" w:rsidR="00AC2E25" w:rsidRPr="00EB3719" w:rsidRDefault="00AC2E25" w:rsidP="000A30D1">
            <w:pPr>
              <w:spacing w:after="0" w:line="240" w:lineRule="auto"/>
              <w:jc w:val="both"/>
              <w:rPr>
                <w:rFonts w:ascii="Arial" w:eastAsia="Calibri" w:hAnsi="Arial" w:cs="Arial"/>
                <w:sz w:val="24"/>
                <w:szCs w:val="24"/>
                <w:u w:val="single"/>
              </w:rPr>
            </w:pPr>
            <w:r w:rsidRPr="00EB3719">
              <w:rPr>
                <w:rFonts w:ascii="Arial" w:hAnsi="Arial" w:cs="Arial"/>
                <w:sz w:val="24"/>
                <w:szCs w:val="24"/>
              </w:rPr>
              <w:t>Distinguishing spoken rhyming words from non-</w:t>
            </w:r>
            <w:r w:rsidRPr="00EB3719">
              <w:rPr>
                <w:rFonts w:ascii="Arial" w:hAnsi="Arial" w:cs="Arial"/>
                <w:sz w:val="24"/>
                <w:szCs w:val="24"/>
              </w:rPr>
              <w:lastRenderedPageBreak/>
              <w:t>rhyming words. (e.g., run, sun versus run, man, etc).</w:t>
            </w:r>
          </w:p>
          <w:p w14:paraId="7DF6C118" w14:textId="77777777" w:rsidR="00AC2E25" w:rsidRPr="00EB3719" w:rsidRDefault="00AC2E25" w:rsidP="000A30D1">
            <w:pPr>
              <w:spacing w:after="0" w:line="240" w:lineRule="auto"/>
              <w:jc w:val="both"/>
              <w:rPr>
                <w:rFonts w:ascii="Arial" w:eastAsia="Calibri" w:hAnsi="Arial" w:cs="Arial"/>
                <w:b/>
                <w:sz w:val="24"/>
                <w:szCs w:val="24"/>
              </w:rPr>
            </w:pPr>
          </w:p>
        </w:tc>
        <w:tc>
          <w:tcPr>
            <w:tcW w:w="5396" w:type="dxa"/>
            <w:tcBorders>
              <w:top w:val="nil"/>
              <w:left w:val="nil"/>
              <w:bottom w:val="single" w:sz="8" w:space="0" w:color="auto"/>
              <w:right w:val="single" w:sz="8" w:space="0" w:color="auto"/>
            </w:tcBorders>
            <w:tcMar>
              <w:top w:w="0" w:type="dxa"/>
              <w:left w:w="108" w:type="dxa"/>
              <w:bottom w:w="0" w:type="dxa"/>
              <w:right w:w="108" w:type="dxa"/>
            </w:tcMar>
          </w:tcPr>
          <w:p w14:paraId="7E5AB192" w14:textId="77777777" w:rsidR="00AC2E25" w:rsidRPr="00EB3719" w:rsidRDefault="00AC2E25" w:rsidP="000A30D1">
            <w:pPr>
              <w:spacing w:after="0" w:line="240" w:lineRule="auto"/>
              <w:jc w:val="center"/>
              <w:rPr>
                <w:rFonts w:ascii="Arial" w:eastAsia="Times New Roman" w:hAnsi="Arial" w:cs="Arial"/>
                <w:b/>
                <w:sz w:val="24"/>
                <w:szCs w:val="24"/>
                <w:lang w:eastAsia="es-CR"/>
              </w:rPr>
            </w:pPr>
            <w:r w:rsidRPr="00EB3719">
              <w:rPr>
                <w:rFonts w:ascii="Arial" w:eastAsia="Times New Roman" w:hAnsi="Arial" w:cs="Arial"/>
                <w:b/>
                <w:sz w:val="24"/>
                <w:szCs w:val="24"/>
                <w:lang w:eastAsia="es-CR"/>
              </w:rPr>
              <w:lastRenderedPageBreak/>
              <w:t>Phonemic Awareness</w:t>
            </w:r>
          </w:p>
          <w:p w14:paraId="785B37FB" w14:textId="77777777" w:rsidR="00AC2E25" w:rsidRPr="00EB3719" w:rsidRDefault="00AC2E25" w:rsidP="000A30D1">
            <w:pPr>
              <w:spacing w:after="0"/>
              <w:rPr>
                <w:rFonts w:ascii="Arial" w:hAnsi="Arial" w:cs="Arial"/>
                <w:b/>
                <w:sz w:val="24"/>
                <w:szCs w:val="24"/>
              </w:rPr>
            </w:pPr>
          </w:p>
          <w:p w14:paraId="5E7F8175" w14:textId="77777777" w:rsidR="00AC2E25" w:rsidRPr="00EB3719" w:rsidRDefault="00AC2E25" w:rsidP="000A30D1">
            <w:pPr>
              <w:spacing w:line="240" w:lineRule="auto"/>
              <w:rPr>
                <w:rFonts w:ascii="Arial" w:hAnsi="Arial" w:cs="Arial"/>
                <w:b/>
                <w:sz w:val="24"/>
                <w:szCs w:val="24"/>
              </w:rPr>
            </w:pPr>
            <w:r w:rsidRPr="00EB3719">
              <w:rPr>
                <w:rFonts w:ascii="Arial" w:hAnsi="Arial" w:cs="Arial"/>
                <w:sz w:val="24"/>
                <w:szCs w:val="24"/>
              </w:rPr>
              <w:lastRenderedPageBreak/>
              <w:t>Distinguishing spoken rhyming words from non-rhyming words. (e.g., run, sun versus run, man, etc).</w:t>
            </w:r>
          </w:p>
        </w:tc>
      </w:tr>
      <w:tr w:rsidR="00AC2E25" w:rsidRPr="00EB3719" w14:paraId="72BA693B" w14:textId="77777777" w:rsidTr="06742E36">
        <w:trPr>
          <w:trHeight w:val="369"/>
        </w:trPr>
        <w:tc>
          <w:tcPr>
            <w:tcW w:w="2684" w:type="dxa"/>
            <w:tcBorders>
              <w:top w:val="nil"/>
              <w:left w:val="single" w:sz="8" w:space="0" w:color="auto"/>
              <w:bottom w:val="single" w:sz="4" w:space="0" w:color="auto"/>
              <w:right w:val="single" w:sz="8" w:space="0" w:color="auto"/>
            </w:tcBorders>
            <w:shd w:val="clear" w:color="auto" w:fill="FFFFFF" w:themeFill="background1"/>
            <w:tcMar>
              <w:top w:w="0" w:type="dxa"/>
              <w:left w:w="108" w:type="dxa"/>
              <w:bottom w:w="0" w:type="dxa"/>
              <w:right w:w="108" w:type="dxa"/>
            </w:tcMar>
          </w:tcPr>
          <w:p w14:paraId="0C3996EF" w14:textId="77777777" w:rsidR="00AC2E25" w:rsidRPr="00EB3719" w:rsidRDefault="00AC2E25" w:rsidP="000A30D1">
            <w:pPr>
              <w:spacing w:after="0" w:line="240" w:lineRule="auto"/>
              <w:jc w:val="center"/>
              <w:rPr>
                <w:rFonts w:ascii="Arial" w:eastAsia="Times New Roman" w:hAnsi="Arial" w:cs="Arial"/>
                <w:b/>
                <w:sz w:val="24"/>
                <w:szCs w:val="24"/>
                <w:lang w:eastAsia="es-CR"/>
              </w:rPr>
            </w:pPr>
            <w:r w:rsidRPr="00EB3719">
              <w:rPr>
                <w:rFonts w:ascii="Arial" w:eastAsia="Times New Roman" w:hAnsi="Arial" w:cs="Arial"/>
                <w:b/>
                <w:sz w:val="24"/>
                <w:szCs w:val="24"/>
                <w:lang w:eastAsia="es-CR"/>
              </w:rPr>
              <w:lastRenderedPageBreak/>
              <w:t xml:space="preserve">Vocabulary </w:t>
            </w:r>
          </w:p>
          <w:p w14:paraId="18601961" w14:textId="77777777" w:rsidR="00AC2E25" w:rsidRPr="00EB3719" w:rsidRDefault="00AC2E25" w:rsidP="000A30D1">
            <w:pPr>
              <w:spacing w:after="0" w:line="240" w:lineRule="auto"/>
              <w:rPr>
                <w:rFonts w:ascii="Arial" w:eastAsia="Times New Roman" w:hAnsi="Arial" w:cs="Arial"/>
                <w:bCs/>
                <w:sz w:val="24"/>
                <w:szCs w:val="24"/>
              </w:rPr>
            </w:pPr>
          </w:p>
          <w:p w14:paraId="39BA6DD0" w14:textId="77777777" w:rsidR="00AC2E25" w:rsidRPr="00EB3719" w:rsidRDefault="00AC2E25" w:rsidP="000A30D1">
            <w:pPr>
              <w:spacing w:line="256" w:lineRule="auto"/>
              <w:rPr>
                <w:rFonts w:ascii="Arial" w:hAnsi="Arial" w:cs="Arial"/>
                <w:sz w:val="24"/>
                <w:szCs w:val="24"/>
                <w:u w:val="single"/>
              </w:rPr>
            </w:pPr>
            <w:r w:rsidRPr="00EB3719">
              <w:rPr>
                <w:rFonts w:ascii="Arial" w:hAnsi="Arial" w:cs="Arial"/>
                <w:sz w:val="24"/>
                <w:szCs w:val="24"/>
                <w:u w:val="single"/>
              </w:rPr>
              <w:t xml:space="preserve">1. What do you do for fun? </w:t>
            </w:r>
          </w:p>
          <w:p w14:paraId="40139AA8" w14:textId="77777777" w:rsidR="00AC2E25" w:rsidRPr="00EB3719" w:rsidRDefault="00AC2E25" w:rsidP="000A30D1">
            <w:pPr>
              <w:spacing w:line="256" w:lineRule="auto"/>
              <w:rPr>
                <w:rFonts w:ascii="Arial" w:hAnsi="Arial" w:cs="Arial"/>
                <w:sz w:val="24"/>
                <w:szCs w:val="24"/>
                <w:u w:val="single"/>
              </w:rPr>
            </w:pPr>
            <w:r w:rsidRPr="00EB3719">
              <w:rPr>
                <w:rFonts w:ascii="Arial" w:hAnsi="Arial" w:cs="Arial"/>
                <w:sz w:val="24"/>
                <w:szCs w:val="24"/>
                <w:u w:val="single"/>
              </w:rPr>
              <w:t>Expressions and phrases</w:t>
            </w:r>
          </w:p>
          <w:p w14:paraId="4B20ED8E" w14:textId="77777777" w:rsidR="00AC2E25" w:rsidRPr="00EB3719" w:rsidRDefault="00AC2E25" w:rsidP="00B12CC2">
            <w:pPr>
              <w:pStyle w:val="Prrafodelista"/>
              <w:numPr>
                <w:ilvl w:val="0"/>
                <w:numId w:val="18"/>
              </w:numPr>
              <w:spacing w:after="0" w:line="256" w:lineRule="auto"/>
              <w:ind w:left="360"/>
              <w:rPr>
                <w:rFonts w:ascii="Arial" w:hAnsi="Arial" w:cs="Arial"/>
                <w:sz w:val="24"/>
                <w:szCs w:val="24"/>
              </w:rPr>
            </w:pPr>
            <w:r w:rsidRPr="00EB3719">
              <w:rPr>
                <w:rFonts w:ascii="Arial" w:hAnsi="Arial" w:cs="Arial"/>
                <w:sz w:val="24"/>
                <w:szCs w:val="24"/>
              </w:rPr>
              <w:t>What sort of hobbies do you have?</w:t>
            </w:r>
          </w:p>
          <w:p w14:paraId="49464836" w14:textId="77777777" w:rsidR="00AC2E25" w:rsidRPr="00EB3719" w:rsidRDefault="00AC2E25" w:rsidP="00B12CC2">
            <w:pPr>
              <w:pStyle w:val="Prrafodelista"/>
              <w:numPr>
                <w:ilvl w:val="0"/>
                <w:numId w:val="18"/>
              </w:numPr>
              <w:spacing w:after="0" w:line="256" w:lineRule="auto"/>
              <w:ind w:left="360"/>
              <w:rPr>
                <w:rFonts w:ascii="Arial" w:hAnsi="Arial" w:cs="Arial"/>
                <w:sz w:val="24"/>
                <w:szCs w:val="24"/>
              </w:rPr>
            </w:pPr>
            <w:r w:rsidRPr="00EB3719">
              <w:rPr>
                <w:rFonts w:ascii="Arial" w:hAnsi="Arial" w:cs="Arial"/>
                <w:sz w:val="24"/>
                <w:szCs w:val="24"/>
              </w:rPr>
              <w:t>My favorite sport activity is _____.</w:t>
            </w:r>
          </w:p>
          <w:p w14:paraId="284D217A" w14:textId="77777777" w:rsidR="00AC2E25" w:rsidRPr="00EB3719" w:rsidRDefault="00AC2E25" w:rsidP="000A30D1">
            <w:pPr>
              <w:spacing w:line="256" w:lineRule="auto"/>
              <w:rPr>
                <w:rFonts w:ascii="Arial" w:hAnsi="Arial" w:cs="Arial"/>
                <w:sz w:val="24"/>
                <w:szCs w:val="24"/>
              </w:rPr>
            </w:pPr>
          </w:p>
          <w:p w14:paraId="320A0157" w14:textId="77777777" w:rsidR="00AC2E25" w:rsidRPr="00EB3719" w:rsidRDefault="00AC2E25" w:rsidP="00B12CC2">
            <w:pPr>
              <w:pStyle w:val="Prrafodelista"/>
              <w:numPr>
                <w:ilvl w:val="0"/>
                <w:numId w:val="18"/>
              </w:numPr>
              <w:spacing w:after="0" w:line="256" w:lineRule="auto"/>
              <w:ind w:left="360"/>
              <w:rPr>
                <w:rFonts w:ascii="Arial" w:hAnsi="Arial" w:cs="Arial"/>
                <w:sz w:val="24"/>
                <w:szCs w:val="24"/>
              </w:rPr>
            </w:pPr>
            <w:r w:rsidRPr="00EB3719">
              <w:rPr>
                <w:rFonts w:ascii="Arial" w:hAnsi="Arial" w:cs="Arial"/>
                <w:sz w:val="24"/>
                <w:szCs w:val="24"/>
              </w:rPr>
              <w:t xml:space="preserve">In my free time, I like/ I don´t  like to </w:t>
            </w:r>
          </w:p>
          <w:p w14:paraId="44E22D0A" w14:textId="77777777" w:rsidR="00AC2E25" w:rsidRPr="00EB3719" w:rsidRDefault="00AC2E25" w:rsidP="000A30D1">
            <w:pPr>
              <w:pStyle w:val="Prrafodelista"/>
              <w:spacing w:line="256" w:lineRule="auto"/>
              <w:ind w:left="360"/>
              <w:rPr>
                <w:rFonts w:ascii="Arial" w:hAnsi="Arial" w:cs="Arial"/>
                <w:sz w:val="24"/>
                <w:szCs w:val="24"/>
              </w:rPr>
            </w:pPr>
            <w:r w:rsidRPr="00EB3719">
              <w:rPr>
                <w:rFonts w:ascii="Arial" w:hAnsi="Arial" w:cs="Arial"/>
                <w:sz w:val="24"/>
                <w:szCs w:val="24"/>
              </w:rPr>
              <w:t>___</w:t>
            </w:r>
          </w:p>
          <w:p w14:paraId="33E6A895" w14:textId="77777777" w:rsidR="00AC2E25" w:rsidRPr="00EB3719" w:rsidRDefault="00AC2E25" w:rsidP="000A30D1">
            <w:pPr>
              <w:rPr>
                <w:rFonts w:ascii="Arial" w:eastAsia="Times New Roman" w:hAnsi="Arial" w:cs="Arial"/>
                <w:sz w:val="24"/>
                <w:szCs w:val="24"/>
              </w:rPr>
            </w:pPr>
            <w:r w:rsidRPr="00EB3719">
              <w:rPr>
                <w:rFonts w:ascii="Arial" w:eastAsia="Times New Roman" w:hAnsi="Arial" w:cs="Arial"/>
                <w:sz w:val="24"/>
                <w:szCs w:val="24"/>
                <w:u w:val="single"/>
              </w:rPr>
              <w:t>Hobbies</w:t>
            </w:r>
          </w:p>
          <w:p w14:paraId="32DE2EB3" w14:textId="77777777" w:rsidR="00AC2E25" w:rsidRPr="00EB3719" w:rsidRDefault="00AC2E25" w:rsidP="00B12CC2">
            <w:pPr>
              <w:pStyle w:val="Prrafodelista"/>
              <w:numPr>
                <w:ilvl w:val="0"/>
                <w:numId w:val="14"/>
              </w:numPr>
              <w:spacing w:after="0" w:line="240" w:lineRule="auto"/>
              <w:ind w:left="360"/>
              <w:rPr>
                <w:rFonts w:ascii="Arial" w:eastAsia="Times New Roman" w:hAnsi="Arial" w:cs="Arial"/>
                <w:sz w:val="24"/>
                <w:szCs w:val="24"/>
              </w:rPr>
            </w:pPr>
            <w:r w:rsidRPr="00EB3719">
              <w:rPr>
                <w:rFonts w:ascii="Arial" w:eastAsia="Times New Roman" w:hAnsi="Arial" w:cs="Arial"/>
                <w:sz w:val="24"/>
                <w:szCs w:val="24"/>
              </w:rPr>
              <w:t xml:space="preserve">go to the movies, go to the beach, </w:t>
            </w:r>
            <w:r w:rsidRPr="00EB3719">
              <w:rPr>
                <w:rFonts w:ascii="Arial" w:eastAsia="Times New Roman" w:hAnsi="Arial" w:cs="Arial"/>
                <w:sz w:val="24"/>
                <w:szCs w:val="24"/>
              </w:rPr>
              <w:lastRenderedPageBreak/>
              <w:t>play computer games</w:t>
            </w:r>
          </w:p>
          <w:p w14:paraId="10B26950" w14:textId="77777777" w:rsidR="00AC2E25" w:rsidRPr="00EB3719" w:rsidRDefault="00AC2E25" w:rsidP="000A30D1">
            <w:pPr>
              <w:spacing w:after="0"/>
              <w:rPr>
                <w:rFonts w:ascii="Arial" w:eastAsia="Times New Roman" w:hAnsi="Arial" w:cs="Arial"/>
                <w:sz w:val="24"/>
                <w:szCs w:val="24"/>
                <w:u w:val="single"/>
              </w:rPr>
            </w:pPr>
          </w:p>
          <w:p w14:paraId="277EE533" w14:textId="77777777" w:rsidR="00AC2E25" w:rsidRPr="00EB3719" w:rsidRDefault="00AC2E25" w:rsidP="000A30D1">
            <w:pPr>
              <w:rPr>
                <w:rFonts w:ascii="Arial" w:eastAsia="Times New Roman" w:hAnsi="Arial" w:cs="Arial"/>
                <w:sz w:val="24"/>
                <w:szCs w:val="24"/>
                <w:u w:val="single"/>
              </w:rPr>
            </w:pPr>
            <w:r w:rsidRPr="00EB3719">
              <w:rPr>
                <w:rFonts w:ascii="Arial" w:eastAsia="Times New Roman" w:hAnsi="Arial" w:cs="Arial"/>
                <w:sz w:val="24"/>
                <w:szCs w:val="24"/>
                <w:u w:val="single"/>
              </w:rPr>
              <w:t>Sports</w:t>
            </w:r>
          </w:p>
          <w:p w14:paraId="4A2BA5C6" w14:textId="77777777" w:rsidR="00AC2E25" w:rsidRPr="00EB3719" w:rsidRDefault="00AC2E25" w:rsidP="00B12CC2">
            <w:pPr>
              <w:pStyle w:val="Prrafodelista"/>
              <w:numPr>
                <w:ilvl w:val="0"/>
                <w:numId w:val="16"/>
              </w:numPr>
              <w:spacing w:after="0" w:line="240" w:lineRule="auto"/>
              <w:rPr>
                <w:rFonts w:ascii="Arial" w:eastAsia="Times New Roman" w:hAnsi="Arial" w:cs="Arial"/>
                <w:sz w:val="24"/>
                <w:szCs w:val="24"/>
              </w:rPr>
            </w:pPr>
            <w:r w:rsidRPr="00EB3719">
              <w:rPr>
                <w:rFonts w:ascii="Arial" w:eastAsia="Times New Roman" w:hAnsi="Arial" w:cs="Arial"/>
                <w:sz w:val="24"/>
                <w:szCs w:val="24"/>
              </w:rPr>
              <w:t xml:space="preserve">Soccer, cycling, surfing, </w:t>
            </w:r>
          </w:p>
          <w:p w14:paraId="07838B61" w14:textId="77777777" w:rsidR="00AC2E25" w:rsidRPr="00EB3719" w:rsidRDefault="00AC2E25" w:rsidP="000A30D1">
            <w:pPr>
              <w:pStyle w:val="Prrafodelista"/>
              <w:spacing w:after="0" w:line="240" w:lineRule="auto"/>
              <w:ind w:left="360"/>
              <w:rPr>
                <w:rFonts w:ascii="Arial" w:eastAsia="Times New Roman" w:hAnsi="Arial" w:cs="Arial"/>
                <w:sz w:val="24"/>
                <w:szCs w:val="24"/>
              </w:rPr>
            </w:pPr>
          </w:p>
          <w:p w14:paraId="5C86B1AC" w14:textId="77777777" w:rsidR="00AC2E25" w:rsidRPr="00EB3719" w:rsidRDefault="00AC2E25" w:rsidP="000A30D1">
            <w:pPr>
              <w:rPr>
                <w:rFonts w:ascii="Arial" w:eastAsia="Times New Roman" w:hAnsi="Arial" w:cs="Arial"/>
                <w:sz w:val="24"/>
                <w:szCs w:val="24"/>
                <w:u w:val="single"/>
              </w:rPr>
            </w:pPr>
            <w:r w:rsidRPr="00EB3719">
              <w:rPr>
                <w:rFonts w:ascii="Arial" w:eastAsia="Times New Roman" w:hAnsi="Arial" w:cs="Arial"/>
                <w:sz w:val="24"/>
                <w:szCs w:val="24"/>
                <w:u w:val="single"/>
              </w:rPr>
              <w:t>Pastimes</w:t>
            </w:r>
          </w:p>
          <w:p w14:paraId="365AFE7C" w14:textId="77777777" w:rsidR="00AC2E25" w:rsidRPr="00EB3719" w:rsidRDefault="00AC2E25" w:rsidP="00B12CC2">
            <w:pPr>
              <w:pStyle w:val="Prrafodelista"/>
              <w:numPr>
                <w:ilvl w:val="0"/>
                <w:numId w:val="15"/>
              </w:numPr>
              <w:spacing w:after="0" w:line="240" w:lineRule="auto"/>
              <w:rPr>
                <w:rFonts w:ascii="Arial" w:eastAsia="Times New Roman" w:hAnsi="Arial" w:cs="Arial"/>
                <w:sz w:val="24"/>
                <w:szCs w:val="24"/>
              </w:rPr>
            </w:pPr>
            <w:r w:rsidRPr="00EB3719">
              <w:rPr>
                <w:rFonts w:ascii="Arial" w:eastAsia="Times New Roman" w:hAnsi="Arial" w:cs="Arial"/>
                <w:sz w:val="24"/>
                <w:szCs w:val="24"/>
              </w:rPr>
              <w:t>dancing, listening to music, playing chess</w:t>
            </w:r>
          </w:p>
          <w:p w14:paraId="5BE19D35" w14:textId="77777777" w:rsidR="00AC2E25" w:rsidRPr="00EB3719" w:rsidRDefault="00AC2E25" w:rsidP="000A30D1">
            <w:pPr>
              <w:spacing w:after="0" w:line="256" w:lineRule="auto"/>
              <w:jc w:val="both"/>
              <w:rPr>
                <w:rFonts w:ascii="Arial" w:hAnsi="Arial" w:cs="Arial"/>
                <w:b/>
                <w:sz w:val="24"/>
                <w:szCs w:val="24"/>
              </w:rPr>
            </w:pPr>
          </w:p>
        </w:tc>
        <w:tc>
          <w:tcPr>
            <w:tcW w:w="2693" w:type="dxa"/>
            <w:tcBorders>
              <w:top w:val="nil"/>
              <w:left w:val="nil"/>
              <w:bottom w:val="single" w:sz="4" w:space="0" w:color="auto"/>
              <w:right w:val="single" w:sz="8" w:space="0" w:color="auto"/>
            </w:tcBorders>
            <w:tcMar>
              <w:top w:w="0" w:type="dxa"/>
              <w:left w:w="108" w:type="dxa"/>
              <w:bottom w:w="0" w:type="dxa"/>
              <w:right w:w="108" w:type="dxa"/>
            </w:tcMar>
          </w:tcPr>
          <w:p w14:paraId="7958E300" w14:textId="77777777" w:rsidR="00AC2E25" w:rsidRPr="00EB3719" w:rsidRDefault="00AC2E25" w:rsidP="000A30D1">
            <w:pPr>
              <w:spacing w:after="0" w:line="240" w:lineRule="auto"/>
              <w:jc w:val="center"/>
              <w:rPr>
                <w:rFonts w:ascii="Arial" w:eastAsia="Times New Roman" w:hAnsi="Arial" w:cs="Arial"/>
                <w:b/>
                <w:sz w:val="24"/>
                <w:szCs w:val="24"/>
                <w:lang w:eastAsia="es-CR"/>
              </w:rPr>
            </w:pPr>
            <w:r w:rsidRPr="00EB3719">
              <w:rPr>
                <w:rFonts w:ascii="Arial" w:eastAsia="Times New Roman" w:hAnsi="Arial" w:cs="Arial"/>
                <w:b/>
                <w:sz w:val="24"/>
                <w:szCs w:val="24"/>
                <w:lang w:eastAsia="es-CR"/>
              </w:rPr>
              <w:lastRenderedPageBreak/>
              <w:t xml:space="preserve">Vocabulary </w:t>
            </w:r>
          </w:p>
          <w:p w14:paraId="620974A7" w14:textId="77777777" w:rsidR="00AC2E25" w:rsidRPr="00EB3719" w:rsidRDefault="00AC2E25" w:rsidP="000A30D1">
            <w:pPr>
              <w:spacing w:after="0" w:line="240" w:lineRule="auto"/>
              <w:rPr>
                <w:rFonts w:ascii="Arial" w:hAnsi="Arial" w:cs="Arial"/>
                <w:sz w:val="24"/>
                <w:szCs w:val="24"/>
              </w:rPr>
            </w:pPr>
          </w:p>
          <w:p w14:paraId="1FCD1C09" w14:textId="77777777" w:rsidR="00AC2E25" w:rsidRPr="00EB3719" w:rsidRDefault="00AC2E25" w:rsidP="000A30D1">
            <w:pPr>
              <w:spacing w:line="256" w:lineRule="auto"/>
              <w:rPr>
                <w:rFonts w:ascii="Arial" w:hAnsi="Arial" w:cs="Arial"/>
                <w:sz w:val="24"/>
                <w:szCs w:val="24"/>
                <w:u w:val="single"/>
              </w:rPr>
            </w:pPr>
            <w:r w:rsidRPr="00EB3719">
              <w:rPr>
                <w:rFonts w:ascii="Arial" w:hAnsi="Arial" w:cs="Arial"/>
                <w:sz w:val="24"/>
                <w:szCs w:val="24"/>
                <w:u w:val="single"/>
              </w:rPr>
              <w:t xml:space="preserve">2.Sharing hobbies and pastimes </w:t>
            </w:r>
          </w:p>
          <w:p w14:paraId="1AB9584B" w14:textId="77777777" w:rsidR="00AC2E25" w:rsidRPr="00EB3719" w:rsidRDefault="00AC2E25" w:rsidP="000A30D1">
            <w:pPr>
              <w:spacing w:line="256" w:lineRule="auto"/>
              <w:rPr>
                <w:rFonts w:ascii="Arial" w:hAnsi="Arial" w:cs="Arial"/>
                <w:sz w:val="24"/>
                <w:szCs w:val="24"/>
                <w:u w:val="single"/>
              </w:rPr>
            </w:pPr>
            <w:r w:rsidRPr="00EB3719">
              <w:rPr>
                <w:rFonts w:ascii="Arial" w:hAnsi="Arial" w:cs="Arial"/>
                <w:sz w:val="24"/>
                <w:szCs w:val="24"/>
                <w:u w:val="single"/>
              </w:rPr>
              <w:t>Expressions and phrases</w:t>
            </w:r>
          </w:p>
          <w:p w14:paraId="537CF29D" w14:textId="77777777" w:rsidR="00AC2E25" w:rsidRPr="00EB3719" w:rsidRDefault="00AC2E25" w:rsidP="00B12CC2">
            <w:pPr>
              <w:pStyle w:val="Prrafodelista"/>
              <w:numPr>
                <w:ilvl w:val="0"/>
                <w:numId w:val="19"/>
              </w:numPr>
              <w:spacing w:after="0" w:line="256" w:lineRule="auto"/>
              <w:ind w:left="360"/>
              <w:rPr>
                <w:rFonts w:ascii="Arial" w:hAnsi="Arial" w:cs="Arial"/>
                <w:sz w:val="24"/>
                <w:szCs w:val="24"/>
              </w:rPr>
            </w:pPr>
            <w:r w:rsidRPr="00EB3719">
              <w:rPr>
                <w:rFonts w:ascii="Arial" w:hAnsi="Arial" w:cs="Arial"/>
                <w:sz w:val="24"/>
                <w:szCs w:val="24"/>
              </w:rPr>
              <w:t>What do you do for fun? I am crazy about listening to rock music.</w:t>
            </w:r>
          </w:p>
          <w:p w14:paraId="7B7441CE" w14:textId="77777777" w:rsidR="00AC2E25" w:rsidRPr="00EB3719" w:rsidRDefault="00AC2E25" w:rsidP="00B12CC2">
            <w:pPr>
              <w:pStyle w:val="Prrafodelista"/>
              <w:numPr>
                <w:ilvl w:val="0"/>
                <w:numId w:val="19"/>
              </w:numPr>
              <w:spacing w:after="0" w:line="256" w:lineRule="auto"/>
              <w:ind w:left="360"/>
              <w:rPr>
                <w:rFonts w:ascii="Arial" w:hAnsi="Arial" w:cs="Arial"/>
                <w:sz w:val="24"/>
                <w:szCs w:val="24"/>
              </w:rPr>
            </w:pPr>
            <w:r w:rsidRPr="00EB3719">
              <w:rPr>
                <w:rFonts w:ascii="Arial" w:hAnsi="Arial" w:cs="Arial"/>
                <w:sz w:val="24"/>
                <w:szCs w:val="24"/>
              </w:rPr>
              <w:t>How did you choose that hobby? I am an outgoing person, I like dancing.</w:t>
            </w:r>
          </w:p>
          <w:p w14:paraId="360D74B2" w14:textId="77777777" w:rsidR="00AC2E25" w:rsidRPr="00EB3719" w:rsidRDefault="00AC2E25" w:rsidP="00B12CC2">
            <w:pPr>
              <w:pStyle w:val="Prrafodelista"/>
              <w:numPr>
                <w:ilvl w:val="0"/>
                <w:numId w:val="17"/>
              </w:numPr>
              <w:spacing w:after="0" w:line="256" w:lineRule="auto"/>
              <w:ind w:left="360"/>
              <w:rPr>
                <w:rFonts w:ascii="Arial" w:hAnsi="Arial" w:cs="Arial"/>
                <w:sz w:val="24"/>
                <w:szCs w:val="24"/>
              </w:rPr>
            </w:pPr>
            <w:r w:rsidRPr="00EB3719">
              <w:rPr>
                <w:rFonts w:ascii="Arial" w:hAnsi="Arial" w:cs="Arial"/>
                <w:sz w:val="24"/>
                <w:szCs w:val="24"/>
              </w:rPr>
              <w:t>How long have you been collecting stamps? Three years ago.</w:t>
            </w:r>
          </w:p>
          <w:p w14:paraId="3D42AA0E" w14:textId="77777777" w:rsidR="00AC2E25" w:rsidRPr="00EB3719" w:rsidRDefault="00AC2E25" w:rsidP="000A30D1">
            <w:pPr>
              <w:spacing w:line="256" w:lineRule="auto"/>
              <w:ind w:left="-360" w:firstLine="120"/>
              <w:rPr>
                <w:rFonts w:ascii="Arial" w:hAnsi="Arial" w:cs="Arial"/>
                <w:sz w:val="24"/>
                <w:szCs w:val="24"/>
              </w:rPr>
            </w:pPr>
          </w:p>
          <w:p w14:paraId="4182A950" w14:textId="77777777" w:rsidR="00AC2E25" w:rsidRPr="00EB3719" w:rsidRDefault="00AC2E25" w:rsidP="000A30D1">
            <w:pPr>
              <w:spacing w:line="256" w:lineRule="auto"/>
              <w:rPr>
                <w:rFonts w:ascii="Arial" w:hAnsi="Arial" w:cs="Arial"/>
                <w:sz w:val="24"/>
                <w:szCs w:val="24"/>
                <w:u w:val="single"/>
              </w:rPr>
            </w:pPr>
            <w:r w:rsidRPr="00EB3719">
              <w:rPr>
                <w:rFonts w:ascii="Arial" w:hAnsi="Arial" w:cs="Arial"/>
                <w:sz w:val="24"/>
                <w:szCs w:val="24"/>
                <w:u w:val="single"/>
              </w:rPr>
              <w:lastRenderedPageBreak/>
              <w:t>Fun activities and hobbies</w:t>
            </w:r>
          </w:p>
          <w:p w14:paraId="4CA62DD1" w14:textId="77777777" w:rsidR="00AC2E25" w:rsidRPr="00EB3719" w:rsidRDefault="00AC2E25" w:rsidP="000A30D1">
            <w:pPr>
              <w:rPr>
                <w:rFonts w:ascii="Arial" w:eastAsia="Times New Roman" w:hAnsi="Arial" w:cs="Arial"/>
                <w:sz w:val="24"/>
                <w:szCs w:val="24"/>
              </w:rPr>
            </w:pPr>
            <w:r w:rsidRPr="00EB3719">
              <w:rPr>
                <w:rFonts w:ascii="Arial" w:eastAsia="Times New Roman" w:hAnsi="Arial" w:cs="Arial"/>
                <w:sz w:val="24"/>
                <w:szCs w:val="24"/>
              </w:rPr>
              <w:t xml:space="preserve">dancing, martial arts, </w:t>
            </w:r>
          </w:p>
          <w:p w14:paraId="1E3876E8" w14:textId="77777777" w:rsidR="00AC2E25" w:rsidRPr="00EB3719" w:rsidRDefault="00AC2E25" w:rsidP="000A30D1">
            <w:pPr>
              <w:spacing w:line="256" w:lineRule="auto"/>
              <w:rPr>
                <w:rFonts w:ascii="Arial" w:hAnsi="Arial" w:cs="Arial"/>
                <w:sz w:val="24"/>
                <w:szCs w:val="24"/>
                <w:u w:val="single"/>
              </w:rPr>
            </w:pPr>
            <w:r w:rsidRPr="00EB3719">
              <w:rPr>
                <w:rFonts w:ascii="Arial" w:hAnsi="Arial" w:cs="Arial"/>
                <w:sz w:val="24"/>
                <w:szCs w:val="24"/>
                <w:u w:val="single"/>
              </w:rPr>
              <w:t>Descriptive adjectives</w:t>
            </w:r>
          </w:p>
          <w:p w14:paraId="77365CCC" w14:textId="77777777" w:rsidR="00AC2E25" w:rsidRPr="00EB3719" w:rsidRDefault="00AC2E25" w:rsidP="000A30D1">
            <w:pPr>
              <w:spacing w:after="0" w:line="240" w:lineRule="auto"/>
              <w:rPr>
                <w:rFonts w:ascii="Arial" w:hAnsi="Arial" w:cs="Arial"/>
                <w:sz w:val="24"/>
                <w:szCs w:val="24"/>
              </w:rPr>
            </w:pPr>
            <w:r w:rsidRPr="00EB3719">
              <w:rPr>
                <w:rFonts w:ascii="Arial" w:hAnsi="Arial" w:cs="Arial"/>
                <w:sz w:val="24"/>
                <w:szCs w:val="24"/>
              </w:rPr>
              <w:t>creative</w:t>
            </w:r>
            <w:r w:rsidRPr="00EB3719">
              <w:rPr>
                <w:rFonts w:ascii="Arial" w:hAnsi="Arial" w:cs="Arial"/>
                <w:sz w:val="24"/>
                <w:szCs w:val="24"/>
              </w:rPr>
              <w:br/>
              <w:t>fascinating</w:t>
            </w:r>
            <w:r w:rsidRPr="00EB3719">
              <w:rPr>
                <w:rFonts w:ascii="Arial" w:hAnsi="Arial" w:cs="Arial"/>
                <w:sz w:val="24"/>
                <w:szCs w:val="24"/>
              </w:rPr>
              <w:br/>
              <w:t>cheap</w:t>
            </w:r>
            <w:r w:rsidRPr="00EB3719">
              <w:rPr>
                <w:rFonts w:ascii="Arial" w:hAnsi="Arial" w:cs="Arial"/>
                <w:sz w:val="24"/>
                <w:szCs w:val="24"/>
              </w:rPr>
              <w:br/>
              <w:t>relaxing</w:t>
            </w:r>
            <w:r w:rsidRPr="00EB3719">
              <w:rPr>
                <w:rFonts w:ascii="Arial" w:hAnsi="Arial" w:cs="Arial"/>
                <w:sz w:val="24"/>
                <w:szCs w:val="24"/>
              </w:rPr>
              <w:br/>
              <w:t>different</w:t>
            </w:r>
          </w:p>
        </w:tc>
        <w:tc>
          <w:tcPr>
            <w:tcW w:w="3118" w:type="dxa"/>
            <w:tcBorders>
              <w:top w:val="nil"/>
              <w:left w:val="nil"/>
              <w:bottom w:val="single" w:sz="4" w:space="0" w:color="auto"/>
              <w:right w:val="single" w:sz="8" w:space="0" w:color="auto"/>
            </w:tcBorders>
            <w:tcMar>
              <w:top w:w="0" w:type="dxa"/>
              <w:left w:w="108" w:type="dxa"/>
              <w:bottom w:w="0" w:type="dxa"/>
              <w:right w:w="108" w:type="dxa"/>
            </w:tcMar>
          </w:tcPr>
          <w:p w14:paraId="7B92F8FD" w14:textId="77777777" w:rsidR="00AC2E25" w:rsidRPr="00EB3719" w:rsidRDefault="00AC2E25" w:rsidP="000A30D1">
            <w:pPr>
              <w:spacing w:after="0" w:line="240" w:lineRule="auto"/>
              <w:jc w:val="center"/>
              <w:rPr>
                <w:rFonts w:ascii="Arial" w:eastAsia="Times New Roman" w:hAnsi="Arial" w:cs="Arial"/>
                <w:b/>
                <w:sz w:val="24"/>
                <w:szCs w:val="24"/>
                <w:lang w:eastAsia="es-CR"/>
              </w:rPr>
            </w:pPr>
            <w:r w:rsidRPr="00EB3719">
              <w:rPr>
                <w:rFonts w:ascii="Arial" w:eastAsia="Times New Roman" w:hAnsi="Arial" w:cs="Arial"/>
                <w:b/>
                <w:sz w:val="24"/>
                <w:szCs w:val="24"/>
                <w:lang w:eastAsia="es-CR"/>
              </w:rPr>
              <w:lastRenderedPageBreak/>
              <w:t xml:space="preserve">Vocabulary </w:t>
            </w:r>
          </w:p>
          <w:p w14:paraId="5066FDEA" w14:textId="77777777" w:rsidR="00AC2E25" w:rsidRPr="00EB3719" w:rsidRDefault="00AC2E25" w:rsidP="000A30D1">
            <w:pPr>
              <w:tabs>
                <w:tab w:val="left" w:pos="426"/>
              </w:tabs>
              <w:spacing w:after="0"/>
              <w:rPr>
                <w:rFonts w:ascii="Arial" w:hAnsi="Arial" w:cs="Arial"/>
                <w:sz w:val="24"/>
                <w:szCs w:val="24"/>
              </w:rPr>
            </w:pPr>
          </w:p>
          <w:p w14:paraId="1A27EB87" w14:textId="77777777" w:rsidR="00AC2E25" w:rsidRPr="00EB3719" w:rsidRDefault="00AC2E25" w:rsidP="000A30D1">
            <w:pPr>
              <w:spacing w:line="256" w:lineRule="auto"/>
              <w:rPr>
                <w:rFonts w:ascii="Arial" w:hAnsi="Arial" w:cs="Arial"/>
                <w:sz w:val="24"/>
                <w:szCs w:val="24"/>
                <w:u w:val="single"/>
              </w:rPr>
            </w:pPr>
            <w:r w:rsidRPr="00EB3719">
              <w:rPr>
                <w:rFonts w:ascii="Arial" w:hAnsi="Arial" w:cs="Arial"/>
                <w:sz w:val="24"/>
                <w:szCs w:val="24"/>
                <w:u w:val="single"/>
              </w:rPr>
              <w:t>3. Do you have plans for the weekend?</w:t>
            </w:r>
          </w:p>
          <w:p w14:paraId="088354A4" w14:textId="77777777" w:rsidR="00AC2E25" w:rsidRPr="00EB3719" w:rsidRDefault="00AC2E25" w:rsidP="000A30D1">
            <w:pPr>
              <w:rPr>
                <w:rFonts w:ascii="Arial" w:hAnsi="Arial" w:cs="Arial"/>
                <w:sz w:val="24"/>
                <w:szCs w:val="24"/>
                <w:u w:val="single"/>
              </w:rPr>
            </w:pPr>
            <w:r w:rsidRPr="00EB3719">
              <w:rPr>
                <w:rFonts w:ascii="Arial" w:hAnsi="Arial" w:cs="Arial"/>
                <w:sz w:val="24"/>
                <w:szCs w:val="24"/>
                <w:u w:val="single"/>
              </w:rPr>
              <w:t>Expressions and phrases</w:t>
            </w:r>
          </w:p>
          <w:p w14:paraId="3152CCB4" w14:textId="77777777" w:rsidR="00AC2E25" w:rsidRPr="00EB3719" w:rsidRDefault="00AC2E25" w:rsidP="00B12CC2">
            <w:pPr>
              <w:pStyle w:val="Prrafodelista"/>
              <w:numPr>
                <w:ilvl w:val="0"/>
                <w:numId w:val="13"/>
              </w:numPr>
              <w:spacing w:after="0" w:line="240" w:lineRule="auto"/>
              <w:rPr>
                <w:rFonts w:ascii="Arial" w:hAnsi="Arial" w:cs="Arial"/>
                <w:sz w:val="24"/>
                <w:szCs w:val="24"/>
              </w:rPr>
            </w:pPr>
            <w:r w:rsidRPr="00EB3719">
              <w:rPr>
                <w:rFonts w:ascii="Arial" w:hAnsi="Arial" w:cs="Arial"/>
                <w:color w:val="000000"/>
                <w:sz w:val="24"/>
                <w:szCs w:val="24"/>
              </w:rPr>
              <w:t>Are you busy on Sunday?</w:t>
            </w:r>
          </w:p>
          <w:p w14:paraId="5083E6E9" w14:textId="77777777" w:rsidR="00AC2E25" w:rsidRPr="00EB3719" w:rsidRDefault="00AC2E25" w:rsidP="00B12CC2">
            <w:pPr>
              <w:pStyle w:val="Prrafodelista"/>
              <w:numPr>
                <w:ilvl w:val="0"/>
                <w:numId w:val="13"/>
              </w:numPr>
              <w:spacing w:after="0" w:line="240" w:lineRule="auto"/>
              <w:rPr>
                <w:rFonts w:ascii="Arial" w:hAnsi="Arial" w:cs="Arial"/>
                <w:sz w:val="24"/>
                <w:szCs w:val="24"/>
              </w:rPr>
            </w:pPr>
            <w:r w:rsidRPr="00EB3719">
              <w:rPr>
                <w:rFonts w:ascii="Arial" w:hAnsi="Arial" w:cs="Arial"/>
                <w:color w:val="000000"/>
                <w:sz w:val="24"/>
                <w:szCs w:val="24"/>
              </w:rPr>
              <w:t>Do you want to hang out?</w:t>
            </w:r>
          </w:p>
          <w:p w14:paraId="6F3E6A75" w14:textId="77777777" w:rsidR="00AC2E25" w:rsidRPr="00EB3719" w:rsidRDefault="00AC2E25" w:rsidP="00B12CC2">
            <w:pPr>
              <w:pStyle w:val="Prrafodelista"/>
              <w:numPr>
                <w:ilvl w:val="0"/>
                <w:numId w:val="20"/>
              </w:numPr>
              <w:spacing w:after="0" w:line="240" w:lineRule="auto"/>
              <w:rPr>
                <w:rFonts w:ascii="Arial" w:hAnsi="Arial" w:cs="Arial"/>
                <w:sz w:val="24"/>
                <w:szCs w:val="24"/>
              </w:rPr>
            </w:pPr>
            <w:r w:rsidRPr="00EB3719">
              <w:rPr>
                <w:rFonts w:ascii="Arial" w:hAnsi="Arial" w:cs="Arial"/>
                <w:sz w:val="24"/>
                <w:szCs w:val="24"/>
              </w:rPr>
              <w:t xml:space="preserve">I am going to play soccer with Mike </w:t>
            </w:r>
          </w:p>
          <w:p w14:paraId="48870756" w14:textId="77777777" w:rsidR="00AC2E25" w:rsidRPr="00EB3719" w:rsidRDefault="00AC2E25" w:rsidP="00B12CC2">
            <w:pPr>
              <w:pStyle w:val="Prrafodelista"/>
              <w:numPr>
                <w:ilvl w:val="0"/>
                <w:numId w:val="20"/>
              </w:numPr>
              <w:spacing w:after="0" w:line="240" w:lineRule="auto"/>
              <w:rPr>
                <w:rFonts w:ascii="Arial" w:hAnsi="Arial" w:cs="Arial"/>
                <w:sz w:val="24"/>
                <w:szCs w:val="24"/>
              </w:rPr>
            </w:pPr>
            <w:r w:rsidRPr="00EB3719">
              <w:rPr>
                <w:rFonts w:ascii="Arial" w:hAnsi="Arial" w:cs="Arial"/>
                <w:sz w:val="24"/>
                <w:szCs w:val="24"/>
              </w:rPr>
              <w:t>I will sing karaoke.</w:t>
            </w:r>
          </w:p>
          <w:p w14:paraId="7F313964" w14:textId="77777777" w:rsidR="00AC2E25" w:rsidRPr="00EB3719" w:rsidRDefault="00AC2E25" w:rsidP="00B12CC2">
            <w:pPr>
              <w:pStyle w:val="Prrafodelista"/>
              <w:numPr>
                <w:ilvl w:val="0"/>
                <w:numId w:val="20"/>
              </w:numPr>
              <w:spacing w:after="0" w:line="240" w:lineRule="auto"/>
              <w:rPr>
                <w:rFonts w:ascii="Arial" w:hAnsi="Arial" w:cs="Arial"/>
                <w:sz w:val="24"/>
                <w:szCs w:val="24"/>
              </w:rPr>
            </w:pPr>
            <w:r w:rsidRPr="00EB3719">
              <w:rPr>
                <w:rFonts w:ascii="Arial" w:hAnsi="Arial" w:cs="Arial"/>
                <w:sz w:val="24"/>
                <w:szCs w:val="24"/>
              </w:rPr>
              <w:t>She will ride on bike with her friends.</w:t>
            </w:r>
          </w:p>
          <w:p w14:paraId="1E73B8A7" w14:textId="77777777" w:rsidR="00AC2E25" w:rsidRPr="00EB3719" w:rsidRDefault="00AC2E25" w:rsidP="000A30D1">
            <w:pPr>
              <w:pStyle w:val="Prrafodelista"/>
              <w:spacing w:after="0" w:line="240" w:lineRule="auto"/>
              <w:ind w:left="360"/>
              <w:rPr>
                <w:rFonts w:ascii="Arial" w:hAnsi="Arial" w:cs="Arial"/>
                <w:sz w:val="24"/>
                <w:szCs w:val="24"/>
              </w:rPr>
            </w:pPr>
          </w:p>
          <w:p w14:paraId="587F93F1" w14:textId="77777777" w:rsidR="00AC2E25" w:rsidRPr="00EB3719" w:rsidRDefault="00AC2E25" w:rsidP="000A30D1">
            <w:pPr>
              <w:spacing w:line="256" w:lineRule="auto"/>
              <w:rPr>
                <w:rFonts w:ascii="Arial" w:hAnsi="Arial" w:cs="Arial"/>
                <w:sz w:val="24"/>
                <w:szCs w:val="24"/>
                <w:u w:val="single"/>
              </w:rPr>
            </w:pPr>
            <w:r w:rsidRPr="00EB3719">
              <w:rPr>
                <w:rFonts w:ascii="Arial" w:hAnsi="Arial" w:cs="Arial"/>
                <w:sz w:val="24"/>
                <w:szCs w:val="24"/>
                <w:u w:val="single"/>
              </w:rPr>
              <w:t>Fun activities and hobbies</w:t>
            </w:r>
          </w:p>
          <w:p w14:paraId="315B6403" w14:textId="77777777" w:rsidR="00AC2E25" w:rsidRPr="00EB3719" w:rsidRDefault="00AC2E25" w:rsidP="000A30D1">
            <w:pPr>
              <w:spacing w:line="256" w:lineRule="auto"/>
              <w:rPr>
                <w:rFonts w:ascii="Arial" w:hAnsi="Arial" w:cs="Arial"/>
                <w:sz w:val="24"/>
                <w:szCs w:val="24"/>
                <w:u w:val="single"/>
              </w:rPr>
            </w:pPr>
            <w:r w:rsidRPr="00EB3719">
              <w:rPr>
                <w:rFonts w:ascii="Arial" w:eastAsia="Times New Roman" w:hAnsi="Arial" w:cs="Arial"/>
                <w:sz w:val="24"/>
                <w:szCs w:val="24"/>
              </w:rPr>
              <w:t>Playing the violin, skateboarding, snorkeling</w:t>
            </w:r>
          </w:p>
          <w:p w14:paraId="1A188A4E" w14:textId="77777777" w:rsidR="00AC2E25" w:rsidRPr="00EB3719" w:rsidRDefault="00AC2E25" w:rsidP="000A30D1">
            <w:pPr>
              <w:widowControl w:val="0"/>
              <w:rPr>
                <w:rFonts w:ascii="Arial" w:hAnsi="Arial" w:cs="Arial"/>
                <w:sz w:val="24"/>
                <w:szCs w:val="24"/>
              </w:rPr>
            </w:pPr>
          </w:p>
        </w:tc>
        <w:tc>
          <w:tcPr>
            <w:tcW w:w="5396" w:type="dxa"/>
            <w:tcBorders>
              <w:top w:val="nil"/>
              <w:left w:val="nil"/>
              <w:bottom w:val="single" w:sz="4" w:space="0" w:color="auto"/>
              <w:right w:val="single" w:sz="8" w:space="0" w:color="auto"/>
            </w:tcBorders>
            <w:tcMar>
              <w:top w:w="0" w:type="dxa"/>
              <w:left w:w="108" w:type="dxa"/>
              <w:bottom w:w="0" w:type="dxa"/>
              <w:right w:w="108" w:type="dxa"/>
            </w:tcMar>
          </w:tcPr>
          <w:p w14:paraId="3A7E8331" w14:textId="77777777" w:rsidR="00AC2E25" w:rsidRPr="00EB3719" w:rsidRDefault="00AC2E25" w:rsidP="000A30D1">
            <w:pPr>
              <w:spacing w:after="0" w:line="240" w:lineRule="auto"/>
              <w:jc w:val="center"/>
              <w:rPr>
                <w:rFonts w:ascii="Arial" w:eastAsia="Times New Roman" w:hAnsi="Arial" w:cs="Arial"/>
                <w:b/>
                <w:sz w:val="24"/>
                <w:szCs w:val="24"/>
                <w:u w:val="single"/>
                <w:lang w:eastAsia="es-CR"/>
              </w:rPr>
            </w:pPr>
            <w:r w:rsidRPr="00EB3719">
              <w:rPr>
                <w:rFonts w:ascii="Arial" w:eastAsia="Times New Roman" w:hAnsi="Arial" w:cs="Arial"/>
                <w:b/>
                <w:sz w:val="24"/>
                <w:szCs w:val="24"/>
                <w:lang w:eastAsia="es-CR"/>
              </w:rPr>
              <w:t>Vocabulary</w:t>
            </w:r>
          </w:p>
          <w:p w14:paraId="227BB2C3" w14:textId="77777777" w:rsidR="00AC2E25" w:rsidRPr="00EB3719" w:rsidRDefault="00AC2E25" w:rsidP="000A30D1">
            <w:pPr>
              <w:tabs>
                <w:tab w:val="left" w:pos="426"/>
              </w:tabs>
              <w:spacing w:after="0"/>
              <w:rPr>
                <w:rFonts w:ascii="Arial" w:hAnsi="Arial" w:cs="Arial"/>
                <w:sz w:val="24"/>
                <w:szCs w:val="24"/>
              </w:rPr>
            </w:pPr>
          </w:p>
          <w:p w14:paraId="7E85B302" w14:textId="77777777" w:rsidR="00AC2E25" w:rsidRPr="00EB3719" w:rsidRDefault="00AC2E25" w:rsidP="000A30D1">
            <w:pPr>
              <w:rPr>
                <w:rFonts w:ascii="Arial" w:hAnsi="Arial" w:cs="Arial"/>
                <w:sz w:val="24"/>
                <w:szCs w:val="24"/>
                <w:u w:val="single"/>
              </w:rPr>
            </w:pPr>
            <w:r w:rsidRPr="00EB3719">
              <w:rPr>
                <w:rFonts w:ascii="Arial" w:hAnsi="Arial" w:cs="Arial"/>
                <w:sz w:val="24"/>
                <w:szCs w:val="24"/>
                <w:u w:val="single"/>
              </w:rPr>
              <w:t>4. How was your weekend?</w:t>
            </w:r>
          </w:p>
          <w:p w14:paraId="6A316190" w14:textId="77777777" w:rsidR="00AC2E25" w:rsidRPr="00EB3719" w:rsidRDefault="00AC2E25" w:rsidP="000A30D1">
            <w:pPr>
              <w:rPr>
                <w:rFonts w:ascii="Arial" w:eastAsia="Times New Roman" w:hAnsi="Arial" w:cs="Arial"/>
                <w:sz w:val="24"/>
                <w:szCs w:val="24"/>
                <w:u w:val="single"/>
              </w:rPr>
            </w:pPr>
            <w:r w:rsidRPr="00EB3719">
              <w:rPr>
                <w:rFonts w:ascii="Arial" w:eastAsia="Times New Roman" w:hAnsi="Arial" w:cs="Arial"/>
                <w:sz w:val="24"/>
                <w:szCs w:val="24"/>
                <w:u w:val="single"/>
              </w:rPr>
              <w:t>Expressions and Phrases</w:t>
            </w:r>
          </w:p>
          <w:p w14:paraId="0378CBAD" w14:textId="77777777" w:rsidR="00AC2E25" w:rsidRPr="00EB3719" w:rsidRDefault="00AC2E25" w:rsidP="00B12CC2">
            <w:pPr>
              <w:pStyle w:val="Prrafodelista"/>
              <w:numPr>
                <w:ilvl w:val="0"/>
                <w:numId w:val="21"/>
              </w:numPr>
              <w:spacing w:after="0" w:line="240" w:lineRule="auto"/>
              <w:rPr>
                <w:rFonts w:ascii="Arial" w:eastAsia="Times New Roman" w:hAnsi="Arial" w:cs="Arial"/>
                <w:sz w:val="24"/>
                <w:szCs w:val="24"/>
              </w:rPr>
            </w:pPr>
            <w:r w:rsidRPr="00EB3719">
              <w:rPr>
                <w:rFonts w:ascii="Arial" w:eastAsia="Times New Roman" w:hAnsi="Arial" w:cs="Arial"/>
                <w:sz w:val="24"/>
                <w:szCs w:val="24"/>
              </w:rPr>
              <w:t>What did you do this weekend? I played chess with my friend.</w:t>
            </w:r>
          </w:p>
          <w:p w14:paraId="4C2A50B6" w14:textId="77777777" w:rsidR="00AC2E25" w:rsidRPr="00EB3719" w:rsidRDefault="00AC2E25" w:rsidP="00B12CC2">
            <w:pPr>
              <w:pStyle w:val="Prrafodelista"/>
              <w:numPr>
                <w:ilvl w:val="0"/>
                <w:numId w:val="21"/>
              </w:numPr>
              <w:spacing w:after="0" w:line="240" w:lineRule="auto"/>
              <w:rPr>
                <w:rFonts w:ascii="Arial" w:eastAsia="Times New Roman" w:hAnsi="Arial" w:cs="Arial"/>
                <w:sz w:val="24"/>
                <w:szCs w:val="24"/>
              </w:rPr>
            </w:pPr>
            <w:r w:rsidRPr="00EB3719">
              <w:rPr>
                <w:rFonts w:ascii="Arial" w:eastAsia="Times New Roman" w:hAnsi="Arial" w:cs="Arial"/>
                <w:sz w:val="24"/>
                <w:szCs w:val="24"/>
              </w:rPr>
              <w:t>Where did you go? I went to the stadium.</w:t>
            </w:r>
          </w:p>
          <w:p w14:paraId="0E673E0C" w14:textId="77777777" w:rsidR="00AC2E25" w:rsidRPr="00EB3719" w:rsidRDefault="00AC2E25" w:rsidP="00B12CC2">
            <w:pPr>
              <w:pStyle w:val="Prrafodelista"/>
              <w:numPr>
                <w:ilvl w:val="0"/>
                <w:numId w:val="21"/>
              </w:numPr>
              <w:spacing w:after="0" w:line="240" w:lineRule="auto"/>
              <w:rPr>
                <w:rFonts w:ascii="Arial" w:eastAsia="Times New Roman" w:hAnsi="Arial" w:cs="Arial"/>
                <w:sz w:val="24"/>
                <w:szCs w:val="24"/>
              </w:rPr>
            </w:pPr>
            <w:r w:rsidRPr="00EB3719">
              <w:rPr>
                <w:rFonts w:ascii="Arial" w:eastAsia="Times New Roman" w:hAnsi="Arial" w:cs="Arial"/>
                <w:sz w:val="24"/>
                <w:szCs w:val="24"/>
              </w:rPr>
              <w:t>How was the weather? It was very hot.</w:t>
            </w:r>
          </w:p>
          <w:p w14:paraId="29C4035D" w14:textId="77777777" w:rsidR="00AC2E25" w:rsidRPr="00EB3719" w:rsidRDefault="00AC2E25" w:rsidP="000A30D1">
            <w:pPr>
              <w:pStyle w:val="Prrafodelista"/>
              <w:spacing w:after="0" w:line="240" w:lineRule="auto"/>
              <w:ind w:left="360"/>
              <w:rPr>
                <w:rFonts w:ascii="Arial" w:eastAsia="Times New Roman" w:hAnsi="Arial" w:cs="Arial"/>
                <w:sz w:val="24"/>
                <w:szCs w:val="24"/>
              </w:rPr>
            </w:pPr>
          </w:p>
          <w:p w14:paraId="5FC1D8AE" w14:textId="77777777" w:rsidR="00AC2E25" w:rsidRPr="00EB3719" w:rsidRDefault="00AC2E25" w:rsidP="000A30D1">
            <w:pPr>
              <w:rPr>
                <w:rFonts w:ascii="Arial" w:eastAsia="Times New Roman" w:hAnsi="Arial" w:cs="Arial"/>
                <w:sz w:val="24"/>
                <w:szCs w:val="24"/>
                <w:u w:val="single"/>
              </w:rPr>
            </w:pPr>
            <w:r w:rsidRPr="00EB3719">
              <w:rPr>
                <w:rFonts w:ascii="Arial" w:eastAsia="Times New Roman" w:hAnsi="Arial" w:cs="Arial"/>
                <w:sz w:val="24"/>
                <w:szCs w:val="24"/>
                <w:u w:val="single"/>
              </w:rPr>
              <w:t>Sports and hobbies</w:t>
            </w:r>
          </w:p>
          <w:p w14:paraId="2AA27982" w14:textId="77777777" w:rsidR="00AC2E25" w:rsidRPr="00EB3719" w:rsidRDefault="00AC2E25" w:rsidP="000A30D1">
            <w:pPr>
              <w:spacing w:after="0" w:line="240" w:lineRule="auto"/>
              <w:rPr>
                <w:rFonts w:ascii="Arial" w:eastAsia="Times New Roman" w:hAnsi="Arial" w:cs="Arial"/>
                <w:sz w:val="24"/>
                <w:szCs w:val="24"/>
              </w:rPr>
            </w:pPr>
            <w:r w:rsidRPr="00EB3719">
              <w:rPr>
                <w:rFonts w:ascii="Arial" w:eastAsia="Times New Roman" w:hAnsi="Arial" w:cs="Arial"/>
                <w:sz w:val="24"/>
                <w:szCs w:val="24"/>
              </w:rPr>
              <w:t>soccer, volleyball, golf, surfing, skateboarding</w:t>
            </w:r>
          </w:p>
          <w:p w14:paraId="361C3217" w14:textId="77777777" w:rsidR="00AC2E25" w:rsidRPr="00EB3719" w:rsidRDefault="00AC2E25" w:rsidP="000A30D1">
            <w:pPr>
              <w:spacing w:after="0" w:line="240" w:lineRule="auto"/>
              <w:rPr>
                <w:rFonts w:ascii="Arial" w:eastAsia="Times New Roman" w:hAnsi="Arial" w:cs="Arial"/>
                <w:color w:val="000000"/>
                <w:sz w:val="24"/>
                <w:szCs w:val="24"/>
                <w:u w:val="single"/>
              </w:rPr>
            </w:pPr>
          </w:p>
        </w:tc>
      </w:tr>
      <w:tr w:rsidR="00AC2E25" w:rsidRPr="00EB3719" w14:paraId="5A882634" w14:textId="77777777" w:rsidTr="06742E36">
        <w:trPr>
          <w:trHeight w:val="479"/>
        </w:trPr>
        <w:tc>
          <w:tcPr>
            <w:tcW w:w="2684"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108" w:type="dxa"/>
              <w:bottom w:w="0" w:type="dxa"/>
              <w:right w:w="108" w:type="dxa"/>
            </w:tcMar>
          </w:tcPr>
          <w:p w14:paraId="7463E435" w14:textId="77777777" w:rsidR="00AC2E25" w:rsidRPr="00EB3719" w:rsidRDefault="00AC2E25" w:rsidP="000A30D1">
            <w:pPr>
              <w:spacing w:after="0" w:line="240" w:lineRule="auto"/>
              <w:jc w:val="center"/>
              <w:rPr>
                <w:rFonts w:ascii="Arial" w:eastAsia="Times New Roman" w:hAnsi="Arial" w:cs="Arial"/>
                <w:b/>
                <w:sz w:val="24"/>
                <w:szCs w:val="24"/>
                <w:lang w:val="es-CR" w:eastAsia="es-CR"/>
              </w:rPr>
            </w:pPr>
            <w:r w:rsidRPr="00EB3719">
              <w:rPr>
                <w:rFonts w:ascii="Arial" w:eastAsia="Times New Roman" w:hAnsi="Arial" w:cs="Arial"/>
                <w:b/>
                <w:sz w:val="24"/>
                <w:szCs w:val="24"/>
                <w:lang w:val="es-CR" w:eastAsia="es-CR"/>
              </w:rPr>
              <w:lastRenderedPageBreak/>
              <w:t>Psycho-social</w:t>
            </w:r>
          </w:p>
          <w:p w14:paraId="3736B51F" w14:textId="77777777" w:rsidR="00AC2E25" w:rsidRPr="00EB3719" w:rsidRDefault="00AC2E25" w:rsidP="000A30D1">
            <w:pPr>
              <w:pStyle w:val="Sinespaciado"/>
              <w:ind w:left="360"/>
              <w:rPr>
                <w:rFonts w:ascii="Arial" w:hAnsi="Arial" w:cs="Arial"/>
                <w:sz w:val="24"/>
                <w:szCs w:val="24"/>
                <w:lang w:val="en-US"/>
              </w:rPr>
            </w:pPr>
          </w:p>
          <w:p w14:paraId="48CF4772" w14:textId="77777777" w:rsidR="00AC2E25" w:rsidRPr="00EB3719" w:rsidRDefault="00AC2E25" w:rsidP="00B12CC2">
            <w:pPr>
              <w:pStyle w:val="Sinespaciado"/>
              <w:numPr>
                <w:ilvl w:val="0"/>
                <w:numId w:val="13"/>
              </w:numPr>
              <w:rPr>
                <w:rFonts w:ascii="Arial" w:hAnsi="Arial" w:cs="Arial"/>
                <w:sz w:val="24"/>
                <w:szCs w:val="24"/>
                <w:lang w:val="en-US"/>
              </w:rPr>
            </w:pPr>
            <w:r w:rsidRPr="00EB3719">
              <w:rPr>
                <w:rFonts w:ascii="Arial" w:hAnsi="Arial" w:cs="Arial"/>
                <w:sz w:val="24"/>
                <w:szCs w:val="24"/>
                <w:lang w:val="en-US"/>
              </w:rPr>
              <w:t>Respecting other customs and ways of entertainment</w:t>
            </w:r>
          </w:p>
          <w:p w14:paraId="52F4AA71" w14:textId="77777777" w:rsidR="00AC2E25" w:rsidRPr="00EB3719" w:rsidRDefault="00AC2E25" w:rsidP="000A30D1">
            <w:pPr>
              <w:autoSpaceDE w:val="0"/>
              <w:autoSpaceDN w:val="0"/>
              <w:adjustRightInd w:val="0"/>
              <w:spacing w:after="0" w:line="240" w:lineRule="auto"/>
              <w:rPr>
                <w:rFonts w:ascii="Arial" w:hAnsi="Arial" w:cs="Arial"/>
                <w:sz w:val="24"/>
                <w:szCs w:val="24"/>
              </w:rPr>
            </w:pPr>
          </w:p>
          <w:p w14:paraId="0F3B9C94" w14:textId="77777777" w:rsidR="00AC2E25" w:rsidRPr="00EB3719" w:rsidRDefault="00AC2E25" w:rsidP="000A30D1">
            <w:pPr>
              <w:spacing w:line="360" w:lineRule="auto"/>
              <w:jc w:val="center"/>
              <w:rPr>
                <w:rFonts w:ascii="Arial" w:hAnsi="Arial" w:cs="Arial"/>
                <w:b/>
                <w:sz w:val="24"/>
                <w:szCs w:val="24"/>
              </w:rPr>
            </w:pPr>
            <w:r w:rsidRPr="00EB3719">
              <w:rPr>
                <w:rFonts w:ascii="Arial" w:hAnsi="Arial" w:cs="Arial"/>
                <w:b/>
                <w:sz w:val="24"/>
                <w:szCs w:val="24"/>
              </w:rPr>
              <w:t>Sociocultural</w:t>
            </w:r>
          </w:p>
          <w:p w14:paraId="7CF27FFA" w14:textId="77777777" w:rsidR="00AC2E25" w:rsidRPr="00EB3719" w:rsidRDefault="00AC2E25" w:rsidP="00B12CC2">
            <w:pPr>
              <w:pStyle w:val="Prrafodelista"/>
              <w:numPr>
                <w:ilvl w:val="0"/>
                <w:numId w:val="13"/>
              </w:numPr>
              <w:spacing w:after="0" w:line="240" w:lineRule="auto"/>
              <w:rPr>
                <w:rFonts w:ascii="Arial" w:hAnsi="Arial" w:cs="Arial"/>
                <w:sz w:val="24"/>
                <w:szCs w:val="24"/>
              </w:rPr>
            </w:pPr>
            <w:r w:rsidRPr="00EB3719">
              <w:rPr>
                <w:rFonts w:ascii="Arial" w:hAnsi="Arial" w:cs="Arial"/>
                <w:color w:val="000000"/>
                <w:sz w:val="24"/>
                <w:szCs w:val="24"/>
              </w:rPr>
              <w:t>Identifying cultural differences among contexts in terms of hobbies and   sports</w:t>
            </w:r>
          </w:p>
          <w:p w14:paraId="7E248C15" w14:textId="77777777" w:rsidR="00AC2E25" w:rsidRPr="00EB3719" w:rsidRDefault="00AC2E25" w:rsidP="000A30D1">
            <w:pPr>
              <w:spacing w:after="0" w:line="240" w:lineRule="auto"/>
              <w:jc w:val="center"/>
              <w:rPr>
                <w:rFonts w:ascii="Arial" w:eastAsia="Times New Roman" w:hAnsi="Arial" w:cs="Arial"/>
                <w:b/>
                <w:sz w:val="24"/>
                <w:szCs w:val="24"/>
                <w:lang w:eastAsia="es-CR"/>
              </w:rPr>
            </w:pPr>
          </w:p>
          <w:p w14:paraId="5B1F01FB" w14:textId="77777777" w:rsidR="00AC2E25" w:rsidRPr="00EB3719" w:rsidRDefault="00AC2E25" w:rsidP="000A30D1">
            <w:pPr>
              <w:spacing w:after="0" w:line="240" w:lineRule="auto"/>
              <w:jc w:val="center"/>
              <w:rPr>
                <w:rFonts w:ascii="Arial" w:eastAsia="Times New Roman" w:hAnsi="Arial" w:cs="Arial"/>
                <w:b/>
                <w:sz w:val="24"/>
                <w:szCs w:val="24"/>
                <w:lang w:val="es-CR" w:eastAsia="es-CR"/>
              </w:rPr>
            </w:pPr>
            <w:r w:rsidRPr="00EB3719">
              <w:rPr>
                <w:rFonts w:ascii="Arial" w:eastAsia="Times New Roman" w:hAnsi="Arial" w:cs="Arial"/>
                <w:b/>
                <w:sz w:val="24"/>
                <w:szCs w:val="24"/>
                <w:lang w:val="es-CR" w:eastAsia="es-CR"/>
              </w:rPr>
              <w:t>Idioms/phrases</w:t>
            </w:r>
          </w:p>
          <w:p w14:paraId="4F9BD9DE" w14:textId="77777777" w:rsidR="00AC2E25" w:rsidRPr="00EB3719" w:rsidRDefault="00AC2E25" w:rsidP="000A30D1">
            <w:pPr>
              <w:spacing w:after="0" w:line="240" w:lineRule="auto"/>
              <w:jc w:val="center"/>
              <w:rPr>
                <w:rFonts w:ascii="Arial" w:eastAsia="Times New Roman" w:hAnsi="Arial" w:cs="Arial"/>
                <w:b/>
                <w:sz w:val="24"/>
                <w:szCs w:val="24"/>
                <w:lang w:val="es-CR" w:eastAsia="es-CR"/>
              </w:rPr>
            </w:pPr>
          </w:p>
          <w:p w14:paraId="2901F1C4" w14:textId="77777777" w:rsidR="00AC2E25" w:rsidRPr="00EB3719" w:rsidRDefault="00AC2E25" w:rsidP="00B12CC2">
            <w:pPr>
              <w:pStyle w:val="Prrafodelista"/>
              <w:numPr>
                <w:ilvl w:val="0"/>
                <w:numId w:val="13"/>
              </w:numPr>
              <w:spacing w:after="0" w:line="240" w:lineRule="auto"/>
              <w:rPr>
                <w:rFonts w:ascii="Arial" w:hAnsi="Arial" w:cs="Arial"/>
                <w:sz w:val="24"/>
                <w:szCs w:val="24"/>
              </w:rPr>
            </w:pPr>
            <w:r w:rsidRPr="00EB3719">
              <w:rPr>
                <w:rFonts w:ascii="Arial" w:hAnsi="Arial" w:cs="Arial"/>
                <w:color w:val="000000"/>
                <w:sz w:val="24"/>
                <w:szCs w:val="24"/>
              </w:rPr>
              <w:lastRenderedPageBreak/>
              <w:t>I`m very interested in…</w:t>
            </w:r>
          </w:p>
        </w:tc>
        <w:tc>
          <w:tcPr>
            <w:tcW w:w="2693"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AA4B70E" w14:textId="77777777" w:rsidR="00AC2E25" w:rsidRPr="00EB3719" w:rsidRDefault="00AC2E25" w:rsidP="000A30D1">
            <w:pPr>
              <w:spacing w:after="0" w:line="240" w:lineRule="auto"/>
              <w:jc w:val="center"/>
              <w:rPr>
                <w:rFonts w:ascii="Arial" w:eastAsia="Times New Roman" w:hAnsi="Arial" w:cs="Arial"/>
                <w:b/>
                <w:sz w:val="24"/>
                <w:szCs w:val="24"/>
                <w:lang w:val="es-CR" w:eastAsia="es-CR"/>
              </w:rPr>
            </w:pPr>
            <w:r w:rsidRPr="00EB3719">
              <w:rPr>
                <w:rFonts w:ascii="Arial" w:eastAsia="Times New Roman" w:hAnsi="Arial" w:cs="Arial"/>
                <w:b/>
                <w:sz w:val="24"/>
                <w:szCs w:val="24"/>
                <w:lang w:val="es-CR" w:eastAsia="es-CR"/>
              </w:rPr>
              <w:lastRenderedPageBreak/>
              <w:t xml:space="preserve">Psycho-social </w:t>
            </w:r>
          </w:p>
          <w:p w14:paraId="2C0F7F89" w14:textId="77777777" w:rsidR="00AC2E25" w:rsidRPr="00EB3719" w:rsidRDefault="00AC2E25" w:rsidP="000A30D1">
            <w:pPr>
              <w:pStyle w:val="Sinespaciado"/>
              <w:ind w:left="411"/>
              <w:rPr>
                <w:rFonts w:ascii="Arial" w:hAnsi="Arial" w:cs="Arial"/>
                <w:sz w:val="24"/>
                <w:szCs w:val="24"/>
                <w:lang w:val="es-CR"/>
              </w:rPr>
            </w:pPr>
          </w:p>
          <w:p w14:paraId="699C7060" w14:textId="77777777" w:rsidR="00AC2E25" w:rsidRPr="00EB3719" w:rsidRDefault="00AC2E25" w:rsidP="00B12CC2">
            <w:pPr>
              <w:pStyle w:val="Sinespaciado"/>
              <w:numPr>
                <w:ilvl w:val="0"/>
                <w:numId w:val="13"/>
              </w:numPr>
              <w:rPr>
                <w:rFonts w:ascii="Arial" w:hAnsi="Arial" w:cs="Arial"/>
                <w:sz w:val="24"/>
                <w:szCs w:val="24"/>
                <w:lang w:val="en-US"/>
              </w:rPr>
            </w:pPr>
            <w:r w:rsidRPr="00EB3719">
              <w:rPr>
                <w:rFonts w:ascii="Arial" w:hAnsi="Arial" w:cs="Arial"/>
                <w:sz w:val="24"/>
                <w:szCs w:val="24"/>
                <w:lang w:val="en-US"/>
              </w:rPr>
              <w:t xml:space="preserve">Expressing creativity when communicating owns ideas </w:t>
            </w:r>
          </w:p>
          <w:p w14:paraId="31900943" w14:textId="77777777" w:rsidR="00AC2E25" w:rsidRPr="00EB3719" w:rsidRDefault="00AC2E25" w:rsidP="000A30D1">
            <w:pPr>
              <w:widowControl w:val="0"/>
              <w:suppressAutoHyphens/>
              <w:spacing w:after="0" w:line="240" w:lineRule="auto"/>
              <w:jc w:val="both"/>
              <w:rPr>
                <w:rFonts w:ascii="Arial" w:eastAsia="Calibri" w:hAnsi="Arial" w:cs="Arial"/>
                <w:bCs/>
                <w:sz w:val="24"/>
                <w:szCs w:val="24"/>
              </w:rPr>
            </w:pPr>
          </w:p>
          <w:p w14:paraId="7DC028E0" w14:textId="77777777" w:rsidR="00AC2E25" w:rsidRPr="00EB3719" w:rsidRDefault="00AC2E25" w:rsidP="000A30D1">
            <w:pPr>
              <w:spacing w:line="360" w:lineRule="auto"/>
              <w:jc w:val="center"/>
              <w:rPr>
                <w:rFonts w:ascii="Arial" w:hAnsi="Arial" w:cs="Arial"/>
                <w:b/>
                <w:sz w:val="24"/>
                <w:szCs w:val="24"/>
              </w:rPr>
            </w:pPr>
            <w:r w:rsidRPr="00EB3719">
              <w:rPr>
                <w:rFonts w:ascii="Arial" w:hAnsi="Arial" w:cs="Arial"/>
                <w:b/>
                <w:sz w:val="24"/>
                <w:szCs w:val="24"/>
              </w:rPr>
              <w:t>Sociocultural</w:t>
            </w:r>
          </w:p>
          <w:p w14:paraId="4FED1BE6" w14:textId="77777777" w:rsidR="00AC2E25" w:rsidRPr="00EB3719" w:rsidRDefault="00AC2E25" w:rsidP="00B12CC2">
            <w:pPr>
              <w:pStyle w:val="Prrafodelista"/>
              <w:numPr>
                <w:ilvl w:val="0"/>
                <w:numId w:val="13"/>
              </w:numPr>
              <w:spacing w:after="0" w:line="240" w:lineRule="auto"/>
              <w:rPr>
                <w:rFonts w:ascii="Arial" w:hAnsi="Arial" w:cs="Arial"/>
                <w:sz w:val="24"/>
                <w:szCs w:val="24"/>
              </w:rPr>
            </w:pPr>
            <w:r w:rsidRPr="00EB3719">
              <w:rPr>
                <w:rFonts w:ascii="Arial" w:hAnsi="Arial" w:cs="Arial"/>
                <w:color w:val="000000"/>
                <w:sz w:val="24"/>
                <w:szCs w:val="24"/>
              </w:rPr>
              <w:t>Identifying cultural differences among contexts in terms of hobbies and   sports</w:t>
            </w:r>
          </w:p>
          <w:p w14:paraId="56543094" w14:textId="77777777" w:rsidR="00AC2E25" w:rsidRPr="00EB3719" w:rsidRDefault="00AC2E25" w:rsidP="000A30D1">
            <w:pPr>
              <w:widowControl w:val="0"/>
              <w:suppressAutoHyphens/>
              <w:spacing w:after="0" w:line="240" w:lineRule="auto"/>
              <w:jc w:val="both"/>
              <w:rPr>
                <w:rFonts w:ascii="Arial" w:eastAsia="Calibri" w:hAnsi="Arial" w:cs="Arial"/>
                <w:bCs/>
                <w:sz w:val="24"/>
                <w:szCs w:val="24"/>
              </w:rPr>
            </w:pPr>
          </w:p>
          <w:p w14:paraId="76D8786D" w14:textId="77777777" w:rsidR="00AC2E25" w:rsidRPr="00EB3719" w:rsidRDefault="00AC2E25" w:rsidP="000A30D1">
            <w:pPr>
              <w:spacing w:after="0" w:line="240" w:lineRule="auto"/>
              <w:jc w:val="center"/>
              <w:rPr>
                <w:rFonts w:ascii="Arial" w:eastAsia="Times New Roman" w:hAnsi="Arial" w:cs="Arial"/>
                <w:b/>
                <w:sz w:val="24"/>
                <w:szCs w:val="24"/>
                <w:lang w:val="es-CR" w:eastAsia="es-CR"/>
              </w:rPr>
            </w:pPr>
            <w:r w:rsidRPr="00EB3719">
              <w:rPr>
                <w:rFonts w:ascii="Arial" w:eastAsia="Times New Roman" w:hAnsi="Arial" w:cs="Arial"/>
                <w:b/>
                <w:sz w:val="24"/>
                <w:szCs w:val="24"/>
                <w:lang w:val="es-CR" w:eastAsia="es-CR"/>
              </w:rPr>
              <w:t xml:space="preserve">Idioms/phrases </w:t>
            </w:r>
          </w:p>
          <w:p w14:paraId="6990E58E" w14:textId="77777777" w:rsidR="00AC2E25" w:rsidRPr="00EB3719" w:rsidRDefault="00AC2E25" w:rsidP="000A30D1">
            <w:pPr>
              <w:spacing w:after="0" w:line="240" w:lineRule="auto"/>
              <w:rPr>
                <w:rFonts w:ascii="Arial" w:hAnsi="Arial" w:cs="Arial"/>
                <w:sz w:val="24"/>
                <w:szCs w:val="24"/>
                <w:u w:val="single"/>
              </w:rPr>
            </w:pPr>
          </w:p>
          <w:p w14:paraId="76C37171" w14:textId="77777777" w:rsidR="00AC2E25" w:rsidRPr="00EB3719" w:rsidRDefault="00AC2E25" w:rsidP="00B12CC2">
            <w:pPr>
              <w:pStyle w:val="Prrafodelista"/>
              <w:numPr>
                <w:ilvl w:val="0"/>
                <w:numId w:val="13"/>
              </w:numPr>
              <w:spacing w:after="0" w:line="240" w:lineRule="auto"/>
              <w:rPr>
                <w:rFonts w:ascii="Arial" w:hAnsi="Arial" w:cs="Arial"/>
                <w:sz w:val="24"/>
                <w:szCs w:val="24"/>
              </w:rPr>
            </w:pPr>
            <w:r w:rsidRPr="00EB3719">
              <w:rPr>
                <w:rFonts w:ascii="Arial" w:hAnsi="Arial" w:cs="Arial"/>
                <w:color w:val="000000"/>
                <w:sz w:val="24"/>
                <w:szCs w:val="24"/>
              </w:rPr>
              <w:lastRenderedPageBreak/>
              <w:t>I love to…</w:t>
            </w:r>
          </w:p>
          <w:p w14:paraId="42E3FBBB" w14:textId="77777777" w:rsidR="00AC2E25" w:rsidRPr="00EB3719" w:rsidRDefault="00AC2E25" w:rsidP="000A30D1">
            <w:pPr>
              <w:spacing w:after="0" w:line="240" w:lineRule="auto"/>
              <w:rPr>
                <w:rFonts w:ascii="Arial" w:hAnsi="Arial" w:cs="Arial"/>
                <w:sz w:val="24"/>
                <w:szCs w:val="24"/>
              </w:rPr>
            </w:pPr>
          </w:p>
        </w:tc>
        <w:tc>
          <w:tcPr>
            <w:tcW w:w="3118"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F3CFC31" w14:textId="77777777" w:rsidR="00AC2E25" w:rsidRPr="00EB3719" w:rsidRDefault="00AC2E25" w:rsidP="000A30D1">
            <w:pPr>
              <w:spacing w:after="0" w:line="240" w:lineRule="auto"/>
              <w:jc w:val="center"/>
              <w:rPr>
                <w:rFonts w:ascii="Arial" w:eastAsia="Times New Roman" w:hAnsi="Arial" w:cs="Arial"/>
                <w:b/>
                <w:sz w:val="24"/>
                <w:szCs w:val="24"/>
                <w:lang w:val="es-CR" w:eastAsia="es-CR"/>
              </w:rPr>
            </w:pPr>
            <w:r w:rsidRPr="00EB3719">
              <w:rPr>
                <w:rFonts w:ascii="Arial" w:eastAsia="Times New Roman" w:hAnsi="Arial" w:cs="Arial"/>
                <w:b/>
                <w:sz w:val="24"/>
                <w:szCs w:val="24"/>
                <w:lang w:val="es-CR" w:eastAsia="es-CR"/>
              </w:rPr>
              <w:lastRenderedPageBreak/>
              <w:t xml:space="preserve">Psycho-social </w:t>
            </w:r>
          </w:p>
          <w:p w14:paraId="21A3B3AD" w14:textId="77777777" w:rsidR="00AC2E25" w:rsidRPr="00EB3719" w:rsidRDefault="00AC2E25" w:rsidP="000A30D1">
            <w:pPr>
              <w:pStyle w:val="Sinespaciado"/>
              <w:ind w:left="411"/>
              <w:rPr>
                <w:rFonts w:ascii="Arial" w:hAnsi="Arial" w:cs="Arial"/>
                <w:sz w:val="24"/>
                <w:szCs w:val="24"/>
                <w:lang w:val="es-CR"/>
              </w:rPr>
            </w:pPr>
          </w:p>
          <w:p w14:paraId="2030BF74" w14:textId="77777777" w:rsidR="00AC2E25" w:rsidRPr="00EB3719" w:rsidRDefault="00AC2E25" w:rsidP="00B12CC2">
            <w:pPr>
              <w:pStyle w:val="Sinespaciado"/>
              <w:numPr>
                <w:ilvl w:val="0"/>
                <w:numId w:val="13"/>
              </w:numPr>
              <w:rPr>
                <w:rFonts w:ascii="Arial" w:hAnsi="Arial" w:cs="Arial"/>
                <w:sz w:val="24"/>
                <w:szCs w:val="24"/>
                <w:lang w:val="en-US"/>
              </w:rPr>
            </w:pPr>
            <w:r w:rsidRPr="00EB3719">
              <w:rPr>
                <w:rFonts w:ascii="Arial" w:hAnsi="Arial" w:cs="Arial"/>
                <w:sz w:val="24"/>
                <w:szCs w:val="24"/>
                <w:lang w:val="en-US"/>
              </w:rPr>
              <w:t>Working cooperatively with others</w:t>
            </w:r>
          </w:p>
          <w:p w14:paraId="092D832F" w14:textId="77777777" w:rsidR="00AC2E25" w:rsidRPr="00EB3719" w:rsidRDefault="00AC2E25" w:rsidP="000A30D1">
            <w:pPr>
              <w:spacing w:after="0" w:line="240" w:lineRule="auto"/>
              <w:jc w:val="center"/>
              <w:rPr>
                <w:rFonts w:ascii="Arial" w:eastAsia="Times New Roman" w:hAnsi="Arial" w:cs="Arial"/>
                <w:b/>
                <w:sz w:val="24"/>
                <w:szCs w:val="24"/>
                <w:lang w:eastAsia="es-CR"/>
              </w:rPr>
            </w:pPr>
          </w:p>
          <w:p w14:paraId="320E64D6" w14:textId="77777777" w:rsidR="00AC2E25" w:rsidRPr="00EB3719" w:rsidRDefault="00AC2E25" w:rsidP="000A30D1">
            <w:pPr>
              <w:spacing w:line="360" w:lineRule="auto"/>
              <w:jc w:val="center"/>
              <w:rPr>
                <w:rFonts w:ascii="Arial" w:hAnsi="Arial" w:cs="Arial"/>
                <w:b/>
                <w:sz w:val="24"/>
                <w:szCs w:val="24"/>
              </w:rPr>
            </w:pPr>
            <w:r w:rsidRPr="00EB3719">
              <w:rPr>
                <w:rFonts w:ascii="Arial" w:hAnsi="Arial" w:cs="Arial"/>
                <w:b/>
                <w:sz w:val="24"/>
                <w:szCs w:val="24"/>
              </w:rPr>
              <w:t>Sociocultural</w:t>
            </w:r>
          </w:p>
          <w:p w14:paraId="6D3F3982" w14:textId="77777777" w:rsidR="00AC2E25" w:rsidRPr="00EB3719" w:rsidRDefault="00AC2E25" w:rsidP="00B12CC2">
            <w:pPr>
              <w:pStyle w:val="Prrafodelista"/>
              <w:numPr>
                <w:ilvl w:val="0"/>
                <w:numId w:val="13"/>
              </w:numPr>
              <w:spacing w:after="0" w:line="240" w:lineRule="auto"/>
              <w:jc w:val="both"/>
              <w:rPr>
                <w:rFonts w:ascii="Arial" w:hAnsi="Arial" w:cs="Arial"/>
                <w:color w:val="000000"/>
                <w:sz w:val="24"/>
                <w:szCs w:val="24"/>
              </w:rPr>
            </w:pPr>
            <w:r w:rsidRPr="00EB3719">
              <w:rPr>
                <w:rFonts w:ascii="Arial" w:hAnsi="Arial" w:cs="Arial"/>
                <w:color w:val="000000"/>
                <w:sz w:val="24"/>
                <w:szCs w:val="24"/>
              </w:rPr>
              <w:t>Comparing traditional games in CR and around the world</w:t>
            </w:r>
          </w:p>
          <w:p w14:paraId="2D8E3347" w14:textId="77777777" w:rsidR="00AC2E25" w:rsidRPr="00EB3719" w:rsidRDefault="00AC2E25" w:rsidP="000A30D1">
            <w:pPr>
              <w:spacing w:after="0" w:line="240" w:lineRule="auto"/>
              <w:jc w:val="center"/>
              <w:rPr>
                <w:rFonts w:ascii="Arial" w:eastAsia="Times New Roman" w:hAnsi="Arial" w:cs="Arial"/>
                <w:b/>
                <w:sz w:val="24"/>
                <w:szCs w:val="24"/>
                <w:lang w:eastAsia="es-CR"/>
              </w:rPr>
            </w:pPr>
          </w:p>
          <w:p w14:paraId="4351F8CB" w14:textId="77777777" w:rsidR="00AC2E25" w:rsidRPr="00EB3719" w:rsidRDefault="00AC2E25" w:rsidP="000A30D1">
            <w:pPr>
              <w:spacing w:after="0" w:line="240" w:lineRule="auto"/>
              <w:jc w:val="center"/>
              <w:rPr>
                <w:rFonts w:ascii="Arial" w:eastAsia="Times New Roman" w:hAnsi="Arial" w:cs="Arial"/>
                <w:b/>
                <w:sz w:val="24"/>
                <w:szCs w:val="24"/>
                <w:lang w:eastAsia="es-CR"/>
              </w:rPr>
            </w:pPr>
          </w:p>
          <w:p w14:paraId="3AC260F5" w14:textId="77777777" w:rsidR="00AC2E25" w:rsidRPr="00EB3719" w:rsidRDefault="00AC2E25" w:rsidP="000A30D1">
            <w:pPr>
              <w:spacing w:after="0" w:line="240" w:lineRule="auto"/>
              <w:jc w:val="center"/>
              <w:rPr>
                <w:rFonts w:ascii="Arial" w:eastAsia="Times New Roman" w:hAnsi="Arial" w:cs="Arial"/>
                <w:b/>
                <w:sz w:val="24"/>
                <w:szCs w:val="24"/>
                <w:lang w:val="es-CR" w:eastAsia="es-CR"/>
              </w:rPr>
            </w:pPr>
            <w:r w:rsidRPr="00EB3719">
              <w:rPr>
                <w:rFonts w:ascii="Arial" w:eastAsia="Times New Roman" w:hAnsi="Arial" w:cs="Arial"/>
                <w:b/>
                <w:sz w:val="24"/>
                <w:szCs w:val="24"/>
                <w:lang w:val="es-CR" w:eastAsia="es-CR"/>
              </w:rPr>
              <w:t xml:space="preserve">Idioms/phrases </w:t>
            </w:r>
          </w:p>
          <w:p w14:paraId="4E0E6F58" w14:textId="77777777" w:rsidR="00AC2E25" w:rsidRPr="00EB3719" w:rsidRDefault="00AC2E25" w:rsidP="000A30D1">
            <w:pPr>
              <w:spacing w:after="0" w:line="240" w:lineRule="auto"/>
              <w:jc w:val="center"/>
              <w:rPr>
                <w:rFonts w:ascii="Arial" w:eastAsia="Times New Roman" w:hAnsi="Arial" w:cs="Arial"/>
                <w:b/>
                <w:sz w:val="24"/>
                <w:szCs w:val="24"/>
                <w:lang w:val="es-CR" w:eastAsia="es-CR"/>
              </w:rPr>
            </w:pPr>
          </w:p>
          <w:p w14:paraId="1AD262BB" w14:textId="77777777" w:rsidR="00AC2E25" w:rsidRPr="00EB3719" w:rsidRDefault="00AC2E25" w:rsidP="00B12CC2">
            <w:pPr>
              <w:pStyle w:val="Prrafodelista"/>
              <w:numPr>
                <w:ilvl w:val="0"/>
                <w:numId w:val="22"/>
              </w:numPr>
              <w:spacing w:after="0" w:line="240" w:lineRule="auto"/>
              <w:rPr>
                <w:rFonts w:ascii="Arial" w:eastAsia="Calibri" w:hAnsi="Arial" w:cs="Arial"/>
                <w:sz w:val="24"/>
                <w:szCs w:val="24"/>
              </w:rPr>
            </w:pPr>
            <w:r w:rsidRPr="00EB3719">
              <w:rPr>
                <w:rFonts w:ascii="Arial" w:eastAsia="Calibri" w:hAnsi="Arial" w:cs="Arial"/>
                <w:sz w:val="24"/>
                <w:szCs w:val="24"/>
              </w:rPr>
              <w:t xml:space="preserve">You are barking up the wrong tree= you´ve got </w:t>
            </w:r>
            <w:r w:rsidRPr="00EB3719">
              <w:rPr>
                <w:rFonts w:ascii="Arial" w:eastAsia="Calibri" w:hAnsi="Arial" w:cs="Arial"/>
                <w:sz w:val="24"/>
                <w:szCs w:val="24"/>
              </w:rPr>
              <w:lastRenderedPageBreak/>
              <w:t>the wrong person or idea.</w:t>
            </w:r>
          </w:p>
          <w:p w14:paraId="142258A8" w14:textId="77777777" w:rsidR="00AC2E25" w:rsidRPr="00EB3719" w:rsidRDefault="00AC2E25" w:rsidP="000A30D1">
            <w:pPr>
              <w:spacing w:after="0" w:line="240" w:lineRule="auto"/>
              <w:rPr>
                <w:rFonts w:ascii="Arial" w:hAnsi="Arial" w:cs="Arial"/>
                <w:sz w:val="24"/>
                <w:szCs w:val="24"/>
              </w:rPr>
            </w:pPr>
          </w:p>
        </w:tc>
        <w:tc>
          <w:tcPr>
            <w:tcW w:w="5396"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4AFEBC4" w14:textId="77777777" w:rsidR="00AC2E25" w:rsidRPr="00EB3719" w:rsidRDefault="00AC2E25" w:rsidP="000A30D1">
            <w:pPr>
              <w:spacing w:after="0" w:line="240" w:lineRule="auto"/>
              <w:jc w:val="center"/>
              <w:rPr>
                <w:rFonts w:ascii="Arial" w:eastAsia="Times New Roman" w:hAnsi="Arial" w:cs="Arial"/>
                <w:b/>
                <w:sz w:val="24"/>
                <w:szCs w:val="24"/>
                <w:lang w:val="es-CR" w:eastAsia="es-CR"/>
              </w:rPr>
            </w:pPr>
            <w:r w:rsidRPr="00EB3719">
              <w:rPr>
                <w:rFonts w:ascii="Arial" w:eastAsia="Times New Roman" w:hAnsi="Arial" w:cs="Arial"/>
                <w:b/>
                <w:sz w:val="24"/>
                <w:szCs w:val="24"/>
                <w:lang w:val="es-CR" w:eastAsia="es-CR"/>
              </w:rPr>
              <w:lastRenderedPageBreak/>
              <w:t xml:space="preserve">Psycho-social </w:t>
            </w:r>
          </w:p>
          <w:p w14:paraId="6BF483A9" w14:textId="77777777" w:rsidR="00AC2E25" w:rsidRPr="00EB3719" w:rsidRDefault="00AC2E25" w:rsidP="000A30D1">
            <w:pPr>
              <w:spacing w:after="0" w:line="240" w:lineRule="auto"/>
              <w:rPr>
                <w:rFonts w:ascii="Arial" w:eastAsia="Times New Roman" w:hAnsi="Arial" w:cs="Arial"/>
                <w:b/>
                <w:sz w:val="24"/>
                <w:szCs w:val="24"/>
                <w:lang w:val="es-CR" w:eastAsia="es-CR"/>
              </w:rPr>
            </w:pPr>
          </w:p>
          <w:p w14:paraId="1E6BD2D9" w14:textId="77777777" w:rsidR="00AC2E25" w:rsidRPr="00EB3719" w:rsidRDefault="00AC2E25" w:rsidP="00B12CC2">
            <w:pPr>
              <w:pStyle w:val="Sinespaciado"/>
              <w:numPr>
                <w:ilvl w:val="0"/>
                <w:numId w:val="13"/>
              </w:numPr>
              <w:rPr>
                <w:rFonts w:ascii="Arial" w:hAnsi="Arial" w:cs="Arial"/>
                <w:sz w:val="24"/>
                <w:szCs w:val="24"/>
                <w:lang w:val="en-US"/>
              </w:rPr>
            </w:pPr>
            <w:r w:rsidRPr="00EB3719">
              <w:rPr>
                <w:rFonts w:ascii="Arial" w:hAnsi="Arial" w:cs="Arial"/>
                <w:sz w:val="24"/>
                <w:szCs w:val="24"/>
                <w:lang w:val="en-US"/>
              </w:rPr>
              <w:t>Working cooperatively with others</w:t>
            </w:r>
          </w:p>
          <w:p w14:paraId="29848A67" w14:textId="77777777" w:rsidR="00AC2E25" w:rsidRPr="00EB3719" w:rsidRDefault="00AC2E25" w:rsidP="000A30D1">
            <w:pPr>
              <w:spacing w:after="0" w:line="240" w:lineRule="auto"/>
              <w:jc w:val="center"/>
              <w:rPr>
                <w:rFonts w:ascii="Arial" w:eastAsia="Times New Roman" w:hAnsi="Arial" w:cs="Arial"/>
                <w:b/>
                <w:sz w:val="24"/>
                <w:szCs w:val="24"/>
                <w:lang w:eastAsia="es-CR"/>
              </w:rPr>
            </w:pPr>
          </w:p>
          <w:p w14:paraId="5CBE5467" w14:textId="77777777" w:rsidR="00AC2E25" w:rsidRPr="00EB3719" w:rsidRDefault="00AC2E25" w:rsidP="000A30D1">
            <w:pPr>
              <w:spacing w:line="360" w:lineRule="auto"/>
              <w:jc w:val="center"/>
              <w:rPr>
                <w:rFonts w:ascii="Arial" w:hAnsi="Arial" w:cs="Arial"/>
                <w:b/>
                <w:sz w:val="24"/>
                <w:szCs w:val="24"/>
              </w:rPr>
            </w:pPr>
            <w:r w:rsidRPr="00EB3719">
              <w:rPr>
                <w:rFonts w:ascii="Arial" w:hAnsi="Arial" w:cs="Arial"/>
                <w:b/>
                <w:sz w:val="24"/>
                <w:szCs w:val="24"/>
              </w:rPr>
              <w:t>Sociocultural</w:t>
            </w:r>
          </w:p>
          <w:p w14:paraId="0CB8DC19" w14:textId="77777777" w:rsidR="00AC2E25" w:rsidRPr="00EB3719" w:rsidRDefault="00AC2E25" w:rsidP="00B12CC2">
            <w:pPr>
              <w:pStyle w:val="Prrafodelista"/>
              <w:numPr>
                <w:ilvl w:val="0"/>
                <w:numId w:val="13"/>
              </w:numPr>
              <w:spacing w:after="0" w:line="240" w:lineRule="auto"/>
              <w:jc w:val="both"/>
              <w:rPr>
                <w:rFonts w:ascii="Arial" w:hAnsi="Arial" w:cs="Arial"/>
                <w:color w:val="000000"/>
                <w:sz w:val="24"/>
                <w:szCs w:val="24"/>
              </w:rPr>
            </w:pPr>
            <w:r w:rsidRPr="00EB3719">
              <w:rPr>
                <w:rFonts w:ascii="Arial" w:hAnsi="Arial" w:cs="Arial"/>
                <w:color w:val="000000"/>
                <w:sz w:val="24"/>
                <w:szCs w:val="24"/>
              </w:rPr>
              <w:t>Comparing traditional games in CR and around the world</w:t>
            </w:r>
          </w:p>
          <w:p w14:paraId="2AE0550B" w14:textId="77777777" w:rsidR="00AC2E25" w:rsidRPr="00EB3719" w:rsidRDefault="00AC2E25" w:rsidP="000A30D1">
            <w:pPr>
              <w:spacing w:after="0" w:line="240" w:lineRule="auto"/>
              <w:jc w:val="center"/>
              <w:rPr>
                <w:rFonts w:ascii="Arial" w:eastAsia="Times New Roman" w:hAnsi="Arial" w:cs="Arial"/>
                <w:b/>
                <w:sz w:val="24"/>
                <w:szCs w:val="24"/>
                <w:lang w:eastAsia="es-CR"/>
              </w:rPr>
            </w:pPr>
          </w:p>
          <w:p w14:paraId="7B2B560B" w14:textId="77777777" w:rsidR="00AC2E25" w:rsidRPr="00EB3719" w:rsidRDefault="00AC2E25" w:rsidP="000A30D1">
            <w:pPr>
              <w:spacing w:after="0" w:line="240" w:lineRule="auto"/>
              <w:jc w:val="center"/>
              <w:rPr>
                <w:rFonts w:ascii="Arial" w:eastAsia="Times New Roman" w:hAnsi="Arial" w:cs="Arial"/>
                <w:b/>
                <w:sz w:val="24"/>
                <w:szCs w:val="24"/>
                <w:lang w:eastAsia="es-CR"/>
              </w:rPr>
            </w:pPr>
          </w:p>
          <w:p w14:paraId="4890D609" w14:textId="77777777" w:rsidR="00AC2E25" w:rsidRPr="00EB3719" w:rsidRDefault="00AC2E25" w:rsidP="000A30D1">
            <w:pPr>
              <w:spacing w:after="0" w:line="240" w:lineRule="auto"/>
              <w:jc w:val="center"/>
              <w:rPr>
                <w:rFonts w:ascii="Arial" w:eastAsia="Times New Roman" w:hAnsi="Arial" w:cs="Arial"/>
                <w:b/>
                <w:sz w:val="24"/>
                <w:szCs w:val="24"/>
                <w:lang w:eastAsia="es-CR"/>
              </w:rPr>
            </w:pPr>
            <w:r w:rsidRPr="00EB3719">
              <w:rPr>
                <w:rFonts w:ascii="Arial" w:eastAsia="Times New Roman" w:hAnsi="Arial" w:cs="Arial"/>
                <w:b/>
                <w:sz w:val="24"/>
                <w:szCs w:val="24"/>
                <w:lang w:eastAsia="es-CR"/>
              </w:rPr>
              <w:t xml:space="preserve">Idioms/phrases </w:t>
            </w:r>
          </w:p>
          <w:p w14:paraId="777002CA" w14:textId="77777777" w:rsidR="00AC2E25" w:rsidRPr="00EB3719" w:rsidRDefault="00AC2E25" w:rsidP="000A30D1">
            <w:pPr>
              <w:spacing w:after="0" w:line="240" w:lineRule="auto"/>
              <w:jc w:val="center"/>
              <w:rPr>
                <w:rFonts w:ascii="Arial" w:eastAsia="Times New Roman" w:hAnsi="Arial" w:cs="Arial"/>
                <w:b/>
                <w:sz w:val="24"/>
                <w:szCs w:val="24"/>
                <w:lang w:eastAsia="es-CR"/>
              </w:rPr>
            </w:pPr>
          </w:p>
          <w:p w14:paraId="1F27F253" w14:textId="77777777" w:rsidR="00AC2E25" w:rsidRPr="00EB3719" w:rsidRDefault="00AC2E25" w:rsidP="000A30D1">
            <w:pPr>
              <w:spacing w:after="0" w:line="240" w:lineRule="auto"/>
              <w:rPr>
                <w:rFonts w:ascii="Arial" w:eastAsia="Times New Roman" w:hAnsi="Arial" w:cs="Arial"/>
                <w:b/>
                <w:bCs/>
                <w:color w:val="2F5496" w:themeColor="accent5" w:themeShade="BF"/>
                <w:sz w:val="24"/>
                <w:szCs w:val="24"/>
              </w:rPr>
            </w:pPr>
            <w:r w:rsidRPr="00EB3719">
              <w:rPr>
                <w:rFonts w:ascii="Arial" w:eastAsia="Calibri" w:hAnsi="Arial" w:cs="Arial"/>
                <w:sz w:val="24"/>
                <w:szCs w:val="24"/>
              </w:rPr>
              <w:t>The ball is in your court. =It is your responsibility to do something now.</w:t>
            </w:r>
          </w:p>
        </w:tc>
      </w:tr>
    </w:tbl>
    <w:p w14:paraId="342E80BE" w14:textId="77777777" w:rsidR="000A30D1" w:rsidRDefault="000A30D1"/>
    <w:p w14:paraId="770DC96B" w14:textId="77777777" w:rsidR="005202B6" w:rsidRDefault="005202B6"/>
    <w:p w14:paraId="66F50A40" w14:textId="77777777" w:rsidR="005202B6" w:rsidRDefault="005202B6"/>
    <w:p w14:paraId="6197272B" w14:textId="77777777" w:rsidR="005202B6" w:rsidRDefault="005202B6"/>
    <w:p w14:paraId="7EC6885D" w14:textId="77777777" w:rsidR="005202B6" w:rsidRDefault="005202B6"/>
    <w:p w14:paraId="216A5FA2" w14:textId="77777777" w:rsidR="005202B6" w:rsidRDefault="005202B6"/>
    <w:p w14:paraId="08E38978" w14:textId="77777777" w:rsidR="005202B6" w:rsidRDefault="005202B6"/>
    <w:p w14:paraId="1C1D7C3D" w14:textId="77777777" w:rsidR="005202B6" w:rsidRDefault="005202B6"/>
    <w:p w14:paraId="3233FA1E" w14:textId="77777777" w:rsidR="005202B6" w:rsidRDefault="005202B6"/>
    <w:p w14:paraId="0F0F0F18" w14:textId="77777777" w:rsidR="005202B6" w:rsidRDefault="005202B6"/>
    <w:p w14:paraId="3ACD51B7" w14:textId="77777777" w:rsidR="00FC403A" w:rsidRDefault="00FC403A"/>
    <w:p w14:paraId="71C4AB00" w14:textId="77777777" w:rsidR="00FC403A" w:rsidRDefault="00FC403A"/>
    <w:p w14:paraId="20E110D1" w14:textId="77777777" w:rsidR="00FC403A" w:rsidRDefault="00FC403A"/>
    <w:p w14:paraId="754EF877" w14:textId="77777777" w:rsidR="00FC403A" w:rsidRDefault="00FC403A"/>
    <w:p w14:paraId="719EE590" w14:textId="77777777" w:rsidR="00FC403A" w:rsidRDefault="00FC403A"/>
    <w:p w14:paraId="4FC2B60D" w14:textId="77777777" w:rsidR="005202B6" w:rsidRDefault="005202B6"/>
    <w:tbl>
      <w:tblPr>
        <w:tblW w:w="1445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30" w:type="dxa"/>
          <w:right w:w="30" w:type="dxa"/>
        </w:tblCellMar>
        <w:tblLook w:val="0000" w:firstRow="0" w:lastRow="0" w:firstColumn="0" w:lastColumn="0" w:noHBand="0" w:noVBand="0"/>
      </w:tblPr>
      <w:tblGrid>
        <w:gridCol w:w="2689"/>
        <w:gridCol w:w="937"/>
        <w:gridCol w:w="1092"/>
        <w:gridCol w:w="97"/>
        <w:gridCol w:w="2437"/>
        <w:gridCol w:w="2415"/>
        <w:gridCol w:w="12"/>
        <w:gridCol w:w="1196"/>
        <w:gridCol w:w="2454"/>
        <w:gridCol w:w="1130"/>
      </w:tblGrid>
      <w:tr w:rsidR="005202B6" w:rsidRPr="00EB3719" w14:paraId="4C963599" w14:textId="77777777" w:rsidTr="00A46ADC">
        <w:trPr>
          <w:trHeight w:val="537"/>
          <w:jc w:val="center"/>
        </w:trPr>
        <w:tc>
          <w:tcPr>
            <w:tcW w:w="3626" w:type="dxa"/>
            <w:gridSpan w:val="2"/>
            <w:shd w:val="clear" w:color="auto" w:fill="F2F2F2" w:themeFill="background1" w:themeFillShade="F2"/>
            <w:vAlign w:val="center"/>
          </w:tcPr>
          <w:p w14:paraId="7BCF029C" w14:textId="77777777" w:rsidR="005202B6" w:rsidRPr="00EB3719" w:rsidRDefault="005202B6" w:rsidP="000A30D1">
            <w:pPr>
              <w:autoSpaceDE w:val="0"/>
              <w:autoSpaceDN w:val="0"/>
              <w:adjustRightInd w:val="0"/>
              <w:rPr>
                <w:rFonts w:ascii="Arial" w:hAnsi="Arial" w:cs="Arial"/>
                <w:b/>
                <w:bCs/>
                <w:sz w:val="24"/>
                <w:szCs w:val="24"/>
              </w:rPr>
            </w:pPr>
            <w:r w:rsidRPr="00EB3719">
              <w:rPr>
                <w:rFonts w:ascii="Arial" w:hAnsi="Arial" w:cs="Arial"/>
                <w:b/>
                <w:bCs/>
                <w:sz w:val="24"/>
                <w:szCs w:val="24"/>
              </w:rPr>
              <w:lastRenderedPageBreak/>
              <w:t xml:space="preserve">Term: </w:t>
            </w:r>
          </w:p>
        </w:tc>
        <w:tc>
          <w:tcPr>
            <w:tcW w:w="3626" w:type="dxa"/>
            <w:gridSpan w:val="3"/>
            <w:shd w:val="clear" w:color="auto" w:fill="F2F2F2" w:themeFill="background1" w:themeFillShade="F2"/>
            <w:vAlign w:val="center"/>
          </w:tcPr>
          <w:p w14:paraId="4FA41E78" w14:textId="77777777" w:rsidR="005202B6" w:rsidRPr="00EB3719" w:rsidRDefault="005202B6" w:rsidP="000A30D1">
            <w:pPr>
              <w:autoSpaceDE w:val="0"/>
              <w:autoSpaceDN w:val="0"/>
              <w:adjustRightInd w:val="0"/>
              <w:rPr>
                <w:rFonts w:ascii="Arial" w:hAnsi="Arial" w:cs="Arial"/>
                <w:b/>
                <w:bCs/>
                <w:sz w:val="24"/>
                <w:szCs w:val="24"/>
              </w:rPr>
            </w:pPr>
            <w:r w:rsidRPr="00EB3719">
              <w:rPr>
                <w:rFonts w:ascii="Arial" w:hAnsi="Arial" w:cs="Arial"/>
                <w:b/>
                <w:bCs/>
                <w:sz w:val="24"/>
                <w:szCs w:val="24"/>
              </w:rPr>
              <w:t>Level: Fifth Grade</w:t>
            </w:r>
          </w:p>
        </w:tc>
        <w:tc>
          <w:tcPr>
            <w:tcW w:w="3623" w:type="dxa"/>
            <w:gridSpan w:val="3"/>
            <w:shd w:val="clear" w:color="auto" w:fill="F2F2F2" w:themeFill="background1" w:themeFillShade="F2"/>
            <w:vAlign w:val="center"/>
          </w:tcPr>
          <w:p w14:paraId="6631CEEA" w14:textId="77777777" w:rsidR="005202B6" w:rsidRPr="00EB3719" w:rsidRDefault="005202B6" w:rsidP="000A30D1">
            <w:pPr>
              <w:autoSpaceDE w:val="0"/>
              <w:autoSpaceDN w:val="0"/>
              <w:adjustRightInd w:val="0"/>
              <w:rPr>
                <w:rFonts w:ascii="Arial" w:hAnsi="Arial" w:cs="Arial"/>
                <w:b/>
                <w:bCs/>
                <w:sz w:val="24"/>
                <w:szCs w:val="24"/>
              </w:rPr>
            </w:pPr>
            <w:r w:rsidRPr="00EB3719">
              <w:rPr>
                <w:rFonts w:ascii="Arial" w:hAnsi="Arial" w:cs="Arial"/>
                <w:b/>
                <w:bCs/>
                <w:sz w:val="24"/>
                <w:szCs w:val="24"/>
              </w:rPr>
              <w:t>Unit:</w:t>
            </w:r>
          </w:p>
        </w:tc>
        <w:tc>
          <w:tcPr>
            <w:tcW w:w="3584" w:type="dxa"/>
            <w:gridSpan w:val="2"/>
            <w:shd w:val="clear" w:color="auto" w:fill="F2F2F2" w:themeFill="background1" w:themeFillShade="F2"/>
            <w:vAlign w:val="center"/>
          </w:tcPr>
          <w:p w14:paraId="1FDBC160" w14:textId="77777777" w:rsidR="005202B6" w:rsidRPr="00EB3719" w:rsidRDefault="005202B6" w:rsidP="000A30D1">
            <w:pPr>
              <w:autoSpaceDE w:val="0"/>
              <w:autoSpaceDN w:val="0"/>
              <w:adjustRightInd w:val="0"/>
              <w:rPr>
                <w:rFonts w:ascii="Arial" w:hAnsi="Arial" w:cs="Arial"/>
                <w:b/>
                <w:bCs/>
                <w:sz w:val="24"/>
                <w:szCs w:val="24"/>
              </w:rPr>
            </w:pPr>
            <w:r w:rsidRPr="00EB3719">
              <w:rPr>
                <w:rFonts w:ascii="Arial" w:hAnsi="Arial" w:cs="Arial"/>
                <w:b/>
                <w:bCs/>
                <w:sz w:val="24"/>
                <w:szCs w:val="24"/>
              </w:rPr>
              <w:t>Week:1</w:t>
            </w:r>
          </w:p>
        </w:tc>
      </w:tr>
      <w:tr w:rsidR="005202B6" w:rsidRPr="00EB3719" w14:paraId="0267B0AC" w14:textId="77777777" w:rsidTr="00A46ADC">
        <w:trPr>
          <w:trHeight w:val="537"/>
          <w:jc w:val="center"/>
        </w:trPr>
        <w:tc>
          <w:tcPr>
            <w:tcW w:w="4815" w:type="dxa"/>
            <w:gridSpan w:val="4"/>
            <w:shd w:val="clear" w:color="auto" w:fill="FFFFFF"/>
            <w:vAlign w:val="center"/>
          </w:tcPr>
          <w:p w14:paraId="3993117D" w14:textId="77777777" w:rsidR="005202B6" w:rsidRPr="00EB3719" w:rsidRDefault="005202B6" w:rsidP="000A30D1">
            <w:pPr>
              <w:rPr>
                <w:rFonts w:ascii="Arial" w:hAnsi="Arial" w:cs="Arial"/>
                <w:b/>
                <w:color w:val="000000" w:themeColor="text1"/>
                <w:sz w:val="24"/>
                <w:szCs w:val="24"/>
              </w:rPr>
            </w:pPr>
            <w:r w:rsidRPr="00EB3719">
              <w:rPr>
                <w:rFonts w:ascii="Arial" w:hAnsi="Arial" w:cs="Arial"/>
                <w:b/>
                <w:color w:val="000000" w:themeColor="text1"/>
                <w:sz w:val="24"/>
                <w:szCs w:val="24"/>
              </w:rPr>
              <w:t>Domain: Socio-interpersonal</w:t>
            </w:r>
          </w:p>
        </w:tc>
        <w:tc>
          <w:tcPr>
            <w:tcW w:w="4852" w:type="dxa"/>
            <w:gridSpan w:val="2"/>
            <w:shd w:val="clear" w:color="auto" w:fill="FFFFFF"/>
            <w:vAlign w:val="center"/>
          </w:tcPr>
          <w:p w14:paraId="5A12B942" w14:textId="77777777" w:rsidR="005202B6" w:rsidRPr="00EB3719" w:rsidRDefault="005202B6" w:rsidP="000A30D1">
            <w:pPr>
              <w:rPr>
                <w:rFonts w:ascii="Arial" w:hAnsi="Arial" w:cs="Arial"/>
                <w:b/>
                <w:bCs/>
                <w:sz w:val="24"/>
                <w:szCs w:val="24"/>
              </w:rPr>
            </w:pPr>
            <w:r w:rsidRPr="00EB3719">
              <w:rPr>
                <w:rFonts w:ascii="Arial" w:hAnsi="Arial" w:cs="Arial"/>
                <w:b/>
                <w:color w:val="000000" w:themeColor="text1"/>
                <w:sz w:val="24"/>
                <w:szCs w:val="24"/>
              </w:rPr>
              <w:t xml:space="preserve">Scenario: </w:t>
            </w:r>
            <w:r w:rsidR="000A30D1" w:rsidRPr="00EB3719">
              <w:rPr>
                <w:rFonts w:ascii="Arial" w:eastAsia="Times New Roman" w:hAnsi="Arial" w:cs="Arial"/>
                <w:b/>
                <w:sz w:val="24"/>
                <w:szCs w:val="24"/>
                <w:lang w:eastAsia="es-CR"/>
              </w:rPr>
              <w:t>Let´s Play</w:t>
            </w:r>
          </w:p>
        </w:tc>
        <w:tc>
          <w:tcPr>
            <w:tcW w:w="4792" w:type="dxa"/>
            <w:gridSpan w:val="4"/>
            <w:shd w:val="clear" w:color="auto" w:fill="FFFFFF"/>
            <w:vAlign w:val="center"/>
          </w:tcPr>
          <w:p w14:paraId="1B59F272" w14:textId="77777777" w:rsidR="005202B6" w:rsidRPr="00EB3719" w:rsidRDefault="005202B6" w:rsidP="000A30D1">
            <w:pPr>
              <w:spacing w:after="0" w:line="240" w:lineRule="auto"/>
              <w:rPr>
                <w:rFonts w:ascii="Arial" w:eastAsia="Times New Roman" w:hAnsi="Arial" w:cs="Arial"/>
                <w:bCs/>
                <w:sz w:val="24"/>
                <w:szCs w:val="24"/>
              </w:rPr>
            </w:pPr>
            <w:r w:rsidRPr="00EB3719">
              <w:rPr>
                <w:rFonts w:ascii="Arial" w:hAnsi="Arial" w:cs="Arial"/>
                <w:b/>
                <w:color w:val="000000" w:themeColor="text1"/>
                <w:sz w:val="24"/>
                <w:szCs w:val="24"/>
              </w:rPr>
              <w:t xml:space="preserve">Theme: </w:t>
            </w:r>
          </w:p>
          <w:p w14:paraId="64B6AE3E" w14:textId="77777777" w:rsidR="000A30D1" w:rsidRPr="00EB3719" w:rsidRDefault="000A30D1" w:rsidP="000A30D1">
            <w:pPr>
              <w:spacing w:after="0" w:line="256" w:lineRule="auto"/>
              <w:rPr>
                <w:rFonts w:ascii="Arial" w:hAnsi="Arial" w:cs="Arial"/>
                <w:sz w:val="24"/>
                <w:szCs w:val="24"/>
              </w:rPr>
            </w:pPr>
            <w:r w:rsidRPr="00EB3719">
              <w:rPr>
                <w:rFonts w:ascii="Arial" w:hAnsi="Arial" w:cs="Arial"/>
                <w:sz w:val="24"/>
                <w:szCs w:val="24"/>
              </w:rPr>
              <w:t xml:space="preserve">What do you do for Fun? </w:t>
            </w:r>
          </w:p>
          <w:p w14:paraId="4F476E84" w14:textId="77777777" w:rsidR="005202B6" w:rsidRPr="00EB3719" w:rsidRDefault="005202B6" w:rsidP="000A30D1">
            <w:pPr>
              <w:rPr>
                <w:rFonts w:ascii="Arial" w:hAnsi="Arial" w:cs="Arial"/>
                <w:color w:val="0D0D0D" w:themeColor="text1" w:themeTint="F2"/>
                <w:sz w:val="24"/>
                <w:szCs w:val="24"/>
              </w:rPr>
            </w:pPr>
          </w:p>
        </w:tc>
      </w:tr>
      <w:tr w:rsidR="005202B6" w:rsidRPr="00EB3719" w14:paraId="6F01EDF6" w14:textId="77777777" w:rsidTr="00A46ADC">
        <w:trPr>
          <w:trHeight w:val="349"/>
          <w:jc w:val="center"/>
        </w:trPr>
        <w:tc>
          <w:tcPr>
            <w:tcW w:w="14459" w:type="dxa"/>
            <w:gridSpan w:val="10"/>
            <w:tcBorders>
              <w:bottom w:val="single" w:sz="4" w:space="0" w:color="auto"/>
            </w:tcBorders>
            <w:shd w:val="clear" w:color="auto" w:fill="FFFFFF"/>
          </w:tcPr>
          <w:p w14:paraId="5EF16D7B" w14:textId="77777777" w:rsidR="005202B6" w:rsidRPr="00EB3719" w:rsidRDefault="005202B6" w:rsidP="000A30D1">
            <w:pPr>
              <w:rPr>
                <w:rFonts w:ascii="Arial" w:hAnsi="Arial" w:cs="Arial"/>
                <w:color w:val="000000" w:themeColor="text1"/>
                <w:sz w:val="24"/>
                <w:szCs w:val="24"/>
              </w:rPr>
            </w:pPr>
            <w:r w:rsidRPr="00EB3719">
              <w:rPr>
                <w:rFonts w:ascii="Arial" w:hAnsi="Arial" w:cs="Arial"/>
                <w:b/>
                <w:color w:val="000000" w:themeColor="text1"/>
                <w:sz w:val="24"/>
                <w:szCs w:val="24"/>
              </w:rPr>
              <w:t>Enduring Understanding</w:t>
            </w:r>
            <w:r w:rsidRPr="00EB3719">
              <w:rPr>
                <w:rFonts w:ascii="Arial" w:hAnsi="Arial" w:cs="Arial"/>
                <w:color w:val="000000" w:themeColor="text1"/>
                <w:sz w:val="24"/>
                <w:szCs w:val="24"/>
              </w:rPr>
              <w:t xml:space="preserve">: </w:t>
            </w:r>
            <w:r w:rsidR="000A30D1" w:rsidRPr="00EB3719">
              <w:rPr>
                <w:rFonts w:ascii="Arial" w:hAnsi="Arial" w:cs="Arial"/>
                <w:sz w:val="24"/>
                <w:szCs w:val="24"/>
              </w:rPr>
              <w:t>What people do for fun differs from one person to another not only because of likes and dislikes, but also because of personality, time and money.</w:t>
            </w:r>
          </w:p>
        </w:tc>
      </w:tr>
      <w:tr w:rsidR="005202B6" w:rsidRPr="00EB3719" w14:paraId="47E3AF4E" w14:textId="77777777" w:rsidTr="00A46ADC">
        <w:trPr>
          <w:trHeight w:val="292"/>
          <w:jc w:val="center"/>
        </w:trPr>
        <w:tc>
          <w:tcPr>
            <w:tcW w:w="14459" w:type="dxa"/>
            <w:gridSpan w:val="10"/>
            <w:tcBorders>
              <w:bottom w:val="single" w:sz="4" w:space="0" w:color="auto"/>
            </w:tcBorders>
            <w:shd w:val="clear" w:color="auto" w:fill="FFFFFF"/>
          </w:tcPr>
          <w:p w14:paraId="3812E4E3" w14:textId="77777777" w:rsidR="005202B6" w:rsidRPr="00EB3719" w:rsidRDefault="005202B6" w:rsidP="000A30D1">
            <w:pPr>
              <w:rPr>
                <w:rFonts w:ascii="Arial" w:hAnsi="Arial" w:cs="Arial"/>
                <w:b/>
                <w:color w:val="000000" w:themeColor="text1"/>
                <w:sz w:val="24"/>
                <w:szCs w:val="24"/>
              </w:rPr>
            </w:pPr>
            <w:r w:rsidRPr="00EB3719">
              <w:rPr>
                <w:rFonts w:ascii="Arial" w:hAnsi="Arial" w:cs="Arial"/>
                <w:b/>
                <w:color w:val="000000" w:themeColor="text1"/>
                <w:sz w:val="24"/>
                <w:szCs w:val="24"/>
              </w:rPr>
              <w:t xml:space="preserve">Essential Question: </w:t>
            </w:r>
            <w:r w:rsidR="000A30D1" w:rsidRPr="00EB3719">
              <w:rPr>
                <w:rFonts w:ascii="Arial" w:hAnsi="Arial" w:cs="Arial"/>
                <w:sz w:val="24"/>
                <w:szCs w:val="24"/>
              </w:rPr>
              <w:t>How do people play around the world?</w:t>
            </w:r>
          </w:p>
        </w:tc>
      </w:tr>
      <w:tr w:rsidR="005202B6" w:rsidRPr="00EB3719" w14:paraId="3D6C3D4A" w14:textId="77777777" w:rsidTr="00A46ADC">
        <w:trPr>
          <w:trHeight w:val="292"/>
          <w:jc w:val="center"/>
        </w:trPr>
        <w:tc>
          <w:tcPr>
            <w:tcW w:w="14459" w:type="dxa"/>
            <w:gridSpan w:val="10"/>
            <w:tcBorders>
              <w:bottom w:val="single" w:sz="4" w:space="0" w:color="auto"/>
            </w:tcBorders>
            <w:shd w:val="clear" w:color="auto" w:fill="FFFFFF"/>
          </w:tcPr>
          <w:p w14:paraId="04C9312F" w14:textId="77777777" w:rsidR="005202B6" w:rsidRPr="00EB3719" w:rsidRDefault="005202B6" w:rsidP="000A30D1">
            <w:pPr>
              <w:rPr>
                <w:rFonts w:ascii="Arial" w:hAnsi="Arial" w:cs="Arial"/>
                <w:b/>
                <w:color w:val="000000" w:themeColor="text1"/>
                <w:sz w:val="24"/>
                <w:szCs w:val="24"/>
              </w:rPr>
            </w:pPr>
          </w:p>
          <w:tbl>
            <w:tblPr>
              <w:tblW w:w="13120" w:type="dxa"/>
              <w:jc w:val="center"/>
              <w:tblLayout w:type="fixed"/>
              <w:tblCellMar>
                <w:top w:w="15" w:type="dxa"/>
                <w:left w:w="15" w:type="dxa"/>
                <w:bottom w:w="15" w:type="dxa"/>
                <w:right w:w="15" w:type="dxa"/>
              </w:tblCellMar>
              <w:tblLook w:val="04A0" w:firstRow="1" w:lastRow="0" w:firstColumn="1" w:lastColumn="0" w:noHBand="0" w:noVBand="1"/>
            </w:tblPr>
            <w:tblGrid>
              <w:gridCol w:w="13120"/>
            </w:tblGrid>
            <w:tr w:rsidR="005202B6" w:rsidRPr="00EB3719" w14:paraId="3B4A1F03" w14:textId="77777777" w:rsidTr="000A30D1">
              <w:trPr>
                <w:trHeight w:val="304"/>
                <w:jc w:val="center"/>
              </w:trPr>
              <w:tc>
                <w:tcPr>
                  <w:tcW w:w="13120" w:type="dxa"/>
                  <w:tcBorders>
                    <w:top w:val="single" w:sz="4" w:space="0" w:color="000000"/>
                    <w:left w:val="single" w:sz="4" w:space="0" w:color="000000"/>
                    <w:bottom w:val="single" w:sz="4" w:space="0" w:color="000000"/>
                    <w:right w:val="single" w:sz="4" w:space="0" w:color="000000"/>
                  </w:tcBorders>
                  <w:shd w:val="clear" w:color="auto" w:fill="BDD7EE"/>
                  <w:tcMar>
                    <w:top w:w="0" w:type="dxa"/>
                    <w:left w:w="108" w:type="dxa"/>
                    <w:bottom w:w="0" w:type="dxa"/>
                    <w:right w:w="108" w:type="dxa"/>
                  </w:tcMar>
                  <w:hideMark/>
                </w:tcPr>
                <w:p w14:paraId="3570967E" w14:textId="77777777" w:rsidR="005202B6" w:rsidRPr="00EB3719" w:rsidRDefault="005202B6" w:rsidP="000A30D1">
                  <w:pPr>
                    <w:jc w:val="center"/>
                    <w:rPr>
                      <w:rFonts w:ascii="Arial" w:hAnsi="Arial" w:cs="Arial"/>
                      <w:sz w:val="24"/>
                      <w:szCs w:val="24"/>
                    </w:rPr>
                  </w:pPr>
                  <w:r w:rsidRPr="00EB3719">
                    <w:rPr>
                      <w:rFonts w:ascii="Arial" w:hAnsi="Arial" w:cs="Arial"/>
                      <w:b/>
                      <w:bCs/>
                      <w:color w:val="000000"/>
                      <w:sz w:val="24"/>
                      <w:szCs w:val="24"/>
                    </w:rPr>
                    <w:t>Dimensions</w:t>
                  </w:r>
                </w:p>
              </w:tc>
            </w:tr>
            <w:tr w:rsidR="005202B6" w:rsidRPr="00EB3719" w14:paraId="5122DAF5" w14:textId="77777777" w:rsidTr="000A30D1">
              <w:trPr>
                <w:trHeight w:val="304"/>
                <w:jc w:val="center"/>
              </w:trPr>
              <w:tc>
                <w:tcPr>
                  <w:tcW w:w="13120" w:type="dxa"/>
                  <w:tcBorders>
                    <w:top w:val="single" w:sz="4" w:space="0" w:color="000000"/>
                    <w:left w:val="single" w:sz="4" w:space="0" w:color="000000"/>
                    <w:bottom w:val="single" w:sz="4" w:space="0" w:color="000000"/>
                    <w:right w:val="single" w:sz="4" w:space="0" w:color="000000"/>
                  </w:tcBorders>
                  <w:shd w:val="clear" w:color="auto" w:fill="FFD965"/>
                  <w:tcMar>
                    <w:top w:w="0" w:type="dxa"/>
                    <w:left w:w="108" w:type="dxa"/>
                    <w:bottom w:w="0" w:type="dxa"/>
                    <w:right w:w="108" w:type="dxa"/>
                  </w:tcMar>
                  <w:hideMark/>
                </w:tcPr>
                <w:p w14:paraId="25949B9F" w14:textId="77777777" w:rsidR="005202B6" w:rsidRPr="00EB3719" w:rsidRDefault="005202B6" w:rsidP="000A30D1">
                  <w:pPr>
                    <w:jc w:val="center"/>
                    <w:rPr>
                      <w:rFonts w:ascii="Arial" w:hAnsi="Arial" w:cs="Arial"/>
                      <w:sz w:val="24"/>
                      <w:szCs w:val="24"/>
                    </w:rPr>
                  </w:pPr>
                  <w:r w:rsidRPr="00EB3719">
                    <w:rPr>
                      <w:rFonts w:ascii="Arial" w:hAnsi="Arial" w:cs="Arial"/>
                      <w:b/>
                      <w:bCs/>
                      <w:color w:val="000000"/>
                      <w:sz w:val="24"/>
                      <w:szCs w:val="24"/>
                    </w:rPr>
                    <w:t>1.</w:t>
                  </w:r>
                  <w:r w:rsidRPr="00EB3719">
                    <w:rPr>
                      <w:rFonts w:ascii="Arial" w:hAnsi="Arial" w:cs="Arial"/>
                      <w:color w:val="000000"/>
                      <w:sz w:val="24"/>
                      <w:szCs w:val="24"/>
                    </w:rPr>
                    <w:t xml:space="preserve"> </w:t>
                  </w:r>
                  <w:r w:rsidRPr="00EB3719">
                    <w:rPr>
                      <w:rFonts w:ascii="Arial" w:hAnsi="Arial" w:cs="Arial"/>
                      <w:b/>
                      <w:bCs/>
                      <w:color w:val="000000"/>
                      <w:sz w:val="24"/>
                      <w:szCs w:val="24"/>
                    </w:rPr>
                    <w:t>Ways of thinking ( X  )</w:t>
                  </w:r>
                </w:p>
              </w:tc>
            </w:tr>
            <w:tr w:rsidR="005202B6" w:rsidRPr="00EB3719" w14:paraId="6E30DAE1" w14:textId="77777777" w:rsidTr="000A30D1">
              <w:trPr>
                <w:trHeight w:val="304"/>
                <w:jc w:val="center"/>
              </w:trPr>
              <w:tc>
                <w:tcPr>
                  <w:tcW w:w="13120" w:type="dxa"/>
                  <w:tcBorders>
                    <w:top w:val="single" w:sz="4" w:space="0" w:color="000000"/>
                    <w:left w:val="single" w:sz="4" w:space="0" w:color="000000"/>
                    <w:bottom w:val="single" w:sz="4" w:space="0" w:color="000000"/>
                    <w:right w:val="single" w:sz="4" w:space="0" w:color="000000"/>
                  </w:tcBorders>
                  <w:shd w:val="clear" w:color="auto" w:fill="FF7C80"/>
                  <w:tcMar>
                    <w:top w:w="0" w:type="dxa"/>
                    <w:left w:w="108" w:type="dxa"/>
                    <w:bottom w:w="0" w:type="dxa"/>
                    <w:right w:w="108" w:type="dxa"/>
                  </w:tcMar>
                  <w:hideMark/>
                </w:tcPr>
                <w:p w14:paraId="4136CBAF" w14:textId="77777777" w:rsidR="005202B6" w:rsidRPr="00EB3719" w:rsidRDefault="005202B6" w:rsidP="000A30D1">
                  <w:pPr>
                    <w:jc w:val="center"/>
                    <w:rPr>
                      <w:rFonts w:ascii="Arial" w:hAnsi="Arial" w:cs="Arial"/>
                      <w:sz w:val="24"/>
                      <w:szCs w:val="24"/>
                    </w:rPr>
                  </w:pPr>
                  <w:r w:rsidRPr="00EB3719">
                    <w:rPr>
                      <w:rFonts w:ascii="Arial" w:hAnsi="Arial" w:cs="Arial"/>
                      <w:b/>
                      <w:bCs/>
                      <w:color w:val="000000"/>
                      <w:sz w:val="24"/>
                      <w:szCs w:val="24"/>
                    </w:rPr>
                    <w:t>2. Ways of living in the world  ( X  )</w:t>
                  </w:r>
                </w:p>
              </w:tc>
            </w:tr>
            <w:tr w:rsidR="005202B6" w:rsidRPr="00EB3719" w14:paraId="21ACC1D3" w14:textId="77777777" w:rsidTr="000A30D1">
              <w:trPr>
                <w:trHeight w:val="304"/>
                <w:jc w:val="center"/>
              </w:trPr>
              <w:tc>
                <w:tcPr>
                  <w:tcW w:w="13120" w:type="dxa"/>
                  <w:tcBorders>
                    <w:top w:val="single" w:sz="4" w:space="0" w:color="000000"/>
                    <w:left w:val="single" w:sz="4" w:space="0" w:color="000000"/>
                    <w:bottom w:val="single" w:sz="4" w:space="0" w:color="000000"/>
                    <w:right w:val="single" w:sz="4" w:space="0" w:color="000000"/>
                  </w:tcBorders>
                  <w:shd w:val="clear" w:color="auto" w:fill="33CCCC"/>
                  <w:tcMar>
                    <w:top w:w="0" w:type="dxa"/>
                    <w:left w:w="108" w:type="dxa"/>
                    <w:bottom w:w="0" w:type="dxa"/>
                    <w:right w:w="108" w:type="dxa"/>
                  </w:tcMar>
                  <w:hideMark/>
                </w:tcPr>
                <w:p w14:paraId="6349CF90" w14:textId="77777777" w:rsidR="005202B6" w:rsidRPr="00EB3719" w:rsidRDefault="005202B6" w:rsidP="000A30D1">
                  <w:pPr>
                    <w:jc w:val="center"/>
                    <w:rPr>
                      <w:rFonts w:ascii="Arial" w:hAnsi="Arial" w:cs="Arial"/>
                      <w:sz w:val="24"/>
                      <w:szCs w:val="24"/>
                    </w:rPr>
                  </w:pPr>
                  <w:r w:rsidRPr="00EB3719">
                    <w:rPr>
                      <w:rFonts w:ascii="Arial" w:hAnsi="Arial" w:cs="Arial"/>
                      <w:b/>
                      <w:bCs/>
                      <w:color w:val="000000"/>
                      <w:sz w:val="24"/>
                      <w:szCs w:val="24"/>
                    </w:rPr>
                    <w:t>3. Ways of relating with others  ( X  )</w:t>
                  </w:r>
                </w:p>
              </w:tc>
            </w:tr>
            <w:tr w:rsidR="005202B6" w:rsidRPr="00EB3719" w14:paraId="085E37D4" w14:textId="77777777" w:rsidTr="000A30D1">
              <w:trPr>
                <w:trHeight w:val="304"/>
                <w:jc w:val="center"/>
              </w:trPr>
              <w:tc>
                <w:tcPr>
                  <w:tcW w:w="13120" w:type="dxa"/>
                  <w:tcBorders>
                    <w:top w:val="single" w:sz="4" w:space="0" w:color="000000"/>
                    <w:left w:val="single" w:sz="4" w:space="0" w:color="000000"/>
                    <w:bottom w:val="single" w:sz="4" w:space="0" w:color="000000"/>
                    <w:right w:val="single" w:sz="4" w:space="0" w:color="000000"/>
                  </w:tcBorders>
                  <w:shd w:val="clear" w:color="auto" w:fill="9999FF"/>
                  <w:tcMar>
                    <w:top w:w="0" w:type="dxa"/>
                    <w:left w:w="108" w:type="dxa"/>
                    <w:bottom w:w="0" w:type="dxa"/>
                    <w:right w:w="108" w:type="dxa"/>
                  </w:tcMar>
                  <w:hideMark/>
                </w:tcPr>
                <w:p w14:paraId="7B946E73" w14:textId="77777777" w:rsidR="005202B6" w:rsidRPr="00EB3719" w:rsidRDefault="005202B6" w:rsidP="000A30D1">
                  <w:pPr>
                    <w:jc w:val="center"/>
                    <w:rPr>
                      <w:rFonts w:ascii="Arial" w:hAnsi="Arial" w:cs="Arial"/>
                      <w:sz w:val="24"/>
                      <w:szCs w:val="24"/>
                    </w:rPr>
                  </w:pPr>
                  <w:r w:rsidRPr="00EB3719">
                    <w:rPr>
                      <w:rFonts w:ascii="Arial" w:hAnsi="Arial" w:cs="Arial"/>
                      <w:b/>
                      <w:bCs/>
                      <w:color w:val="000000"/>
                      <w:sz w:val="24"/>
                      <w:szCs w:val="24"/>
                    </w:rPr>
                    <w:t>4. Tools for integrating with the world  (   )</w:t>
                  </w:r>
                </w:p>
              </w:tc>
            </w:tr>
          </w:tbl>
          <w:p w14:paraId="219071D8" w14:textId="77777777" w:rsidR="005202B6" w:rsidRPr="00EB3719" w:rsidRDefault="005202B6" w:rsidP="000A30D1">
            <w:pPr>
              <w:rPr>
                <w:rFonts w:ascii="Arial" w:hAnsi="Arial" w:cs="Arial"/>
                <w:b/>
                <w:color w:val="000000" w:themeColor="text1"/>
                <w:sz w:val="24"/>
                <w:szCs w:val="24"/>
              </w:rPr>
            </w:pPr>
          </w:p>
        </w:tc>
      </w:tr>
      <w:tr w:rsidR="005202B6" w:rsidRPr="00EB3719" w14:paraId="49C76874" w14:textId="77777777" w:rsidTr="00A46ADC">
        <w:trPr>
          <w:trHeight w:val="537"/>
          <w:jc w:val="center"/>
        </w:trPr>
        <w:tc>
          <w:tcPr>
            <w:tcW w:w="4815" w:type="dxa"/>
            <w:gridSpan w:val="4"/>
            <w:shd w:val="clear" w:color="auto" w:fill="F2F2F2" w:themeFill="background1" w:themeFillShade="F2"/>
            <w:vAlign w:val="center"/>
          </w:tcPr>
          <w:p w14:paraId="7C782735" w14:textId="77777777" w:rsidR="005202B6" w:rsidRPr="00EB3719" w:rsidRDefault="005202B6" w:rsidP="000A30D1">
            <w:pPr>
              <w:autoSpaceDE w:val="0"/>
              <w:autoSpaceDN w:val="0"/>
              <w:adjustRightInd w:val="0"/>
              <w:jc w:val="center"/>
              <w:rPr>
                <w:rFonts w:ascii="Arial" w:hAnsi="Arial" w:cs="Arial"/>
                <w:b/>
                <w:bCs/>
                <w:sz w:val="24"/>
                <w:szCs w:val="24"/>
              </w:rPr>
            </w:pPr>
            <w:r w:rsidRPr="00EB3719">
              <w:rPr>
                <w:rFonts w:ascii="Arial" w:hAnsi="Arial" w:cs="Arial"/>
                <w:b/>
                <w:bCs/>
                <w:sz w:val="24"/>
                <w:szCs w:val="24"/>
              </w:rPr>
              <w:t>Learn to Know</w:t>
            </w:r>
          </w:p>
        </w:tc>
        <w:tc>
          <w:tcPr>
            <w:tcW w:w="4852" w:type="dxa"/>
            <w:gridSpan w:val="2"/>
            <w:shd w:val="clear" w:color="auto" w:fill="F2F2F2" w:themeFill="background1" w:themeFillShade="F2"/>
            <w:vAlign w:val="center"/>
          </w:tcPr>
          <w:p w14:paraId="2885089A" w14:textId="77777777" w:rsidR="005202B6" w:rsidRPr="00EB3719" w:rsidRDefault="005202B6" w:rsidP="000A30D1">
            <w:pPr>
              <w:autoSpaceDE w:val="0"/>
              <w:autoSpaceDN w:val="0"/>
              <w:adjustRightInd w:val="0"/>
              <w:jc w:val="center"/>
              <w:rPr>
                <w:rFonts w:ascii="Arial" w:hAnsi="Arial" w:cs="Arial"/>
                <w:b/>
                <w:bCs/>
                <w:sz w:val="24"/>
                <w:szCs w:val="24"/>
              </w:rPr>
            </w:pPr>
            <w:r w:rsidRPr="00EB3719">
              <w:rPr>
                <w:rFonts w:ascii="Arial" w:hAnsi="Arial" w:cs="Arial"/>
                <w:b/>
                <w:bCs/>
                <w:sz w:val="24"/>
                <w:szCs w:val="24"/>
              </w:rPr>
              <w:t>Learn to Do</w:t>
            </w:r>
          </w:p>
        </w:tc>
        <w:tc>
          <w:tcPr>
            <w:tcW w:w="4792" w:type="dxa"/>
            <w:gridSpan w:val="4"/>
            <w:shd w:val="clear" w:color="auto" w:fill="F2F2F2" w:themeFill="background1" w:themeFillShade="F2"/>
            <w:vAlign w:val="center"/>
          </w:tcPr>
          <w:p w14:paraId="12A7C89A" w14:textId="77777777" w:rsidR="005202B6" w:rsidRPr="00EB3719" w:rsidRDefault="005202B6" w:rsidP="000A30D1">
            <w:pPr>
              <w:autoSpaceDE w:val="0"/>
              <w:autoSpaceDN w:val="0"/>
              <w:adjustRightInd w:val="0"/>
              <w:jc w:val="center"/>
              <w:rPr>
                <w:rFonts w:ascii="Arial" w:hAnsi="Arial" w:cs="Arial"/>
                <w:b/>
                <w:bCs/>
                <w:sz w:val="24"/>
                <w:szCs w:val="24"/>
              </w:rPr>
            </w:pPr>
            <w:r w:rsidRPr="00EB3719">
              <w:rPr>
                <w:rFonts w:ascii="Arial" w:hAnsi="Arial" w:cs="Arial"/>
                <w:b/>
                <w:bCs/>
                <w:sz w:val="24"/>
                <w:szCs w:val="24"/>
              </w:rPr>
              <w:t>Learn to Be and Live in Community</w:t>
            </w:r>
          </w:p>
        </w:tc>
      </w:tr>
      <w:tr w:rsidR="005202B6" w:rsidRPr="00EB3719" w14:paraId="0E7C7528" w14:textId="77777777" w:rsidTr="00A46ADC">
        <w:trPr>
          <w:trHeight w:val="537"/>
          <w:jc w:val="center"/>
        </w:trPr>
        <w:tc>
          <w:tcPr>
            <w:tcW w:w="4815" w:type="dxa"/>
            <w:gridSpan w:val="4"/>
            <w:shd w:val="clear" w:color="auto" w:fill="FFFFFF"/>
          </w:tcPr>
          <w:p w14:paraId="01FEFFF0" w14:textId="77777777" w:rsidR="005202B6" w:rsidRPr="00EB3719" w:rsidRDefault="005202B6" w:rsidP="000A30D1">
            <w:pPr>
              <w:jc w:val="center"/>
              <w:rPr>
                <w:rFonts w:ascii="Arial" w:hAnsi="Arial" w:cs="Arial"/>
                <w:b/>
                <w:sz w:val="24"/>
                <w:szCs w:val="24"/>
              </w:rPr>
            </w:pPr>
            <w:r w:rsidRPr="00EB3719">
              <w:rPr>
                <w:rFonts w:ascii="Arial" w:hAnsi="Arial" w:cs="Arial"/>
                <w:b/>
                <w:sz w:val="24"/>
                <w:szCs w:val="24"/>
              </w:rPr>
              <w:t>Grammar &amp; Sentence Frames</w:t>
            </w:r>
          </w:p>
          <w:p w14:paraId="2EAD4CD7" w14:textId="77777777" w:rsidR="000A30D1" w:rsidRPr="00EB3719" w:rsidRDefault="000A30D1" w:rsidP="000A30D1">
            <w:pPr>
              <w:rPr>
                <w:rFonts w:ascii="Arial" w:eastAsia="Times New Roman" w:hAnsi="Arial" w:cs="Arial"/>
                <w:sz w:val="24"/>
                <w:szCs w:val="24"/>
                <w:u w:val="single"/>
              </w:rPr>
            </w:pPr>
            <w:r w:rsidRPr="00EB3719">
              <w:rPr>
                <w:rFonts w:ascii="Arial" w:eastAsia="Times New Roman" w:hAnsi="Arial" w:cs="Arial"/>
                <w:sz w:val="24"/>
                <w:szCs w:val="24"/>
                <w:u w:val="single"/>
              </w:rPr>
              <w:t xml:space="preserve">Simple Preset Tense </w:t>
            </w:r>
          </w:p>
          <w:p w14:paraId="4969A5DB" w14:textId="77777777" w:rsidR="000A30D1" w:rsidRPr="00EB3719" w:rsidRDefault="000A30D1" w:rsidP="00B12CC2">
            <w:pPr>
              <w:pStyle w:val="Prrafodelista"/>
              <w:numPr>
                <w:ilvl w:val="0"/>
                <w:numId w:val="10"/>
              </w:numPr>
              <w:spacing w:after="0" w:line="240" w:lineRule="auto"/>
              <w:jc w:val="both"/>
              <w:rPr>
                <w:rFonts w:ascii="Arial" w:eastAsia="Times New Roman" w:hAnsi="Arial" w:cs="Arial"/>
                <w:sz w:val="24"/>
                <w:szCs w:val="24"/>
              </w:rPr>
            </w:pPr>
            <w:r w:rsidRPr="00EB3719">
              <w:rPr>
                <w:rFonts w:ascii="Arial" w:eastAsia="Times New Roman" w:hAnsi="Arial" w:cs="Arial"/>
                <w:sz w:val="24"/>
                <w:szCs w:val="24"/>
              </w:rPr>
              <w:t>I like to _____.</w:t>
            </w:r>
          </w:p>
          <w:p w14:paraId="750C938E" w14:textId="77777777" w:rsidR="000A30D1" w:rsidRPr="00EB3719" w:rsidRDefault="000A30D1" w:rsidP="00B12CC2">
            <w:pPr>
              <w:pStyle w:val="Prrafodelista"/>
              <w:numPr>
                <w:ilvl w:val="0"/>
                <w:numId w:val="10"/>
              </w:numPr>
              <w:spacing w:after="0" w:line="240" w:lineRule="auto"/>
              <w:jc w:val="both"/>
              <w:rPr>
                <w:rFonts w:ascii="Arial" w:eastAsia="Times New Roman" w:hAnsi="Arial" w:cs="Arial"/>
                <w:sz w:val="24"/>
                <w:szCs w:val="24"/>
              </w:rPr>
            </w:pPr>
            <w:r w:rsidRPr="00EB3719">
              <w:rPr>
                <w:rFonts w:ascii="Arial" w:eastAsia="Times New Roman" w:hAnsi="Arial" w:cs="Arial"/>
                <w:sz w:val="24"/>
                <w:szCs w:val="24"/>
              </w:rPr>
              <w:t xml:space="preserve">I do not like to ____. </w:t>
            </w:r>
          </w:p>
          <w:p w14:paraId="7E8595FC" w14:textId="77777777" w:rsidR="000A30D1" w:rsidRPr="00EB3719" w:rsidRDefault="000A30D1" w:rsidP="00B12CC2">
            <w:pPr>
              <w:pStyle w:val="Prrafodelista"/>
              <w:numPr>
                <w:ilvl w:val="0"/>
                <w:numId w:val="10"/>
              </w:numPr>
              <w:spacing w:after="0" w:line="240" w:lineRule="auto"/>
              <w:jc w:val="both"/>
              <w:rPr>
                <w:rFonts w:ascii="Arial" w:eastAsia="Times New Roman" w:hAnsi="Arial" w:cs="Arial"/>
                <w:sz w:val="24"/>
                <w:szCs w:val="24"/>
              </w:rPr>
            </w:pPr>
            <w:r w:rsidRPr="00EB3719">
              <w:rPr>
                <w:rFonts w:ascii="Arial" w:eastAsia="Times New Roman" w:hAnsi="Arial" w:cs="Arial"/>
                <w:sz w:val="24"/>
                <w:szCs w:val="24"/>
              </w:rPr>
              <w:t xml:space="preserve">My favorite (sport) ____ is ____. </w:t>
            </w:r>
          </w:p>
          <w:p w14:paraId="65D7D7DC" w14:textId="77777777" w:rsidR="000A30D1" w:rsidRPr="00EB3719" w:rsidRDefault="000A30D1" w:rsidP="000A30D1">
            <w:pPr>
              <w:spacing w:after="0" w:line="240" w:lineRule="auto"/>
              <w:ind w:left="360"/>
              <w:jc w:val="both"/>
              <w:rPr>
                <w:rFonts w:ascii="Arial" w:eastAsia="Times New Roman" w:hAnsi="Arial" w:cs="Arial"/>
                <w:sz w:val="24"/>
                <w:szCs w:val="24"/>
              </w:rPr>
            </w:pPr>
          </w:p>
          <w:p w14:paraId="248101BE" w14:textId="77777777" w:rsidR="000A30D1" w:rsidRPr="00EB3719" w:rsidRDefault="000A30D1" w:rsidP="000A30D1">
            <w:pPr>
              <w:rPr>
                <w:rFonts w:ascii="Arial" w:eastAsia="Times New Roman" w:hAnsi="Arial" w:cs="Arial"/>
                <w:sz w:val="24"/>
                <w:szCs w:val="24"/>
                <w:u w:val="single"/>
              </w:rPr>
            </w:pPr>
            <w:r w:rsidRPr="00EB3719">
              <w:rPr>
                <w:rFonts w:ascii="Arial" w:eastAsia="Times New Roman" w:hAnsi="Arial" w:cs="Arial"/>
                <w:sz w:val="24"/>
                <w:szCs w:val="24"/>
                <w:u w:val="single"/>
              </w:rPr>
              <w:t xml:space="preserve">Interrogatives </w:t>
            </w:r>
          </w:p>
          <w:p w14:paraId="042CA24E" w14:textId="77777777" w:rsidR="000A30D1" w:rsidRPr="00EB3719" w:rsidRDefault="000A30D1" w:rsidP="00B12CC2">
            <w:pPr>
              <w:pStyle w:val="Prrafodelista"/>
              <w:numPr>
                <w:ilvl w:val="0"/>
                <w:numId w:val="11"/>
              </w:numPr>
              <w:spacing w:after="0" w:line="240" w:lineRule="auto"/>
              <w:rPr>
                <w:rFonts w:ascii="Arial" w:eastAsia="Times New Roman" w:hAnsi="Arial" w:cs="Arial"/>
                <w:sz w:val="24"/>
                <w:szCs w:val="24"/>
              </w:rPr>
            </w:pPr>
            <w:r w:rsidRPr="00EB3719">
              <w:rPr>
                <w:rFonts w:ascii="Arial" w:eastAsia="Times New Roman" w:hAnsi="Arial" w:cs="Arial"/>
                <w:sz w:val="24"/>
                <w:szCs w:val="24"/>
              </w:rPr>
              <w:t>What do you do for fun?</w:t>
            </w:r>
          </w:p>
          <w:p w14:paraId="3F5B3A5E" w14:textId="77777777" w:rsidR="000A30D1" w:rsidRPr="00EB3719" w:rsidRDefault="000A30D1" w:rsidP="00B12CC2">
            <w:pPr>
              <w:pStyle w:val="Prrafodelista"/>
              <w:numPr>
                <w:ilvl w:val="0"/>
                <w:numId w:val="11"/>
              </w:numPr>
              <w:spacing w:after="0" w:line="240" w:lineRule="auto"/>
              <w:rPr>
                <w:rFonts w:ascii="Arial" w:eastAsia="Times New Roman" w:hAnsi="Arial" w:cs="Arial"/>
                <w:sz w:val="24"/>
                <w:szCs w:val="24"/>
              </w:rPr>
            </w:pPr>
            <w:r w:rsidRPr="00EB3719">
              <w:rPr>
                <w:rFonts w:ascii="Arial" w:eastAsia="Times New Roman" w:hAnsi="Arial" w:cs="Arial"/>
                <w:sz w:val="24"/>
                <w:szCs w:val="24"/>
              </w:rPr>
              <w:t>How do you play __?</w:t>
            </w:r>
          </w:p>
          <w:p w14:paraId="29DAEC2F" w14:textId="77777777" w:rsidR="000A30D1" w:rsidRPr="00EB3719" w:rsidRDefault="000A30D1" w:rsidP="00B12CC2">
            <w:pPr>
              <w:pStyle w:val="Prrafodelista"/>
              <w:numPr>
                <w:ilvl w:val="0"/>
                <w:numId w:val="11"/>
              </w:numPr>
              <w:spacing w:after="0" w:line="240" w:lineRule="auto"/>
              <w:rPr>
                <w:rFonts w:ascii="Arial" w:eastAsia="Times New Roman" w:hAnsi="Arial" w:cs="Arial"/>
                <w:sz w:val="24"/>
                <w:szCs w:val="24"/>
              </w:rPr>
            </w:pPr>
            <w:r w:rsidRPr="00EB3719">
              <w:rPr>
                <w:rFonts w:ascii="Arial" w:eastAsia="Times New Roman" w:hAnsi="Arial" w:cs="Arial"/>
                <w:sz w:val="24"/>
                <w:szCs w:val="24"/>
              </w:rPr>
              <w:t>How often do you______?</w:t>
            </w:r>
          </w:p>
          <w:p w14:paraId="4EA39E37" w14:textId="77777777" w:rsidR="000A30D1" w:rsidRPr="00EB3719" w:rsidRDefault="000A30D1" w:rsidP="000A30D1">
            <w:pPr>
              <w:jc w:val="center"/>
              <w:rPr>
                <w:rFonts w:ascii="Arial" w:hAnsi="Arial" w:cs="Arial"/>
                <w:b/>
                <w:sz w:val="24"/>
                <w:szCs w:val="24"/>
              </w:rPr>
            </w:pPr>
          </w:p>
          <w:p w14:paraId="75F98755" w14:textId="77777777" w:rsidR="005202B6" w:rsidRPr="00EB3719" w:rsidRDefault="005202B6" w:rsidP="000A30D1">
            <w:pPr>
              <w:autoSpaceDE w:val="0"/>
              <w:autoSpaceDN w:val="0"/>
              <w:adjustRightInd w:val="0"/>
              <w:jc w:val="center"/>
              <w:rPr>
                <w:rFonts w:ascii="Arial" w:hAnsi="Arial" w:cs="Arial"/>
                <w:b/>
                <w:bCs/>
                <w:sz w:val="24"/>
                <w:szCs w:val="24"/>
              </w:rPr>
            </w:pPr>
            <w:r w:rsidRPr="00EB3719">
              <w:rPr>
                <w:rFonts w:ascii="Arial" w:hAnsi="Arial" w:cs="Arial"/>
                <w:b/>
                <w:bCs/>
                <w:sz w:val="24"/>
                <w:szCs w:val="24"/>
              </w:rPr>
              <w:t>Phonemic Awareness</w:t>
            </w:r>
          </w:p>
          <w:p w14:paraId="00C9C28A" w14:textId="77777777" w:rsidR="000A30D1" w:rsidRPr="00EB3719" w:rsidRDefault="000A30D1" w:rsidP="000A30D1">
            <w:pPr>
              <w:rPr>
                <w:rFonts w:ascii="Arial" w:hAnsi="Arial" w:cs="Arial"/>
                <w:b/>
                <w:sz w:val="24"/>
                <w:szCs w:val="24"/>
              </w:rPr>
            </w:pPr>
            <w:r w:rsidRPr="00EB3719">
              <w:rPr>
                <w:rFonts w:ascii="Arial" w:hAnsi="Arial" w:cs="Arial"/>
                <w:sz w:val="24"/>
                <w:szCs w:val="24"/>
              </w:rPr>
              <w:t>Practicing minimal pair sounds</w:t>
            </w:r>
            <w:r w:rsidRPr="00EB3719">
              <w:rPr>
                <w:rFonts w:ascii="Arial" w:hAnsi="Arial" w:cs="Arial"/>
                <w:b/>
                <w:sz w:val="24"/>
                <w:szCs w:val="24"/>
              </w:rPr>
              <w:t>: s / θ</w:t>
            </w:r>
          </w:p>
          <w:p w14:paraId="5738E8F2" w14:textId="77777777" w:rsidR="000A30D1" w:rsidRPr="00EB3719" w:rsidRDefault="000A30D1" w:rsidP="000A30D1">
            <w:pPr>
              <w:rPr>
                <w:rFonts w:ascii="Arial" w:hAnsi="Arial" w:cs="Arial"/>
                <w:b/>
                <w:sz w:val="24"/>
                <w:szCs w:val="24"/>
              </w:rPr>
            </w:pPr>
            <w:r w:rsidRPr="00EB3719">
              <w:rPr>
                <w:rFonts w:ascii="Arial" w:hAnsi="Arial" w:cs="Arial"/>
                <w:b/>
                <w:sz w:val="24"/>
                <w:szCs w:val="24"/>
              </w:rPr>
              <w:t>sin/ thin, sum/ thumb, sank/ thank,</w:t>
            </w:r>
          </w:p>
          <w:p w14:paraId="3D4D6A53" w14:textId="77777777" w:rsidR="000A30D1" w:rsidRPr="00EB3719" w:rsidRDefault="000A30D1" w:rsidP="000A30D1">
            <w:pPr>
              <w:autoSpaceDE w:val="0"/>
              <w:autoSpaceDN w:val="0"/>
              <w:adjustRightInd w:val="0"/>
              <w:jc w:val="center"/>
              <w:rPr>
                <w:rFonts w:ascii="Arial" w:hAnsi="Arial" w:cs="Arial"/>
                <w:b/>
                <w:bCs/>
                <w:sz w:val="24"/>
                <w:szCs w:val="24"/>
              </w:rPr>
            </w:pPr>
            <w:r w:rsidRPr="00EB3719">
              <w:rPr>
                <w:rFonts w:ascii="Arial" w:hAnsi="Arial" w:cs="Arial"/>
                <w:b/>
                <w:sz w:val="24"/>
                <w:szCs w:val="24"/>
              </w:rPr>
              <w:t>sink/ think, saw/ thaw</w:t>
            </w:r>
          </w:p>
          <w:p w14:paraId="5DF4D25C" w14:textId="77777777" w:rsidR="005202B6" w:rsidRPr="00EB3719" w:rsidRDefault="005202B6" w:rsidP="000A30D1">
            <w:pPr>
              <w:autoSpaceDE w:val="0"/>
              <w:autoSpaceDN w:val="0"/>
              <w:adjustRightInd w:val="0"/>
              <w:jc w:val="center"/>
              <w:rPr>
                <w:rFonts w:ascii="Arial" w:hAnsi="Arial" w:cs="Arial"/>
                <w:b/>
                <w:sz w:val="24"/>
                <w:szCs w:val="24"/>
              </w:rPr>
            </w:pPr>
            <w:r w:rsidRPr="00EB3719">
              <w:rPr>
                <w:rFonts w:ascii="Arial" w:hAnsi="Arial" w:cs="Arial"/>
                <w:b/>
                <w:sz w:val="24"/>
                <w:szCs w:val="24"/>
              </w:rPr>
              <w:t>Vocabulary</w:t>
            </w:r>
          </w:p>
          <w:p w14:paraId="1436F5F5" w14:textId="77777777" w:rsidR="000A30D1" w:rsidRPr="00EB3719" w:rsidRDefault="000A30D1" w:rsidP="000A30D1">
            <w:pPr>
              <w:spacing w:line="256" w:lineRule="auto"/>
              <w:rPr>
                <w:rFonts w:ascii="Arial" w:hAnsi="Arial" w:cs="Arial"/>
                <w:sz w:val="24"/>
                <w:szCs w:val="24"/>
                <w:u w:val="single"/>
              </w:rPr>
            </w:pPr>
            <w:r w:rsidRPr="00EB3719">
              <w:rPr>
                <w:rFonts w:ascii="Arial" w:hAnsi="Arial" w:cs="Arial"/>
                <w:sz w:val="24"/>
                <w:szCs w:val="24"/>
                <w:u w:val="single"/>
              </w:rPr>
              <w:t xml:space="preserve">1. What do you do for fun? </w:t>
            </w:r>
          </w:p>
          <w:p w14:paraId="1B866603" w14:textId="77777777" w:rsidR="000A30D1" w:rsidRPr="00EB3719" w:rsidRDefault="000A30D1" w:rsidP="000A30D1">
            <w:pPr>
              <w:spacing w:line="256" w:lineRule="auto"/>
              <w:rPr>
                <w:rFonts w:ascii="Arial" w:hAnsi="Arial" w:cs="Arial"/>
                <w:sz w:val="24"/>
                <w:szCs w:val="24"/>
                <w:u w:val="single"/>
              </w:rPr>
            </w:pPr>
            <w:r w:rsidRPr="00EB3719">
              <w:rPr>
                <w:rFonts w:ascii="Arial" w:hAnsi="Arial" w:cs="Arial"/>
                <w:sz w:val="24"/>
                <w:szCs w:val="24"/>
                <w:u w:val="single"/>
              </w:rPr>
              <w:t>Expressions and phrases</w:t>
            </w:r>
          </w:p>
          <w:p w14:paraId="0E0448CD" w14:textId="77777777" w:rsidR="000A30D1" w:rsidRPr="00EB3719" w:rsidRDefault="000A30D1" w:rsidP="00B12CC2">
            <w:pPr>
              <w:pStyle w:val="Prrafodelista"/>
              <w:numPr>
                <w:ilvl w:val="0"/>
                <w:numId w:val="18"/>
              </w:numPr>
              <w:spacing w:after="0" w:line="256" w:lineRule="auto"/>
              <w:ind w:left="360"/>
              <w:rPr>
                <w:rFonts w:ascii="Arial" w:hAnsi="Arial" w:cs="Arial"/>
                <w:sz w:val="24"/>
                <w:szCs w:val="24"/>
              </w:rPr>
            </w:pPr>
            <w:r w:rsidRPr="00EB3719">
              <w:rPr>
                <w:rFonts w:ascii="Arial" w:hAnsi="Arial" w:cs="Arial"/>
                <w:sz w:val="24"/>
                <w:szCs w:val="24"/>
              </w:rPr>
              <w:t>What sort of hobbies do you have?</w:t>
            </w:r>
          </w:p>
          <w:p w14:paraId="55698D6E" w14:textId="77777777" w:rsidR="000A30D1" w:rsidRPr="00EB3719" w:rsidRDefault="000A30D1" w:rsidP="00B12CC2">
            <w:pPr>
              <w:pStyle w:val="Prrafodelista"/>
              <w:numPr>
                <w:ilvl w:val="0"/>
                <w:numId w:val="18"/>
              </w:numPr>
              <w:spacing w:after="0" w:line="256" w:lineRule="auto"/>
              <w:ind w:left="360"/>
              <w:rPr>
                <w:rFonts w:ascii="Arial" w:hAnsi="Arial" w:cs="Arial"/>
                <w:sz w:val="24"/>
                <w:szCs w:val="24"/>
              </w:rPr>
            </w:pPr>
            <w:r w:rsidRPr="00EB3719">
              <w:rPr>
                <w:rFonts w:ascii="Arial" w:hAnsi="Arial" w:cs="Arial"/>
                <w:sz w:val="24"/>
                <w:szCs w:val="24"/>
              </w:rPr>
              <w:t>My favorite sport activity is _____.</w:t>
            </w:r>
          </w:p>
          <w:p w14:paraId="4D638E33" w14:textId="77777777" w:rsidR="000A30D1" w:rsidRPr="00EB3719" w:rsidRDefault="000A30D1" w:rsidP="000A30D1">
            <w:pPr>
              <w:spacing w:line="256" w:lineRule="auto"/>
              <w:rPr>
                <w:rFonts w:ascii="Arial" w:hAnsi="Arial" w:cs="Arial"/>
                <w:sz w:val="24"/>
                <w:szCs w:val="24"/>
              </w:rPr>
            </w:pPr>
          </w:p>
          <w:p w14:paraId="7F53212D" w14:textId="77777777" w:rsidR="000A30D1" w:rsidRPr="00EB3719" w:rsidRDefault="000A30D1" w:rsidP="00B12CC2">
            <w:pPr>
              <w:pStyle w:val="Prrafodelista"/>
              <w:numPr>
                <w:ilvl w:val="0"/>
                <w:numId w:val="18"/>
              </w:numPr>
              <w:spacing w:after="0" w:line="256" w:lineRule="auto"/>
              <w:ind w:left="360"/>
              <w:rPr>
                <w:rFonts w:ascii="Arial" w:hAnsi="Arial" w:cs="Arial"/>
                <w:sz w:val="24"/>
                <w:szCs w:val="24"/>
              </w:rPr>
            </w:pPr>
            <w:r w:rsidRPr="00EB3719">
              <w:rPr>
                <w:rFonts w:ascii="Arial" w:hAnsi="Arial" w:cs="Arial"/>
                <w:sz w:val="24"/>
                <w:szCs w:val="24"/>
              </w:rPr>
              <w:t xml:space="preserve">In my free time, I like/ I don´t  like to </w:t>
            </w:r>
          </w:p>
          <w:p w14:paraId="332CB5B5" w14:textId="77777777" w:rsidR="000A30D1" w:rsidRPr="00EB3719" w:rsidRDefault="000A30D1" w:rsidP="000A30D1">
            <w:pPr>
              <w:pStyle w:val="Prrafodelista"/>
              <w:spacing w:line="256" w:lineRule="auto"/>
              <w:ind w:left="360"/>
              <w:rPr>
                <w:rFonts w:ascii="Arial" w:hAnsi="Arial" w:cs="Arial"/>
                <w:sz w:val="24"/>
                <w:szCs w:val="24"/>
              </w:rPr>
            </w:pPr>
            <w:r w:rsidRPr="00EB3719">
              <w:rPr>
                <w:rFonts w:ascii="Arial" w:hAnsi="Arial" w:cs="Arial"/>
                <w:sz w:val="24"/>
                <w:szCs w:val="24"/>
              </w:rPr>
              <w:t>___</w:t>
            </w:r>
          </w:p>
          <w:p w14:paraId="5543AC0E" w14:textId="77777777" w:rsidR="000A30D1" w:rsidRPr="00EB3719" w:rsidRDefault="000A30D1" w:rsidP="000A30D1">
            <w:pPr>
              <w:rPr>
                <w:rFonts w:ascii="Arial" w:eastAsia="Times New Roman" w:hAnsi="Arial" w:cs="Arial"/>
                <w:sz w:val="24"/>
                <w:szCs w:val="24"/>
              </w:rPr>
            </w:pPr>
            <w:r w:rsidRPr="00EB3719">
              <w:rPr>
                <w:rFonts w:ascii="Arial" w:eastAsia="Times New Roman" w:hAnsi="Arial" w:cs="Arial"/>
                <w:sz w:val="24"/>
                <w:szCs w:val="24"/>
                <w:u w:val="single"/>
              </w:rPr>
              <w:t>Hobbies</w:t>
            </w:r>
          </w:p>
          <w:p w14:paraId="202C83FB" w14:textId="77777777" w:rsidR="000A30D1" w:rsidRPr="00EB3719" w:rsidRDefault="000A30D1" w:rsidP="00B12CC2">
            <w:pPr>
              <w:pStyle w:val="Prrafodelista"/>
              <w:numPr>
                <w:ilvl w:val="0"/>
                <w:numId w:val="14"/>
              </w:numPr>
              <w:spacing w:after="0" w:line="240" w:lineRule="auto"/>
              <w:ind w:left="360"/>
              <w:rPr>
                <w:rFonts w:ascii="Arial" w:eastAsia="Times New Roman" w:hAnsi="Arial" w:cs="Arial"/>
                <w:sz w:val="24"/>
                <w:szCs w:val="24"/>
              </w:rPr>
            </w:pPr>
            <w:r w:rsidRPr="00EB3719">
              <w:rPr>
                <w:rFonts w:ascii="Arial" w:eastAsia="Times New Roman" w:hAnsi="Arial" w:cs="Arial"/>
                <w:sz w:val="24"/>
                <w:szCs w:val="24"/>
              </w:rPr>
              <w:t>go to the movies, go to the beach, play computer games</w:t>
            </w:r>
          </w:p>
          <w:p w14:paraId="66D0076D" w14:textId="77777777" w:rsidR="000A30D1" w:rsidRPr="00EB3719" w:rsidRDefault="000A30D1" w:rsidP="000A30D1">
            <w:pPr>
              <w:spacing w:after="0"/>
              <w:rPr>
                <w:rFonts w:ascii="Arial" w:eastAsia="Times New Roman" w:hAnsi="Arial" w:cs="Arial"/>
                <w:sz w:val="24"/>
                <w:szCs w:val="24"/>
                <w:u w:val="single"/>
              </w:rPr>
            </w:pPr>
          </w:p>
          <w:p w14:paraId="55B9D93B" w14:textId="77777777" w:rsidR="000A30D1" w:rsidRPr="00EB3719" w:rsidRDefault="000A30D1" w:rsidP="000A30D1">
            <w:pPr>
              <w:rPr>
                <w:rFonts w:ascii="Arial" w:eastAsia="Times New Roman" w:hAnsi="Arial" w:cs="Arial"/>
                <w:sz w:val="24"/>
                <w:szCs w:val="24"/>
                <w:u w:val="single"/>
              </w:rPr>
            </w:pPr>
            <w:r w:rsidRPr="00EB3719">
              <w:rPr>
                <w:rFonts w:ascii="Arial" w:eastAsia="Times New Roman" w:hAnsi="Arial" w:cs="Arial"/>
                <w:sz w:val="24"/>
                <w:szCs w:val="24"/>
                <w:u w:val="single"/>
              </w:rPr>
              <w:t>Sports</w:t>
            </w:r>
          </w:p>
          <w:p w14:paraId="55CF9735" w14:textId="77777777" w:rsidR="000A30D1" w:rsidRPr="00EB3719" w:rsidRDefault="000A30D1" w:rsidP="00B12CC2">
            <w:pPr>
              <w:pStyle w:val="Prrafodelista"/>
              <w:numPr>
                <w:ilvl w:val="0"/>
                <w:numId w:val="16"/>
              </w:numPr>
              <w:spacing w:after="0" w:line="240" w:lineRule="auto"/>
              <w:rPr>
                <w:rFonts w:ascii="Arial" w:eastAsia="Times New Roman" w:hAnsi="Arial" w:cs="Arial"/>
                <w:sz w:val="24"/>
                <w:szCs w:val="24"/>
              </w:rPr>
            </w:pPr>
            <w:r w:rsidRPr="00EB3719">
              <w:rPr>
                <w:rFonts w:ascii="Arial" w:eastAsia="Times New Roman" w:hAnsi="Arial" w:cs="Arial"/>
                <w:sz w:val="24"/>
                <w:szCs w:val="24"/>
              </w:rPr>
              <w:t xml:space="preserve">Soccer, cycling, surfing, </w:t>
            </w:r>
          </w:p>
          <w:p w14:paraId="17E89FE0" w14:textId="77777777" w:rsidR="000A30D1" w:rsidRPr="00EB3719" w:rsidRDefault="000A30D1" w:rsidP="000A30D1">
            <w:pPr>
              <w:pStyle w:val="Prrafodelista"/>
              <w:spacing w:after="0" w:line="240" w:lineRule="auto"/>
              <w:ind w:left="360"/>
              <w:rPr>
                <w:rFonts w:ascii="Arial" w:eastAsia="Times New Roman" w:hAnsi="Arial" w:cs="Arial"/>
                <w:sz w:val="24"/>
                <w:szCs w:val="24"/>
              </w:rPr>
            </w:pPr>
          </w:p>
          <w:p w14:paraId="524A2320" w14:textId="77777777" w:rsidR="000A30D1" w:rsidRPr="00EB3719" w:rsidRDefault="000A30D1" w:rsidP="000A30D1">
            <w:pPr>
              <w:rPr>
                <w:rFonts w:ascii="Arial" w:eastAsia="Times New Roman" w:hAnsi="Arial" w:cs="Arial"/>
                <w:sz w:val="24"/>
                <w:szCs w:val="24"/>
                <w:u w:val="single"/>
              </w:rPr>
            </w:pPr>
            <w:r w:rsidRPr="00EB3719">
              <w:rPr>
                <w:rFonts w:ascii="Arial" w:eastAsia="Times New Roman" w:hAnsi="Arial" w:cs="Arial"/>
                <w:sz w:val="24"/>
                <w:szCs w:val="24"/>
                <w:u w:val="single"/>
              </w:rPr>
              <w:t>Pastimes</w:t>
            </w:r>
          </w:p>
          <w:p w14:paraId="013258CC" w14:textId="77777777" w:rsidR="000A30D1" w:rsidRPr="00EB3719" w:rsidRDefault="000A30D1" w:rsidP="00B12CC2">
            <w:pPr>
              <w:pStyle w:val="Prrafodelista"/>
              <w:numPr>
                <w:ilvl w:val="0"/>
                <w:numId w:val="15"/>
              </w:numPr>
              <w:spacing w:after="0" w:line="240" w:lineRule="auto"/>
              <w:rPr>
                <w:rFonts w:ascii="Arial" w:eastAsia="Times New Roman" w:hAnsi="Arial" w:cs="Arial"/>
                <w:sz w:val="24"/>
                <w:szCs w:val="24"/>
              </w:rPr>
            </w:pPr>
            <w:r w:rsidRPr="00EB3719">
              <w:rPr>
                <w:rFonts w:ascii="Arial" w:eastAsia="Times New Roman" w:hAnsi="Arial" w:cs="Arial"/>
                <w:sz w:val="24"/>
                <w:szCs w:val="24"/>
              </w:rPr>
              <w:t>dancing, listening to music, playing chess</w:t>
            </w:r>
          </w:p>
          <w:p w14:paraId="0385393E" w14:textId="77777777" w:rsidR="000A30D1" w:rsidRPr="00EB3719" w:rsidRDefault="000A30D1" w:rsidP="000A30D1">
            <w:pPr>
              <w:autoSpaceDE w:val="0"/>
              <w:autoSpaceDN w:val="0"/>
              <w:adjustRightInd w:val="0"/>
              <w:jc w:val="center"/>
              <w:rPr>
                <w:rFonts w:ascii="Arial" w:hAnsi="Arial" w:cs="Arial"/>
                <w:b/>
                <w:sz w:val="24"/>
                <w:szCs w:val="24"/>
              </w:rPr>
            </w:pPr>
          </w:p>
        </w:tc>
        <w:tc>
          <w:tcPr>
            <w:tcW w:w="4852" w:type="dxa"/>
            <w:gridSpan w:val="2"/>
            <w:shd w:val="clear" w:color="auto" w:fill="FFFFFF"/>
          </w:tcPr>
          <w:p w14:paraId="28F1BCAB" w14:textId="77777777" w:rsidR="005202B6" w:rsidRPr="00EB3719" w:rsidRDefault="005202B6" w:rsidP="000A30D1">
            <w:pPr>
              <w:autoSpaceDE w:val="0"/>
              <w:autoSpaceDN w:val="0"/>
              <w:adjustRightInd w:val="0"/>
              <w:jc w:val="center"/>
              <w:rPr>
                <w:rFonts w:ascii="Arial" w:hAnsi="Arial" w:cs="Arial"/>
                <w:b/>
                <w:color w:val="000000" w:themeColor="text1"/>
                <w:sz w:val="24"/>
                <w:szCs w:val="24"/>
              </w:rPr>
            </w:pPr>
            <w:r w:rsidRPr="00EB3719">
              <w:rPr>
                <w:rFonts w:ascii="Arial" w:hAnsi="Arial" w:cs="Arial"/>
                <w:b/>
                <w:color w:val="000000" w:themeColor="text1"/>
                <w:sz w:val="24"/>
                <w:szCs w:val="24"/>
              </w:rPr>
              <w:lastRenderedPageBreak/>
              <w:t>Function</w:t>
            </w:r>
          </w:p>
          <w:p w14:paraId="5CDFB37C" w14:textId="77777777" w:rsidR="000A30D1" w:rsidRPr="00EB3719" w:rsidRDefault="000A30D1" w:rsidP="000A30D1">
            <w:pPr>
              <w:autoSpaceDE w:val="0"/>
              <w:autoSpaceDN w:val="0"/>
              <w:adjustRightInd w:val="0"/>
              <w:jc w:val="center"/>
              <w:rPr>
                <w:rFonts w:ascii="Arial" w:hAnsi="Arial" w:cs="Arial"/>
                <w:b/>
                <w:color w:val="000000" w:themeColor="text1"/>
                <w:sz w:val="24"/>
                <w:szCs w:val="24"/>
              </w:rPr>
            </w:pPr>
            <w:r w:rsidRPr="00EB3719">
              <w:rPr>
                <w:rFonts w:ascii="Arial" w:hAnsi="Arial" w:cs="Arial"/>
                <w:sz w:val="24"/>
                <w:szCs w:val="24"/>
              </w:rPr>
              <w:t>Describing preferences related to hobbies and fun activities</w:t>
            </w:r>
          </w:p>
          <w:p w14:paraId="0CF581EA" w14:textId="77777777" w:rsidR="005202B6" w:rsidRPr="00EB3719" w:rsidRDefault="005202B6" w:rsidP="000A30D1">
            <w:pPr>
              <w:autoSpaceDE w:val="0"/>
              <w:autoSpaceDN w:val="0"/>
              <w:adjustRightInd w:val="0"/>
              <w:jc w:val="center"/>
              <w:rPr>
                <w:rFonts w:ascii="Arial" w:hAnsi="Arial" w:cs="Arial"/>
                <w:b/>
                <w:sz w:val="24"/>
                <w:szCs w:val="24"/>
              </w:rPr>
            </w:pPr>
            <w:r w:rsidRPr="00EB3719">
              <w:rPr>
                <w:rFonts w:ascii="Arial" w:hAnsi="Arial" w:cs="Arial"/>
                <w:b/>
                <w:sz w:val="24"/>
                <w:szCs w:val="24"/>
              </w:rPr>
              <w:t>Discourse Markers</w:t>
            </w:r>
          </w:p>
          <w:p w14:paraId="4185B258" w14:textId="77777777" w:rsidR="000A30D1" w:rsidRPr="00EB3719" w:rsidRDefault="000A30D1" w:rsidP="000A30D1">
            <w:pPr>
              <w:widowControl w:val="0"/>
              <w:suppressAutoHyphens/>
              <w:jc w:val="center"/>
              <w:rPr>
                <w:rFonts w:ascii="Arial" w:hAnsi="Arial" w:cs="Arial"/>
                <w:bCs/>
                <w:sz w:val="24"/>
                <w:szCs w:val="24"/>
                <w:u w:val="single"/>
              </w:rPr>
            </w:pPr>
            <w:r w:rsidRPr="00EB3719">
              <w:rPr>
                <w:rFonts w:ascii="Arial" w:hAnsi="Arial" w:cs="Arial"/>
                <w:bCs/>
                <w:sz w:val="24"/>
                <w:szCs w:val="24"/>
                <w:u w:val="single"/>
              </w:rPr>
              <w:lastRenderedPageBreak/>
              <w:t>Sequence adverbs-past tense</w:t>
            </w:r>
          </w:p>
          <w:p w14:paraId="4117A69F" w14:textId="77777777" w:rsidR="000A30D1" w:rsidRPr="00EB3719" w:rsidRDefault="000A30D1" w:rsidP="000A30D1">
            <w:pPr>
              <w:autoSpaceDE w:val="0"/>
              <w:autoSpaceDN w:val="0"/>
              <w:adjustRightInd w:val="0"/>
              <w:jc w:val="center"/>
              <w:rPr>
                <w:rFonts w:ascii="Arial" w:hAnsi="Arial" w:cs="Arial"/>
                <w:b/>
                <w:sz w:val="24"/>
                <w:szCs w:val="24"/>
              </w:rPr>
            </w:pPr>
            <w:r w:rsidRPr="00EB3719">
              <w:rPr>
                <w:rFonts w:ascii="Arial" w:hAnsi="Arial" w:cs="Arial"/>
                <w:bCs/>
                <w:sz w:val="24"/>
                <w:szCs w:val="24"/>
              </w:rPr>
              <w:t>First, next, then, finally</w:t>
            </w:r>
          </w:p>
        </w:tc>
        <w:tc>
          <w:tcPr>
            <w:tcW w:w="4792" w:type="dxa"/>
            <w:gridSpan w:val="4"/>
            <w:shd w:val="clear" w:color="auto" w:fill="FFFFFF"/>
          </w:tcPr>
          <w:p w14:paraId="435FF4A2" w14:textId="77777777" w:rsidR="005202B6" w:rsidRPr="00EB3719" w:rsidRDefault="005202B6" w:rsidP="000A30D1">
            <w:pPr>
              <w:autoSpaceDE w:val="0"/>
              <w:autoSpaceDN w:val="0"/>
              <w:adjustRightInd w:val="0"/>
              <w:jc w:val="center"/>
              <w:rPr>
                <w:rFonts w:ascii="Arial" w:hAnsi="Arial" w:cs="Arial"/>
                <w:b/>
                <w:bCs/>
                <w:sz w:val="24"/>
                <w:szCs w:val="24"/>
                <w:lang w:val="es-CR"/>
              </w:rPr>
            </w:pPr>
            <w:r w:rsidRPr="00EB3719">
              <w:rPr>
                <w:rFonts w:ascii="Arial" w:hAnsi="Arial" w:cs="Arial"/>
                <w:b/>
                <w:bCs/>
                <w:sz w:val="24"/>
                <w:szCs w:val="24"/>
                <w:lang w:val="es-CR"/>
              </w:rPr>
              <w:lastRenderedPageBreak/>
              <w:t>Psycho-social</w:t>
            </w:r>
          </w:p>
          <w:p w14:paraId="5338C0A5" w14:textId="77777777" w:rsidR="000A30D1" w:rsidRPr="00EB3719" w:rsidRDefault="000A30D1" w:rsidP="00B12CC2">
            <w:pPr>
              <w:pStyle w:val="Sinespaciado"/>
              <w:numPr>
                <w:ilvl w:val="0"/>
                <w:numId w:val="13"/>
              </w:numPr>
              <w:rPr>
                <w:rFonts w:ascii="Arial" w:hAnsi="Arial" w:cs="Arial"/>
                <w:sz w:val="24"/>
                <w:szCs w:val="24"/>
                <w:lang w:val="en-US"/>
              </w:rPr>
            </w:pPr>
            <w:r w:rsidRPr="00EB3719">
              <w:rPr>
                <w:rFonts w:ascii="Arial" w:hAnsi="Arial" w:cs="Arial"/>
                <w:sz w:val="24"/>
                <w:szCs w:val="24"/>
                <w:lang w:val="en-US"/>
              </w:rPr>
              <w:t>Respecting other customs and ways of entertainment</w:t>
            </w:r>
          </w:p>
          <w:p w14:paraId="434352F5" w14:textId="77777777" w:rsidR="000A30D1" w:rsidRPr="00EB3719" w:rsidRDefault="000A30D1" w:rsidP="000A30D1">
            <w:pPr>
              <w:autoSpaceDE w:val="0"/>
              <w:autoSpaceDN w:val="0"/>
              <w:adjustRightInd w:val="0"/>
              <w:jc w:val="center"/>
              <w:rPr>
                <w:rFonts w:ascii="Arial" w:hAnsi="Arial" w:cs="Arial"/>
                <w:b/>
                <w:bCs/>
                <w:sz w:val="24"/>
                <w:szCs w:val="24"/>
              </w:rPr>
            </w:pPr>
          </w:p>
          <w:p w14:paraId="08D252C1" w14:textId="77777777" w:rsidR="005202B6" w:rsidRPr="00EB3719" w:rsidRDefault="005202B6" w:rsidP="000A30D1">
            <w:pPr>
              <w:autoSpaceDE w:val="0"/>
              <w:autoSpaceDN w:val="0"/>
              <w:adjustRightInd w:val="0"/>
              <w:spacing w:after="0" w:line="240" w:lineRule="auto"/>
              <w:jc w:val="center"/>
              <w:rPr>
                <w:rFonts w:ascii="Arial" w:hAnsi="Arial" w:cs="Arial"/>
                <w:b/>
                <w:bCs/>
                <w:sz w:val="24"/>
                <w:szCs w:val="24"/>
                <w:lang w:val="es-CR"/>
              </w:rPr>
            </w:pPr>
            <w:r w:rsidRPr="00EB3719">
              <w:rPr>
                <w:rFonts w:ascii="Arial" w:hAnsi="Arial" w:cs="Arial"/>
                <w:b/>
                <w:bCs/>
                <w:sz w:val="24"/>
                <w:szCs w:val="24"/>
                <w:lang w:val="es-CR"/>
              </w:rPr>
              <w:t xml:space="preserve">Socio-cultural </w:t>
            </w:r>
          </w:p>
          <w:p w14:paraId="07BD701D" w14:textId="77777777" w:rsidR="000A30D1" w:rsidRPr="00EB3719" w:rsidRDefault="000A30D1" w:rsidP="00B12CC2">
            <w:pPr>
              <w:pStyle w:val="Prrafodelista"/>
              <w:numPr>
                <w:ilvl w:val="0"/>
                <w:numId w:val="13"/>
              </w:numPr>
              <w:spacing w:after="0" w:line="240" w:lineRule="auto"/>
              <w:rPr>
                <w:rFonts w:ascii="Arial" w:hAnsi="Arial" w:cs="Arial"/>
                <w:sz w:val="24"/>
                <w:szCs w:val="24"/>
              </w:rPr>
            </w:pPr>
            <w:r w:rsidRPr="00EB3719">
              <w:rPr>
                <w:rFonts w:ascii="Arial" w:hAnsi="Arial" w:cs="Arial"/>
                <w:color w:val="000000"/>
                <w:sz w:val="24"/>
                <w:szCs w:val="24"/>
              </w:rPr>
              <w:lastRenderedPageBreak/>
              <w:t>Identifying cultural differences among contexts in terms of hobbies and   sports</w:t>
            </w:r>
          </w:p>
          <w:p w14:paraId="0982AC48" w14:textId="77777777" w:rsidR="000A30D1" w:rsidRPr="00EB3719" w:rsidRDefault="000A30D1" w:rsidP="000A30D1">
            <w:pPr>
              <w:autoSpaceDE w:val="0"/>
              <w:autoSpaceDN w:val="0"/>
              <w:adjustRightInd w:val="0"/>
              <w:spacing w:after="0" w:line="240" w:lineRule="auto"/>
              <w:jc w:val="center"/>
              <w:rPr>
                <w:rFonts w:ascii="Arial" w:hAnsi="Arial" w:cs="Arial"/>
                <w:b/>
                <w:bCs/>
                <w:sz w:val="24"/>
                <w:szCs w:val="24"/>
              </w:rPr>
            </w:pPr>
          </w:p>
          <w:p w14:paraId="7517EBEB" w14:textId="77777777" w:rsidR="005202B6" w:rsidRPr="00EB3719" w:rsidRDefault="005202B6" w:rsidP="000A30D1">
            <w:pPr>
              <w:autoSpaceDE w:val="0"/>
              <w:autoSpaceDN w:val="0"/>
              <w:adjustRightInd w:val="0"/>
              <w:spacing w:after="0" w:line="240" w:lineRule="auto"/>
              <w:jc w:val="center"/>
              <w:rPr>
                <w:rFonts w:ascii="Arial" w:hAnsi="Arial" w:cs="Arial"/>
                <w:b/>
                <w:bCs/>
                <w:sz w:val="24"/>
                <w:szCs w:val="24"/>
              </w:rPr>
            </w:pPr>
            <w:r w:rsidRPr="00EB3719">
              <w:rPr>
                <w:rFonts w:ascii="Arial" w:hAnsi="Arial" w:cs="Arial"/>
                <w:b/>
                <w:bCs/>
                <w:sz w:val="24"/>
                <w:szCs w:val="24"/>
              </w:rPr>
              <w:t>idioms/ phrases</w:t>
            </w:r>
          </w:p>
          <w:p w14:paraId="31C28531" w14:textId="77777777" w:rsidR="000A30D1" w:rsidRPr="00EB3719" w:rsidRDefault="000A30D1" w:rsidP="000A30D1">
            <w:pPr>
              <w:autoSpaceDE w:val="0"/>
              <w:autoSpaceDN w:val="0"/>
              <w:adjustRightInd w:val="0"/>
              <w:spacing w:after="0" w:line="240" w:lineRule="auto"/>
              <w:jc w:val="center"/>
              <w:rPr>
                <w:rFonts w:ascii="Arial" w:hAnsi="Arial" w:cs="Arial"/>
                <w:b/>
                <w:bCs/>
                <w:sz w:val="24"/>
                <w:szCs w:val="24"/>
              </w:rPr>
            </w:pPr>
            <w:r w:rsidRPr="00EB3719">
              <w:rPr>
                <w:rFonts w:ascii="Arial" w:hAnsi="Arial" w:cs="Arial"/>
                <w:color w:val="000000"/>
                <w:sz w:val="24"/>
                <w:szCs w:val="24"/>
              </w:rPr>
              <w:t>I`m very interested in…</w:t>
            </w:r>
          </w:p>
        </w:tc>
      </w:tr>
      <w:tr w:rsidR="005202B6" w:rsidRPr="00EB3719" w14:paraId="1A9C908D" w14:textId="77777777" w:rsidTr="00A46ADC">
        <w:trPr>
          <w:trHeight w:val="303"/>
          <w:jc w:val="center"/>
        </w:trPr>
        <w:tc>
          <w:tcPr>
            <w:tcW w:w="2689" w:type="dxa"/>
            <w:shd w:val="clear" w:color="auto" w:fill="F2F2F2" w:themeFill="background1" w:themeFillShade="F2"/>
            <w:vAlign w:val="center"/>
          </w:tcPr>
          <w:p w14:paraId="57A73687" w14:textId="77777777" w:rsidR="005202B6" w:rsidRPr="00EB3719" w:rsidRDefault="005202B6" w:rsidP="000A30D1">
            <w:pPr>
              <w:autoSpaceDE w:val="0"/>
              <w:autoSpaceDN w:val="0"/>
              <w:adjustRightInd w:val="0"/>
              <w:jc w:val="center"/>
              <w:rPr>
                <w:rFonts w:ascii="Arial" w:hAnsi="Arial" w:cs="Arial"/>
                <w:b/>
                <w:color w:val="000000"/>
                <w:sz w:val="24"/>
                <w:szCs w:val="24"/>
              </w:rPr>
            </w:pPr>
            <w:r w:rsidRPr="00EB3719">
              <w:rPr>
                <w:rFonts w:ascii="Arial" w:hAnsi="Arial" w:cs="Arial"/>
                <w:b/>
                <w:color w:val="000000"/>
                <w:sz w:val="24"/>
                <w:szCs w:val="24"/>
              </w:rPr>
              <w:lastRenderedPageBreak/>
              <w:t>Assessment Strategies &amp; Evidences of learning</w:t>
            </w:r>
          </w:p>
          <w:p w14:paraId="44E3BF52" w14:textId="77777777" w:rsidR="005202B6" w:rsidRPr="00EB3719" w:rsidRDefault="005202B6" w:rsidP="000A30D1">
            <w:pPr>
              <w:pStyle w:val="NormalWeb"/>
              <w:jc w:val="center"/>
              <w:rPr>
                <w:rFonts w:ascii="Arial" w:hAnsi="Arial" w:cs="Arial"/>
              </w:rPr>
            </w:pPr>
            <w:r w:rsidRPr="00EB3719">
              <w:rPr>
                <w:rFonts w:ascii="Arial" w:hAnsi="Arial" w:cs="Arial"/>
              </w:rPr>
              <w:t>(Diagnostic, formative, summative)</w:t>
            </w:r>
          </w:p>
        </w:tc>
        <w:tc>
          <w:tcPr>
            <w:tcW w:w="2126" w:type="dxa"/>
            <w:gridSpan w:val="3"/>
            <w:shd w:val="clear" w:color="auto" w:fill="F2F2F2" w:themeFill="background1" w:themeFillShade="F2"/>
            <w:vAlign w:val="center"/>
          </w:tcPr>
          <w:p w14:paraId="702F844D" w14:textId="77777777" w:rsidR="005202B6" w:rsidRPr="00EB3719" w:rsidRDefault="005202B6" w:rsidP="000A30D1">
            <w:pPr>
              <w:autoSpaceDE w:val="0"/>
              <w:autoSpaceDN w:val="0"/>
              <w:adjustRightInd w:val="0"/>
              <w:jc w:val="center"/>
              <w:rPr>
                <w:rFonts w:ascii="Arial" w:hAnsi="Arial" w:cs="Arial"/>
                <w:b/>
                <w:color w:val="000000"/>
                <w:sz w:val="24"/>
                <w:szCs w:val="24"/>
              </w:rPr>
            </w:pPr>
            <w:r w:rsidRPr="00EB3719">
              <w:rPr>
                <w:rFonts w:ascii="Arial" w:hAnsi="Arial" w:cs="Arial"/>
                <w:b/>
                <w:color w:val="000000"/>
                <w:sz w:val="24"/>
                <w:szCs w:val="24"/>
              </w:rPr>
              <w:t>Goals</w:t>
            </w:r>
          </w:p>
          <w:p w14:paraId="69F3842B" w14:textId="77777777" w:rsidR="005202B6" w:rsidRPr="00EB3719" w:rsidRDefault="005202B6" w:rsidP="000A30D1">
            <w:pPr>
              <w:autoSpaceDE w:val="0"/>
              <w:autoSpaceDN w:val="0"/>
              <w:adjustRightInd w:val="0"/>
              <w:jc w:val="center"/>
              <w:rPr>
                <w:rFonts w:ascii="Arial" w:hAnsi="Arial" w:cs="Arial"/>
                <w:color w:val="000000"/>
                <w:sz w:val="24"/>
                <w:szCs w:val="24"/>
              </w:rPr>
            </w:pPr>
          </w:p>
        </w:tc>
        <w:tc>
          <w:tcPr>
            <w:tcW w:w="8514" w:type="dxa"/>
            <w:gridSpan w:val="5"/>
            <w:shd w:val="clear" w:color="auto" w:fill="F2F2F2" w:themeFill="background1" w:themeFillShade="F2"/>
            <w:vAlign w:val="center"/>
          </w:tcPr>
          <w:p w14:paraId="3E224BC0" w14:textId="77777777" w:rsidR="005202B6" w:rsidRPr="00EB3719" w:rsidRDefault="005202B6" w:rsidP="000A30D1">
            <w:pPr>
              <w:autoSpaceDE w:val="0"/>
              <w:autoSpaceDN w:val="0"/>
              <w:adjustRightInd w:val="0"/>
              <w:jc w:val="center"/>
              <w:rPr>
                <w:rFonts w:ascii="Arial" w:hAnsi="Arial" w:cs="Arial"/>
                <w:b/>
                <w:color w:val="000000"/>
                <w:sz w:val="24"/>
                <w:szCs w:val="24"/>
              </w:rPr>
            </w:pPr>
            <w:r w:rsidRPr="00EB3719">
              <w:rPr>
                <w:rFonts w:ascii="Arial" w:hAnsi="Arial" w:cs="Arial"/>
                <w:b/>
                <w:color w:val="000000"/>
                <w:sz w:val="24"/>
                <w:szCs w:val="24"/>
              </w:rPr>
              <w:t xml:space="preserve">Pedagogical Mediation/ Didactic Sequence </w:t>
            </w:r>
          </w:p>
          <w:p w14:paraId="44C0CE54" w14:textId="77777777" w:rsidR="005202B6" w:rsidRPr="00EB3719" w:rsidRDefault="005202B6" w:rsidP="000A30D1">
            <w:pPr>
              <w:autoSpaceDE w:val="0"/>
              <w:autoSpaceDN w:val="0"/>
              <w:adjustRightInd w:val="0"/>
              <w:rPr>
                <w:rFonts w:ascii="Arial" w:hAnsi="Arial" w:cs="Arial"/>
                <w:b/>
                <w:color w:val="000000"/>
                <w:sz w:val="24"/>
                <w:szCs w:val="24"/>
              </w:rPr>
            </w:pPr>
          </w:p>
        </w:tc>
        <w:tc>
          <w:tcPr>
            <w:tcW w:w="1130" w:type="dxa"/>
            <w:shd w:val="clear" w:color="auto" w:fill="F2F2F2" w:themeFill="background1" w:themeFillShade="F2"/>
            <w:vAlign w:val="center"/>
          </w:tcPr>
          <w:p w14:paraId="33B85498" w14:textId="77777777" w:rsidR="005202B6" w:rsidRPr="00EB3719" w:rsidRDefault="005202B6" w:rsidP="000A30D1">
            <w:pPr>
              <w:autoSpaceDE w:val="0"/>
              <w:autoSpaceDN w:val="0"/>
              <w:adjustRightInd w:val="0"/>
              <w:jc w:val="center"/>
              <w:rPr>
                <w:rFonts w:ascii="Arial" w:hAnsi="Arial" w:cs="Arial"/>
                <w:b/>
                <w:color w:val="000000"/>
                <w:sz w:val="24"/>
                <w:szCs w:val="24"/>
              </w:rPr>
            </w:pPr>
            <w:r w:rsidRPr="00EB3719">
              <w:rPr>
                <w:rFonts w:ascii="Arial" w:hAnsi="Arial" w:cs="Arial"/>
                <w:b/>
                <w:color w:val="000000"/>
                <w:sz w:val="24"/>
                <w:szCs w:val="24"/>
              </w:rPr>
              <w:t>Time</w:t>
            </w:r>
          </w:p>
          <w:p w14:paraId="41920A29" w14:textId="77777777" w:rsidR="005202B6" w:rsidRPr="00EB3719" w:rsidRDefault="005202B6" w:rsidP="000A30D1">
            <w:pPr>
              <w:autoSpaceDE w:val="0"/>
              <w:autoSpaceDN w:val="0"/>
              <w:adjustRightInd w:val="0"/>
              <w:jc w:val="center"/>
              <w:rPr>
                <w:rFonts w:ascii="Arial" w:hAnsi="Arial" w:cs="Arial"/>
                <w:color w:val="000000"/>
                <w:sz w:val="24"/>
                <w:szCs w:val="24"/>
              </w:rPr>
            </w:pPr>
          </w:p>
        </w:tc>
      </w:tr>
      <w:tr w:rsidR="005202B6" w:rsidRPr="00EB3719" w14:paraId="4523BD41" w14:textId="77777777" w:rsidTr="00A46ADC">
        <w:trPr>
          <w:trHeight w:val="334"/>
          <w:jc w:val="center"/>
        </w:trPr>
        <w:tc>
          <w:tcPr>
            <w:tcW w:w="2689" w:type="dxa"/>
            <w:tcBorders>
              <w:bottom w:val="single" w:sz="4" w:space="0" w:color="auto"/>
            </w:tcBorders>
          </w:tcPr>
          <w:p w14:paraId="036239E8" w14:textId="77777777" w:rsidR="005202B6" w:rsidRPr="00EB3719" w:rsidRDefault="005202B6" w:rsidP="000A30D1">
            <w:pPr>
              <w:pStyle w:val="NormalWeb"/>
              <w:rPr>
                <w:rFonts w:ascii="Arial" w:hAnsi="Arial" w:cs="Arial"/>
              </w:rPr>
            </w:pPr>
            <w:r w:rsidRPr="00EB3719">
              <w:rPr>
                <w:rFonts w:ascii="Arial" w:hAnsi="Arial" w:cs="Arial"/>
              </w:rPr>
              <w:t>Learner…</w:t>
            </w:r>
          </w:p>
          <w:p w14:paraId="6A543419" w14:textId="77777777" w:rsidR="005202B6" w:rsidRPr="00EB3719" w:rsidRDefault="005202B6" w:rsidP="000A30D1">
            <w:pPr>
              <w:pStyle w:val="NormalWeb"/>
              <w:rPr>
                <w:rFonts w:ascii="Arial" w:hAnsi="Arial" w:cs="Arial"/>
              </w:rPr>
            </w:pPr>
          </w:p>
        </w:tc>
        <w:tc>
          <w:tcPr>
            <w:tcW w:w="2126" w:type="dxa"/>
            <w:gridSpan w:val="3"/>
            <w:tcBorders>
              <w:bottom w:val="single" w:sz="4" w:space="0" w:color="auto"/>
            </w:tcBorders>
          </w:tcPr>
          <w:p w14:paraId="3B5F937A" w14:textId="77777777" w:rsidR="005202B6" w:rsidRPr="00EB3719" w:rsidRDefault="005202B6" w:rsidP="000A30D1">
            <w:pPr>
              <w:autoSpaceDE w:val="0"/>
              <w:autoSpaceDN w:val="0"/>
              <w:adjustRightInd w:val="0"/>
              <w:rPr>
                <w:rFonts w:ascii="Arial" w:hAnsi="Arial" w:cs="Arial"/>
                <w:color w:val="000000"/>
                <w:sz w:val="24"/>
                <w:szCs w:val="24"/>
              </w:rPr>
            </w:pPr>
            <w:r w:rsidRPr="00EB3719">
              <w:rPr>
                <w:rFonts w:ascii="Arial" w:hAnsi="Arial" w:cs="Arial"/>
                <w:color w:val="000000"/>
                <w:sz w:val="24"/>
                <w:szCs w:val="24"/>
              </w:rPr>
              <w:t xml:space="preserve">Learner can </w:t>
            </w:r>
          </w:p>
        </w:tc>
        <w:tc>
          <w:tcPr>
            <w:tcW w:w="8514" w:type="dxa"/>
            <w:gridSpan w:val="5"/>
            <w:tcBorders>
              <w:bottom w:val="single" w:sz="4" w:space="0" w:color="auto"/>
            </w:tcBorders>
          </w:tcPr>
          <w:p w14:paraId="7E6B57D9" w14:textId="77777777" w:rsidR="009625EF" w:rsidRPr="00EB3719" w:rsidRDefault="009625EF" w:rsidP="009625EF">
            <w:pPr>
              <w:spacing w:after="0" w:line="240" w:lineRule="auto"/>
              <w:jc w:val="center"/>
              <w:rPr>
                <w:rFonts w:ascii="Arial" w:hAnsi="Arial" w:cs="Arial"/>
                <w:b/>
                <w:sz w:val="24"/>
                <w:szCs w:val="24"/>
              </w:rPr>
            </w:pPr>
            <w:r w:rsidRPr="00EB3719">
              <w:rPr>
                <w:rFonts w:ascii="Arial" w:hAnsi="Arial" w:cs="Arial"/>
                <w:b/>
                <w:sz w:val="24"/>
                <w:szCs w:val="24"/>
              </w:rPr>
              <w:t>Pre-teaching</w:t>
            </w:r>
          </w:p>
          <w:p w14:paraId="2A56530D" w14:textId="565BF1F5" w:rsidR="001228AC" w:rsidRPr="00EB3719" w:rsidRDefault="001228AC" w:rsidP="001228AC">
            <w:pPr>
              <w:spacing w:after="0" w:line="240" w:lineRule="auto"/>
              <w:rPr>
                <w:rFonts w:ascii="Arial" w:eastAsia="Arial" w:hAnsi="Arial" w:cs="Arial"/>
                <w:sz w:val="24"/>
                <w:szCs w:val="24"/>
              </w:rPr>
            </w:pPr>
            <w:r w:rsidRPr="00EB3719">
              <w:rPr>
                <w:rFonts w:ascii="Arial" w:eastAsia="Arial" w:hAnsi="Arial" w:cs="Arial"/>
                <w:b/>
                <w:sz w:val="24"/>
                <w:szCs w:val="24"/>
              </w:rPr>
              <w:t>Routine:</w:t>
            </w:r>
            <w:r w:rsidRPr="00EB3719">
              <w:rPr>
                <w:rFonts w:ascii="Arial" w:eastAsia="Arial" w:hAnsi="Arial" w:cs="Arial"/>
                <w:sz w:val="24"/>
                <w:szCs w:val="24"/>
              </w:rPr>
              <w:t xml:space="preserve"> </w:t>
            </w:r>
            <w:r w:rsidRPr="00EB3719">
              <w:rPr>
                <w:rFonts w:ascii="Arial" w:hAnsi="Arial" w:cs="Arial"/>
                <w:sz w:val="24"/>
                <w:szCs w:val="24"/>
              </w:rPr>
              <w:t xml:space="preserve">Greetings / Prayer/ Weather conditions and the date. </w:t>
            </w:r>
            <w:r w:rsidRPr="00EB3719">
              <w:rPr>
                <w:rFonts w:ascii="Arial" w:eastAsia="Arial" w:hAnsi="Arial" w:cs="Arial"/>
                <w:sz w:val="24"/>
                <w:szCs w:val="24"/>
              </w:rPr>
              <w:t>Checking attendance, teacher posts the Essential Question on the board, goals, and class agenda, etc.</w:t>
            </w:r>
          </w:p>
          <w:p w14:paraId="4CBCE16E" w14:textId="246776F1" w:rsidR="001228AC" w:rsidRPr="00EB3719" w:rsidRDefault="001228AC" w:rsidP="001228AC">
            <w:pPr>
              <w:spacing w:after="0" w:line="240" w:lineRule="auto"/>
              <w:rPr>
                <w:rFonts w:ascii="Arial" w:eastAsia="Arial" w:hAnsi="Arial" w:cs="Arial"/>
                <w:b/>
                <w:sz w:val="24"/>
                <w:szCs w:val="24"/>
              </w:rPr>
            </w:pPr>
            <w:r w:rsidRPr="00EB3719">
              <w:rPr>
                <w:rFonts w:ascii="Arial" w:eastAsia="Arial" w:hAnsi="Arial" w:cs="Arial"/>
                <w:b/>
                <w:sz w:val="24"/>
                <w:szCs w:val="24"/>
              </w:rPr>
              <w:t>Essential Question:</w:t>
            </w:r>
            <w:r w:rsidRPr="00EB3719">
              <w:rPr>
                <w:rFonts w:ascii="Arial" w:eastAsia="Arial" w:hAnsi="Arial" w:cs="Arial"/>
                <w:sz w:val="24"/>
                <w:szCs w:val="24"/>
              </w:rPr>
              <w:t xml:space="preserve"> </w:t>
            </w:r>
            <w:r w:rsidRPr="00EB3719">
              <w:rPr>
                <w:rFonts w:ascii="Arial" w:hAnsi="Arial" w:cs="Arial"/>
                <w:sz w:val="24"/>
                <w:szCs w:val="24"/>
              </w:rPr>
              <w:t>How do people play around the world?</w:t>
            </w:r>
          </w:p>
          <w:p w14:paraId="77161099" w14:textId="77777777" w:rsidR="009625EF" w:rsidRPr="00EB3719" w:rsidRDefault="009625EF" w:rsidP="009625EF">
            <w:pPr>
              <w:spacing w:after="0" w:line="240" w:lineRule="auto"/>
              <w:jc w:val="center"/>
              <w:rPr>
                <w:rFonts w:ascii="Arial" w:hAnsi="Arial" w:cs="Arial"/>
                <w:b/>
                <w:sz w:val="24"/>
                <w:szCs w:val="24"/>
              </w:rPr>
            </w:pPr>
          </w:p>
          <w:p w14:paraId="2487A5A9" w14:textId="77777777" w:rsidR="009625EF" w:rsidRPr="00EB3719" w:rsidRDefault="009625EF" w:rsidP="009625EF">
            <w:pPr>
              <w:spacing w:after="0" w:line="240" w:lineRule="auto"/>
              <w:jc w:val="center"/>
              <w:rPr>
                <w:rFonts w:ascii="Arial" w:hAnsi="Arial" w:cs="Arial"/>
                <w:b/>
                <w:sz w:val="24"/>
                <w:szCs w:val="24"/>
              </w:rPr>
            </w:pPr>
            <w:r w:rsidRPr="00EB3719">
              <w:rPr>
                <w:rFonts w:ascii="Arial" w:hAnsi="Arial" w:cs="Arial"/>
                <w:b/>
                <w:sz w:val="24"/>
                <w:szCs w:val="24"/>
              </w:rPr>
              <w:t>Warm up</w:t>
            </w:r>
          </w:p>
          <w:p w14:paraId="702875D7" w14:textId="2EE8B936" w:rsidR="00CF2A79" w:rsidRDefault="009625EF" w:rsidP="009625EF">
            <w:pPr>
              <w:pStyle w:val="Prrafodelista"/>
              <w:spacing w:after="0" w:line="259" w:lineRule="auto"/>
              <w:ind w:left="360"/>
              <w:rPr>
                <w:b/>
              </w:rPr>
            </w:pPr>
            <w:r w:rsidRPr="00EB3719">
              <w:rPr>
                <w:rFonts w:ascii="Arial" w:hAnsi="Arial" w:cs="Arial"/>
                <w:sz w:val="24"/>
                <w:szCs w:val="24"/>
              </w:rPr>
              <w:t>Teacher uses this video on hobbies</w:t>
            </w:r>
            <w:r w:rsidR="003127CF">
              <w:rPr>
                <w:rFonts w:ascii="Arial" w:hAnsi="Arial" w:cs="Arial"/>
                <w:b/>
                <w:sz w:val="24"/>
                <w:szCs w:val="24"/>
              </w:rPr>
              <w:t xml:space="preserve">:  </w:t>
            </w:r>
            <w:r w:rsidR="007F40DC" w:rsidRPr="007F40DC">
              <w:rPr>
                <w:rFonts w:ascii="Arial" w:hAnsi="Arial" w:cs="Arial"/>
                <w:b/>
                <w:sz w:val="24"/>
                <w:szCs w:val="24"/>
              </w:rPr>
              <w:t>In the following link</w:t>
            </w:r>
            <w:r w:rsidR="007F40DC" w:rsidRPr="007F40DC">
              <w:rPr>
                <w:rFonts w:ascii="Arial" w:hAnsi="Arial" w:cs="Arial"/>
                <w:sz w:val="24"/>
                <w:szCs w:val="24"/>
              </w:rPr>
              <w:t>, you will</w:t>
            </w:r>
            <w:r w:rsidR="007F40DC" w:rsidRPr="007F40DC">
              <w:rPr>
                <w:rFonts w:ascii="Arial" w:hAnsi="Arial" w:cs="Arial"/>
                <w:b/>
                <w:sz w:val="24"/>
                <w:szCs w:val="24"/>
              </w:rPr>
              <w:t xml:space="preserve"> </w:t>
            </w:r>
            <w:r w:rsidR="007F40DC" w:rsidRPr="007F40DC">
              <w:rPr>
                <w:rFonts w:ascii="Arial" w:hAnsi="Arial" w:cs="Arial"/>
                <w:sz w:val="24"/>
                <w:szCs w:val="24"/>
              </w:rPr>
              <w:t>find</w:t>
            </w:r>
            <w:r w:rsidR="007F40DC" w:rsidRPr="007F40DC">
              <w:rPr>
                <w:b/>
              </w:rPr>
              <w:t xml:space="preserve"> </w:t>
            </w:r>
          </w:p>
          <w:p w14:paraId="02EB036A" w14:textId="5B3DBD6D" w:rsidR="009625EF" w:rsidRPr="00EB3719" w:rsidRDefault="00421528" w:rsidP="009625EF">
            <w:pPr>
              <w:pStyle w:val="Prrafodelista"/>
              <w:spacing w:after="0" w:line="259" w:lineRule="auto"/>
              <w:ind w:left="360"/>
              <w:rPr>
                <w:rFonts w:ascii="Arial" w:hAnsi="Arial" w:cs="Arial"/>
                <w:sz w:val="24"/>
                <w:szCs w:val="24"/>
              </w:rPr>
            </w:pPr>
            <w:hyperlink r:id="rId12">
              <w:r w:rsidR="009625EF" w:rsidRPr="00EB3719">
                <w:rPr>
                  <w:rStyle w:val="Hipervnculo"/>
                  <w:rFonts w:ascii="Arial" w:hAnsi="Arial" w:cs="Arial"/>
                  <w:sz w:val="24"/>
                  <w:szCs w:val="24"/>
                </w:rPr>
                <w:t>https://www.youtube.com/watch?v=90LfcLAjLiI</w:t>
              </w:r>
            </w:hyperlink>
          </w:p>
          <w:p w14:paraId="0CEEA3C5" w14:textId="77777777" w:rsidR="009625EF" w:rsidRPr="00EB3719" w:rsidRDefault="009625EF" w:rsidP="009625EF">
            <w:pPr>
              <w:spacing w:after="0" w:line="240" w:lineRule="auto"/>
              <w:jc w:val="center"/>
              <w:rPr>
                <w:rFonts w:ascii="Arial" w:hAnsi="Arial" w:cs="Arial"/>
                <w:b/>
                <w:sz w:val="24"/>
                <w:szCs w:val="24"/>
              </w:rPr>
            </w:pPr>
            <w:r w:rsidRPr="00EB3719">
              <w:rPr>
                <w:rFonts w:ascii="Arial" w:hAnsi="Arial" w:cs="Arial"/>
                <w:sz w:val="24"/>
                <w:szCs w:val="24"/>
              </w:rPr>
              <w:object w:dxaOrig="9210" w:dyaOrig="5010" w14:anchorId="75B55E6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in;height:78pt" o:ole="">
                  <v:imagedata r:id="rId13" o:title=""/>
                </v:shape>
                <o:OLEObject Type="Embed" ProgID="PBrush" ShapeID="_x0000_i1025" DrawAspect="Content" ObjectID="_1706102654" r:id="rId14"/>
              </w:object>
            </w:r>
          </w:p>
          <w:p w14:paraId="1EBA8B43" w14:textId="13AF9855" w:rsidR="001228AC" w:rsidRPr="00EB3719" w:rsidRDefault="001228AC" w:rsidP="001228AC">
            <w:pPr>
              <w:spacing w:after="0" w:line="240" w:lineRule="auto"/>
              <w:rPr>
                <w:rFonts w:ascii="Arial" w:eastAsia="Arial" w:hAnsi="Arial" w:cs="Arial"/>
                <w:sz w:val="24"/>
                <w:szCs w:val="24"/>
              </w:rPr>
            </w:pPr>
            <w:r w:rsidRPr="00EB3719">
              <w:rPr>
                <w:rFonts w:ascii="Arial" w:eastAsia="Arial" w:hAnsi="Arial" w:cs="Arial"/>
                <w:sz w:val="24"/>
                <w:szCs w:val="24"/>
              </w:rPr>
              <w:t xml:space="preserve">and asks students to pay attention to the hobbies mentioned. Then, students say the words they can remember.  </w:t>
            </w:r>
          </w:p>
          <w:p w14:paraId="3A0D8121" w14:textId="77777777" w:rsidR="009625EF" w:rsidRPr="00EB3719" w:rsidRDefault="009625EF" w:rsidP="001228AC">
            <w:pPr>
              <w:spacing w:after="0" w:line="240" w:lineRule="auto"/>
              <w:rPr>
                <w:rFonts w:ascii="Arial" w:hAnsi="Arial" w:cs="Arial"/>
                <w:b/>
                <w:sz w:val="24"/>
                <w:szCs w:val="24"/>
              </w:rPr>
            </w:pPr>
          </w:p>
          <w:p w14:paraId="331FA12D" w14:textId="77777777" w:rsidR="009625EF" w:rsidRPr="00EB3719" w:rsidRDefault="009625EF" w:rsidP="009625EF">
            <w:pPr>
              <w:spacing w:after="0" w:line="240" w:lineRule="auto"/>
              <w:jc w:val="center"/>
              <w:rPr>
                <w:rFonts w:ascii="Arial" w:hAnsi="Arial" w:cs="Arial"/>
                <w:b/>
                <w:sz w:val="24"/>
                <w:szCs w:val="24"/>
              </w:rPr>
            </w:pPr>
            <w:r w:rsidRPr="00EB3719">
              <w:rPr>
                <w:rFonts w:ascii="Arial" w:hAnsi="Arial" w:cs="Arial"/>
                <w:b/>
                <w:sz w:val="24"/>
                <w:szCs w:val="24"/>
              </w:rPr>
              <w:t>Activation of Prior Knowledge</w:t>
            </w:r>
          </w:p>
          <w:p w14:paraId="5F770FDD" w14:textId="08DFE23E" w:rsidR="009625EF" w:rsidRPr="00EB3719" w:rsidRDefault="009625EF" w:rsidP="009625EF">
            <w:pPr>
              <w:rPr>
                <w:rFonts w:ascii="Arial" w:hAnsi="Arial" w:cs="Arial"/>
                <w:sz w:val="24"/>
                <w:szCs w:val="24"/>
              </w:rPr>
            </w:pPr>
            <w:r w:rsidRPr="00EB3719">
              <w:rPr>
                <w:rFonts w:ascii="Arial" w:hAnsi="Arial" w:cs="Arial"/>
                <w:b/>
                <w:bCs/>
                <w:sz w:val="24"/>
                <w:szCs w:val="24"/>
              </w:rPr>
              <w:t xml:space="preserve">Get to know some vocabulary: </w:t>
            </w:r>
            <w:r w:rsidRPr="00EB3719">
              <w:rPr>
                <w:rFonts w:ascii="Arial" w:hAnsi="Arial" w:cs="Arial"/>
                <w:sz w:val="24"/>
                <w:szCs w:val="24"/>
              </w:rPr>
              <w:t>Teacher pastes in the board some names of hobbies</w:t>
            </w:r>
            <w:r w:rsidRPr="00EB3719">
              <w:rPr>
                <w:rFonts w:ascii="Arial" w:hAnsi="Arial" w:cs="Arial"/>
                <w:b/>
                <w:bCs/>
                <w:sz w:val="24"/>
                <w:szCs w:val="24"/>
              </w:rPr>
              <w:t xml:space="preserve"> (annex 1)</w:t>
            </w:r>
            <w:r w:rsidRPr="00EB3719">
              <w:rPr>
                <w:rFonts w:ascii="Arial" w:hAnsi="Arial" w:cs="Arial"/>
                <w:sz w:val="24"/>
                <w:szCs w:val="24"/>
              </w:rPr>
              <w:t xml:space="preserve"> and asks what they think each one is? What is the meaning of each one? Teacher can write on board </w:t>
            </w:r>
            <w:r w:rsidR="00492847" w:rsidRPr="00EB3719">
              <w:rPr>
                <w:rFonts w:ascii="Arial" w:hAnsi="Arial" w:cs="Arial"/>
                <w:sz w:val="24"/>
                <w:szCs w:val="24"/>
              </w:rPr>
              <w:t>some of the names Students give:</w:t>
            </w:r>
            <w:r w:rsidR="001B1C8B" w:rsidRPr="00EB3719">
              <w:rPr>
                <w:rFonts w:ascii="Arial" w:hAnsi="Arial" w:cs="Arial"/>
                <w:sz w:val="24"/>
                <w:szCs w:val="24"/>
              </w:rPr>
              <w:t xml:space="preserve"> </w:t>
            </w:r>
            <w:r w:rsidR="00492847" w:rsidRPr="00EB3719">
              <w:rPr>
                <w:rFonts w:ascii="Arial" w:hAnsi="Arial" w:cs="Arial"/>
                <w:sz w:val="24"/>
                <w:szCs w:val="24"/>
              </w:rPr>
              <w:t>Swimming, playing the guitar, bike riding, reading books</w:t>
            </w:r>
            <w:r w:rsidR="001B1C8B" w:rsidRPr="00EB3719">
              <w:rPr>
                <w:rFonts w:ascii="Arial" w:hAnsi="Arial" w:cs="Arial"/>
                <w:sz w:val="24"/>
                <w:szCs w:val="24"/>
              </w:rPr>
              <w:t xml:space="preserve">, etc. </w:t>
            </w:r>
          </w:p>
          <w:p w14:paraId="57E8F360" w14:textId="4BFEAD28" w:rsidR="007F77BF" w:rsidRPr="00EB3719" w:rsidRDefault="007F77BF" w:rsidP="009625EF">
            <w:pPr>
              <w:rPr>
                <w:rFonts w:ascii="Arial" w:hAnsi="Arial" w:cs="Arial"/>
                <w:sz w:val="24"/>
                <w:szCs w:val="24"/>
              </w:rPr>
            </w:pPr>
            <w:r w:rsidRPr="00EB3719">
              <w:rPr>
                <w:rFonts w:ascii="Arial" w:hAnsi="Arial" w:cs="Arial"/>
                <w:sz w:val="24"/>
                <w:szCs w:val="24"/>
              </w:rPr>
              <w:object w:dxaOrig="11880" w:dyaOrig="6405" w14:anchorId="31925336">
                <v:shape id="_x0000_i1026" type="#_x0000_t75" style="width:169.5pt;height:59.25pt" o:ole="">
                  <v:imagedata r:id="rId15" o:title=""/>
                </v:shape>
                <o:OLEObject Type="Embed" ProgID="PBrush" ShapeID="_x0000_i1026" DrawAspect="Content" ObjectID="_1706102655" r:id="rId16"/>
              </w:object>
            </w:r>
            <w:r w:rsidR="007924F6" w:rsidRPr="00EB3719">
              <w:rPr>
                <w:rFonts w:ascii="Arial" w:hAnsi="Arial" w:cs="Arial"/>
                <w:sz w:val="24"/>
                <w:szCs w:val="24"/>
              </w:rPr>
              <w:t xml:space="preserve"> </w:t>
            </w:r>
          </w:p>
          <w:p w14:paraId="75A88D4A" w14:textId="77777777" w:rsidR="009625EF" w:rsidRPr="00EB3719" w:rsidRDefault="009625EF" w:rsidP="009625EF">
            <w:pPr>
              <w:spacing w:after="0" w:line="240" w:lineRule="auto"/>
              <w:jc w:val="center"/>
              <w:rPr>
                <w:rFonts w:ascii="Arial" w:hAnsi="Arial" w:cs="Arial"/>
                <w:b/>
                <w:sz w:val="24"/>
                <w:szCs w:val="24"/>
              </w:rPr>
            </w:pPr>
            <w:r w:rsidRPr="00EB3719">
              <w:rPr>
                <w:rFonts w:ascii="Arial" w:hAnsi="Arial" w:cs="Arial"/>
                <w:b/>
                <w:sz w:val="24"/>
                <w:szCs w:val="24"/>
              </w:rPr>
              <w:t xml:space="preserve">Modeling </w:t>
            </w:r>
          </w:p>
          <w:p w14:paraId="25C3CDDE" w14:textId="77777777" w:rsidR="00012E0B" w:rsidRPr="00EB3719" w:rsidRDefault="009625EF" w:rsidP="00012E0B">
            <w:pPr>
              <w:spacing w:after="0" w:line="240" w:lineRule="auto"/>
              <w:rPr>
                <w:rFonts w:ascii="Arial" w:hAnsi="Arial" w:cs="Arial"/>
                <w:sz w:val="24"/>
                <w:szCs w:val="24"/>
              </w:rPr>
            </w:pPr>
            <w:r w:rsidRPr="00EB3719">
              <w:rPr>
                <w:rFonts w:ascii="Arial" w:hAnsi="Arial" w:cs="Arial"/>
                <w:sz w:val="24"/>
                <w:szCs w:val="24"/>
              </w:rPr>
              <w:t xml:space="preserve">Teacher plays the video one more time and ask Students for some hobbies and fun activities they practice, or they like or don´t like to do. </w:t>
            </w:r>
          </w:p>
          <w:p w14:paraId="1210984F" w14:textId="718FECC7" w:rsidR="00012E0B" w:rsidRPr="00EB3719" w:rsidRDefault="00012E0B" w:rsidP="00012E0B">
            <w:pPr>
              <w:spacing w:after="0" w:line="240" w:lineRule="auto"/>
              <w:rPr>
                <w:rFonts w:ascii="Arial" w:hAnsi="Arial" w:cs="Arial"/>
                <w:sz w:val="24"/>
                <w:szCs w:val="24"/>
              </w:rPr>
            </w:pPr>
            <w:r w:rsidRPr="00EB3719">
              <w:rPr>
                <w:rFonts w:ascii="Arial" w:hAnsi="Arial" w:cs="Arial"/>
                <w:sz w:val="24"/>
                <w:szCs w:val="24"/>
              </w:rPr>
              <w:t>Teacher introduces</w:t>
            </w:r>
            <w:r w:rsidR="009625EF" w:rsidRPr="00EB3719">
              <w:rPr>
                <w:rFonts w:ascii="Arial" w:hAnsi="Arial" w:cs="Arial"/>
                <w:sz w:val="24"/>
                <w:szCs w:val="24"/>
              </w:rPr>
              <w:t xml:space="preserve"> the new sentence frames</w:t>
            </w:r>
            <w:r w:rsidR="007924F6" w:rsidRPr="00EB3719">
              <w:rPr>
                <w:rFonts w:ascii="Arial" w:hAnsi="Arial" w:cs="Arial"/>
                <w:sz w:val="24"/>
                <w:szCs w:val="24"/>
              </w:rPr>
              <w:t xml:space="preserve"> and reviews some greetings like:</w:t>
            </w:r>
          </w:p>
          <w:p w14:paraId="397B849B" w14:textId="61DD265D" w:rsidR="007924F6" w:rsidRPr="00EB3719" w:rsidRDefault="007924F6" w:rsidP="00B12CC2">
            <w:pPr>
              <w:pStyle w:val="Prrafodelista"/>
              <w:numPr>
                <w:ilvl w:val="0"/>
                <w:numId w:val="32"/>
              </w:numPr>
              <w:spacing w:after="0" w:line="240" w:lineRule="auto"/>
              <w:rPr>
                <w:rFonts w:ascii="Arial" w:hAnsi="Arial" w:cs="Arial"/>
                <w:sz w:val="24"/>
                <w:szCs w:val="24"/>
              </w:rPr>
            </w:pPr>
            <w:r w:rsidRPr="00EB3719">
              <w:rPr>
                <w:rFonts w:ascii="Arial" w:hAnsi="Arial" w:cs="Arial"/>
                <w:sz w:val="24"/>
                <w:szCs w:val="24"/>
              </w:rPr>
              <w:t>Hello! How are you?</w:t>
            </w:r>
          </w:p>
          <w:p w14:paraId="2A9DB0C2" w14:textId="77777777" w:rsidR="00012E0B" w:rsidRPr="00EB3719" w:rsidRDefault="00492847" w:rsidP="00B12CC2">
            <w:pPr>
              <w:pStyle w:val="Prrafodelista"/>
              <w:numPr>
                <w:ilvl w:val="0"/>
                <w:numId w:val="7"/>
              </w:numPr>
              <w:spacing w:after="0" w:line="240" w:lineRule="auto"/>
              <w:rPr>
                <w:rFonts w:ascii="Arial" w:hAnsi="Arial" w:cs="Arial"/>
                <w:sz w:val="24"/>
                <w:szCs w:val="24"/>
              </w:rPr>
            </w:pPr>
            <w:r w:rsidRPr="00EB3719">
              <w:rPr>
                <w:rFonts w:ascii="Arial" w:hAnsi="Arial" w:cs="Arial"/>
                <w:sz w:val="24"/>
                <w:szCs w:val="24"/>
              </w:rPr>
              <w:t xml:space="preserve">What´s your hobby?  </w:t>
            </w:r>
          </w:p>
          <w:p w14:paraId="6A240663" w14:textId="77777777" w:rsidR="00012E0B" w:rsidRPr="00EB3719" w:rsidRDefault="00492847" w:rsidP="00B12CC2">
            <w:pPr>
              <w:pStyle w:val="Prrafodelista"/>
              <w:numPr>
                <w:ilvl w:val="0"/>
                <w:numId w:val="7"/>
              </w:numPr>
              <w:spacing w:after="0" w:line="240" w:lineRule="auto"/>
              <w:rPr>
                <w:rFonts w:ascii="Arial" w:hAnsi="Arial" w:cs="Arial"/>
                <w:sz w:val="24"/>
                <w:szCs w:val="24"/>
              </w:rPr>
            </w:pPr>
            <w:r w:rsidRPr="00EB3719">
              <w:rPr>
                <w:rFonts w:ascii="Arial" w:hAnsi="Arial" w:cs="Arial"/>
                <w:sz w:val="24"/>
                <w:szCs w:val="24"/>
              </w:rPr>
              <w:t xml:space="preserve">What do you like to do? </w:t>
            </w:r>
          </w:p>
          <w:p w14:paraId="4823DCEB" w14:textId="77777777" w:rsidR="00012E0B" w:rsidRPr="00EB3719" w:rsidRDefault="00492847" w:rsidP="00B12CC2">
            <w:pPr>
              <w:pStyle w:val="Prrafodelista"/>
              <w:numPr>
                <w:ilvl w:val="0"/>
                <w:numId w:val="7"/>
              </w:numPr>
              <w:spacing w:after="0" w:line="240" w:lineRule="auto"/>
              <w:rPr>
                <w:rFonts w:ascii="Arial" w:hAnsi="Arial" w:cs="Arial"/>
                <w:sz w:val="24"/>
                <w:szCs w:val="24"/>
              </w:rPr>
            </w:pPr>
            <w:r w:rsidRPr="00EB3719">
              <w:rPr>
                <w:rFonts w:ascii="Arial" w:hAnsi="Arial" w:cs="Arial"/>
                <w:sz w:val="24"/>
                <w:szCs w:val="24"/>
              </w:rPr>
              <w:t xml:space="preserve">What is fun for you? </w:t>
            </w:r>
          </w:p>
          <w:p w14:paraId="124B2D83" w14:textId="77777777" w:rsidR="00012E0B" w:rsidRPr="00EB3719" w:rsidRDefault="00492847" w:rsidP="00B12CC2">
            <w:pPr>
              <w:pStyle w:val="Prrafodelista"/>
              <w:numPr>
                <w:ilvl w:val="0"/>
                <w:numId w:val="7"/>
              </w:numPr>
              <w:spacing w:after="0" w:line="240" w:lineRule="auto"/>
              <w:rPr>
                <w:rFonts w:ascii="Arial" w:hAnsi="Arial" w:cs="Arial"/>
                <w:sz w:val="24"/>
                <w:szCs w:val="24"/>
              </w:rPr>
            </w:pPr>
            <w:r w:rsidRPr="00EB3719">
              <w:rPr>
                <w:rFonts w:ascii="Arial" w:hAnsi="Arial" w:cs="Arial"/>
                <w:sz w:val="24"/>
                <w:szCs w:val="24"/>
              </w:rPr>
              <w:t>My hobby is ______</w:t>
            </w:r>
            <w:r w:rsidR="009625EF" w:rsidRPr="00EB3719">
              <w:rPr>
                <w:rFonts w:ascii="Arial" w:hAnsi="Arial" w:cs="Arial"/>
                <w:sz w:val="24"/>
                <w:szCs w:val="24"/>
              </w:rPr>
              <w:t xml:space="preserve"> </w:t>
            </w:r>
          </w:p>
          <w:p w14:paraId="3620EC04" w14:textId="77777777" w:rsidR="00012E0B" w:rsidRPr="00EB3719" w:rsidRDefault="00012E0B" w:rsidP="00012E0B">
            <w:pPr>
              <w:pStyle w:val="Prrafodelista"/>
              <w:spacing w:after="0" w:line="240" w:lineRule="auto"/>
              <w:rPr>
                <w:rFonts w:ascii="Arial" w:hAnsi="Arial" w:cs="Arial"/>
                <w:sz w:val="24"/>
                <w:szCs w:val="24"/>
              </w:rPr>
            </w:pPr>
          </w:p>
          <w:p w14:paraId="5E414153" w14:textId="1239C445" w:rsidR="009625EF" w:rsidRPr="00EB3719" w:rsidRDefault="00012E0B" w:rsidP="007924F6">
            <w:pPr>
              <w:spacing w:after="0" w:line="240" w:lineRule="auto"/>
              <w:rPr>
                <w:rFonts w:ascii="Arial" w:hAnsi="Arial" w:cs="Arial"/>
                <w:sz w:val="24"/>
                <w:szCs w:val="24"/>
              </w:rPr>
            </w:pPr>
            <w:r w:rsidRPr="00EB3719">
              <w:rPr>
                <w:rFonts w:ascii="Arial" w:hAnsi="Arial" w:cs="Arial"/>
                <w:sz w:val="24"/>
                <w:szCs w:val="24"/>
              </w:rPr>
              <w:lastRenderedPageBreak/>
              <w:t xml:space="preserve">Teacher </w:t>
            </w:r>
            <w:r w:rsidR="00F23272" w:rsidRPr="00EB3719">
              <w:rPr>
                <w:rFonts w:ascii="Arial" w:hAnsi="Arial" w:cs="Arial"/>
                <w:sz w:val="24"/>
                <w:szCs w:val="24"/>
              </w:rPr>
              <w:t xml:space="preserve">pronounces the structures and vocabulary. </w:t>
            </w:r>
            <w:r w:rsidR="009625EF" w:rsidRPr="00EB3719">
              <w:rPr>
                <w:rFonts w:ascii="Arial" w:hAnsi="Arial" w:cs="Arial"/>
                <w:sz w:val="24"/>
                <w:szCs w:val="24"/>
              </w:rPr>
              <w:t>Students repeat after the teacher.</w:t>
            </w:r>
          </w:p>
          <w:p w14:paraId="281B8B56" w14:textId="77777777" w:rsidR="007F77BF" w:rsidRPr="00EB3719" w:rsidRDefault="007F77BF" w:rsidP="009625EF">
            <w:pPr>
              <w:spacing w:after="0" w:line="240" w:lineRule="auto"/>
              <w:jc w:val="center"/>
              <w:rPr>
                <w:rFonts w:ascii="Arial" w:hAnsi="Arial" w:cs="Arial"/>
                <w:sz w:val="24"/>
                <w:szCs w:val="24"/>
              </w:rPr>
            </w:pPr>
          </w:p>
          <w:p w14:paraId="617CEF6D" w14:textId="77777777" w:rsidR="009625EF" w:rsidRPr="00EB3719" w:rsidRDefault="009625EF" w:rsidP="009625EF">
            <w:pPr>
              <w:spacing w:after="0" w:line="240" w:lineRule="auto"/>
              <w:jc w:val="center"/>
              <w:rPr>
                <w:rFonts w:ascii="Arial" w:hAnsi="Arial" w:cs="Arial"/>
                <w:b/>
                <w:sz w:val="24"/>
                <w:szCs w:val="24"/>
              </w:rPr>
            </w:pPr>
            <w:r w:rsidRPr="00EB3719">
              <w:rPr>
                <w:rFonts w:ascii="Arial" w:hAnsi="Arial" w:cs="Arial"/>
                <w:b/>
                <w:sz w:val="24"/>
                <w:szCs w:val="24"/>
              </w:rPr>
              <w:t>Clarifying</w:t>
            </w:r>
          </w:p>
          <w:p w14:paraId="10FA17DF" w14:textId="1719AD01" w:rsidR="009625EF" w:rsidRPr="00EB3719" w:rsidRDefault="009625EF" w:rsidP="009625EF">
            <w:pPr>
              <w:spacing w:after="0" w:line="240" w:lineRule="auto"/>
              <w:rPr>
                <w:rFonts w:ascii="Arial" w:eastAsia="Times New Roman" w:hAnsi="Arial" w:cs="Arial"/>
                <w:sz w:val="24"/>
                <w:szCs w:val="24"/>
              </w:rPr>
            </w:pPr>
            <w:r w:rsidRPr="00EB3719">
              <w:rPr>
                <w:rFonts w:ascii="Arial" w:hAnsi="Arial" w:cs="Arial"/>
                <w:sz w:val="24"/>
                <w:szCs w:val="24"/>
              </w:rPr>
              <w:t>Teacher asks questions to students</w:t>
            </w:r>
            <w:r w:rsidR="007924F6" w:rsidRPr="00EB3719">
              <w:rPr>
                <w:rFonts w:ascii="Arial" w:hAnsi="Arial" w:cs="Arial"/>
                <w:sz w:val="24"/>
                <w:szCs w:val="24"/>
              </w:rPr>
              <w:t xml:space="preserve"> like</w:t>
            </w:r>
            <w:r w:rsidRPr="00EB3719">
              <w:rPr>
                <w:rFonts w:ascii="Arial" w:hAnsi="Arial" w:cs="Arial"/>
                <w:sz w:val="24"/>
                <w:szCs w:val="24"/>
              </w:rPr>
              <w:t xml:space="preserve"> (</w:t>
            </w:r>
            <w:r w:rsidRPr="00EB3719">
              <w:rPr>
                <w:rFonts w:ascii="Arial" w:eastAsia="Times New Roman" w:hAnsi="Arial" w:cs="Arial"/>
                <w:sz w:val="24"/>
                <w:szCs w:val="24"/>
              </w:rPr>
              <w:t xml:space="preserve">What do you do for fun? How do you play __?  How often do you play video games? What is your favorite hobbies/ fun activity? ) </w:t>
            </w:r>
          </w:p>
          <w:p w14:paraId="65726F5F" w14:textId="77777777" w:rsidR="009625EF" w:rsidRPr="00EB3719" w:rsidRDefault="009625EF" w:rsidP="009625EF">
            <w:pPr>
              <w:spacing w:after="0" w:line="240" w:lineRule="auto"/>
              <w:rPr>
                <w:rFonts w:ascii="Arial" w:eastAsia="Times New Roman" w:hAnsi="Arial" w:cs="Arial"/>
                <w:sz w:val="24"/>
                <w:szCs w:val="24"/>
              </w:rPr>
            </w:pPr>
            <w:r w:rsidRPr="00EB3719">
              <w:rPr>
                <w:rFonts w:ascii="Arial" w:hAnsi="Arial" w:cs="Arial"/>
                <w:sz w:val="24"/>
                <w:szCs w:val="24"/>
              </w:rPr>
              <w:t>Teacher monitors students</w:t>
            </w:r>
            <w:ins w:id="2" w:author="Chelsy J Albertson" w:date="2018-03-14T08:03:00Z">
              <w:r w:rsidRPr="00EB3719">
                <w:rPr>
                  <w:rFonts w:ascii="Arial" w:hAnsi="Arial" w:cs="Arial"/>
                  <w:sz w:val="24"/>
                  <w:szCs w:val="24"/>
                </w:rPr>
                <w:t xml:space="preserve"> </w:t>
              </w:r>
            </w:ins>
            <w:r w:rsidRPr="00EB3719">
              <w:rPr>
                <w:rFonts w:ascii="Arial" w:hAnsi="Arial" w:cs="Arial"/>
                <w:sz w:val="24"/>
                <w:szCs w:val="24"/>
              </w:rPr>
              <w:t xml:space="preserve">to make sure they are </w:t>
            </w:r>
            <w:del w:id="3" w:author="Chelsy J Albertson" w:date="2018-03-14T08:03:00Z">
              <w:r w:rsidRPr="00EB3719" w:rsidDel="007B0C7E">
                <w:rPr>
                  <w:rFonts w:ascii="Arial" w:hAnsi="Arial" w:cs="Arial"/>
                  <w:sz w:val="24"/>
                  <w:szCs w:val="24"/>
                </w:rPr>
                <w:delText xml:space="preserve"> ‘</w:delText>
              </w:r>
            </w:del>
            <w:r w:rsidRPr="00EB3719">
              <w:rPr>
                <w:rFonts w:ascii="Arial" w:hAnsi="Arial" w:cs="Arial"/>
                <w:sz w:val="24"/>
                <w:szCs w:val="24"/>
              </w:rPr>
              <w:t xml:space="preserve">understanding the meanings of the new vocabulary.  </w:t>
            </w:r>
          </w:p>
          <w:p w14:paraId="09E063CC" w14:textId="77777777" w:rsidR="005202B6" w:rsidRPr="00EB3719" w:rsidRDefault="005202B6" w:rsidP="009625EF">
            <w:pPr>
              <w:spacing w:after="0" w:line="240" w:lineRule="auto"/>
              <w:jc w:val="center"/>
              <w:rPr>
                <w:rFonts w:ascii="Arial" w:hAnsi="Arial" w:cs="Arial"/>
                <w:b/>
                <w:sz w:val="24"/>
                <w:szCs w:val="24"/>
              </w:rPr>
            </w:pPr>
          </w:p>
        </w:tc>
        <w:tc>
          <w:tcPr>
            <w:tcW w:w="1130" w:type="dxa"/>
            <w:tcBorders>
              <w:bottom w:val="single" w:sz="4" w:space="0" w:color="auto"/>
            </w:tcBorders>
          </w:tcPr>
          <w:p w14:paraId="00613552" w14:textId="77777777" w:rsidR="005202B6" w:rsidRPr="00EB3719" w:rsidRDefault="005202B6" w:rsidP="000A30D1">
            <w:pPr>
              <w:pStyle w:val="NormalWeb"/>
              <w:spacing w:line="360" w:lineRule="auto"/>
              <w:rPr>
                <w:rFonts w:ascii="Arial" w:hAnsi="Arial" w:cs="Arial"/>
              </w:rPr>
            </w:pPr>
            <w:r w:rsidRPr="00EB3719">
              <w:rPr>
                <w:rFonts w:ascii="Arial" w:hAnsi="Arial" w:cs="Arial"/>
              </w:rPr>
              <w:lastRenderedPageBreak/>
              <w:t>40 minutes</w:t>
            </w:r>
          </w:p>
          <w:p w14:paraId="2C4744B6" w14:textId="77777777" w:rsidR="005202B6" w:rsidRPr="00EB3719" w:rsidRDefault="005202B6" w:rsidP="000A30D1">
            <w:pPr>
              <w:pStyle w:val="NormalWeb"/>
              <w:spacing w:line="360" w:lineRule="auto"/>
              <w:rPr>
                <w:rFonts w:ascii="Arial" w:hAnsi="Arial" w:cs="Arial"/>
              </w:rPr>
            </w:pPr>
          </w:p>
        </w:tc>
      </w:tr>
      <w:tr w:rsidR="005202B6" w:rsidRPr="00EB3719" w14:paraId="10544AF6" w14:textId="77777777" w:rsidTr="00A46ADC">
        <w:trPr>
          <w:trHeight w:val="334"/>
          <w:jc w:val="center"/>
        </w:trPr>
        <w:tc>
          <w:tcPr>
            <w:tcW w:w="2689" w:type="dxa"/>
            <w:tcBorders>
              <w:bottom w:val="single" w:sz="4" w:space="0" w:color="auto"/>
            </w:tcBorders>
          </w:tcPr>
          <w:p w14:paraId="07204540" w14:textId="0E1D2564" w:rsidR="008A005E" w:rsidRPr="00EB3719" w:rsidRDefault="008A005E" w:rsidP="008A005E">
            <w:pPr>
              <w:rPr>
                <w:rFonts w:ascii="Arial" w:hAnsi="Arial" w:cs="Arial"/>
                <w:sz w:val="24"/>
                <w:szCs w:val="24"/>
              </w:rPr>
            </w:pPr>
            <w:r w:rsidRPr="00EB3719">
              <w:rPr>
                <w:rFonts w:ascii="Arial" w:hAnsi="Arial" w:cs="Arial"/>
                <w:b/>
                <w:sz w:val="24"/>
                <w:szCs w:val="24"/>
              </w:rPr>
              <w:lastRenderedPageBreak/>
              <w:t>L1.</w:t>
            </w:r>
            <w:r w:rsidR="00F76E8C">
              <w:rPr>
                <w:rFonts w:ascii="Arial" w:hAnsi="Arial" w:cs="Arial"/>
                <w:sz w:val="24"/>
                <w:szCs w:val="24"/>
              </w:rPr>
              <w:t xml:space="preserve"> r</w:t>
            </w:r>
            <w:r w:rsidRPr="00EB3719">
              <w:rPr>
                <w:rFonts w:ascii="Arial" w:hAnsi="Arial" w:cs="Arial"/>
                <w:sz w:val="24"/>
                <w:szCs w:val="24"/>
              </w:rPr>
              <w:t xml:space="preserve">ecognizes others’ preferences including greetings and expressions of politeness. </w:t>
            </w:r>
          </w:p>
          <w:p w14:paraId="7E08B1B6" w14:textId="77777777" w:rsidR="008B152D" w:rsidRPr="00EB3719" w:rsidRDefault="008B152D" w:rsidP="008A005E">
            <w:pPr>
              <w:rPr>
                <w:rFonts w:ascii="Arial" w:hAnsi="Arial" w:cs="Arial"/>
                <w:sz w:val="24"/>
                <w:szCs w:val="24"/>
              </w:rPr>
            </w:pPr>
          </w:p>
          <w:p w14:paraId="2E96878F" w14:textId="77777777" w:rsidR="008B152D" w:rsidRDefault="008B152D" w:rsidP="008A005E">
            <w:pPr>
              <w:rPr>
                <w:rFonts w:ascii="Arial" w:hAnsi="Arial" w:cs="Arial"/>
                <w:sz w:val="24"/>
                <w:szCs w:val="24"/>
              </w:rPr>
            </w:pPr>
          </w:p>
          <w:p w14:paraId="2DE8D5B8" w14:textId="77777777" w:rsidR="00744491" w:rsidRDefault="00744491" w:rsidP="008A005E">
            <w:pPr>
              <w:rPr>
                <w:rFonts w:ascii="Arial" w:hAnsi="Arial" w:cs="Arial"/>
                <w:sz w:val="24"/>
                <w:szCs w:val="24"/>
              </w:rPr>
            </w:pPr>
          </w:p>
          <w:p w14:paraId="585BC0DE" w14:textId="77777777" w:rsidR="00744491" w:rsidRDefault="00744491" w:rsidP="008A005E">
            <w:pPr>
              <w:rPr>
                <w:rFonts w:ascii="Arial" w:hAnsi="Arial" w:cs="Arial"/>
                <w:sz w:val="24"/>
                <w:szCs w:val="24"/>
              </w:rPr>
            </w:pPr>
          </w:p>
          <w:p w14:paraId="5302FA5C" w14:textId="77777777" w:rsidR="00744491" w:rsidRDefault="00744491" w:rsidP="008A005E">
            <w:pPr>
              <w:rPr>
                <w:rFonts w:ascii="Arial" w:hAnsi="Arial" w:cs="Arial"/>
                <w:sz w:val="24"/>
                <w:szCs w:val="24"/>
              </w:rPr>
            </w:pPr>
          </w:p>
          <w:p w14:paraId="344B82F9" w14:textId="77777777" w:rsidR="00744491" w:rsidRDefault="00744491" w:rsidP="008A005E">
            <w:pPr>
              <w:rPr>
                <w:rFonts w:ascii="Arial" w:hAnsi="Arial" w:cs="Arial"/>
                <w:sz w:val="24"/>
                <w:szCs w:val="24"/>
              </w:rPr>
            </w:pPr>
          </w:p>
          <w:p w14:paraId="4FEC6558" w14:textId="77777777" w:rsidR="00744491" w:rsidRDefault="00744491" w:rsidP="008A005E">
            <w:pPr>
              <w:rPr>
                <w:rFonts w:ascii="Arial" w:hAnsi="Arial" w:cs="Arial"/>
                <w:sz w:val="24"/>
                <w:szCs w:val="24"/>
              </w:rPr>
            </w:pPr>
          </w:p>
          <w:p w14:paraId="3AF8C779" w14:textId="77777777" w:rsidR="00744491" w:rsidRDefault="00744491" w:rsidP="008A005E">
            <w:pPr>
              <w:rPr>
                <w:rFonts w:ascii="Arial" w:hAnsi="Arial" w:cs="Arial"/>
                <w:sz w:val="24"/>
                <w:szCs w:val="24"/>
              </w:rPr>
            </w:pPr>
          </w:p>
          <w:p w14:paraId="75093303" w14:textId="77777777" w:rsidR="00744491" w:rsidRDefault="00744491" w:rsidP="008A005E">
            <w:pPr>
              <w:rPr>
                <w:rFonts w:ascii="Arial" w:hAnsi="Arial" w:cs="Arial"/>
                <w:sz w:val="24"/>
                <w:szCs w:val="24"/>
              </w:rPr>
            </w:pPr>
          </w:p>
          <w:p w14:paraId="7CF6F3EB" w14:textId="77777777" w:rsidR="00744491" w:rsidRDefault="00744491" w:rsidP="008A005E">
            <w:pPr>
              <w:rPr>
                <w:rFonts w:ascii="Arial" w:hAnsi="Arial" w:cs="Arial"/>
                <w:sz w:val="24"/>
                <w:szCs w:val="24"/>
              </w:rPr>
            </w:pPr>
          </w:p>
          <w:p w14:paraId="28F88C10" w14:textId="77777777" w:rsidR="00744491" w:rsidRDefault="00744491" w:rsidP="008A005E">
            <w:pPr>
              <w:rPr>
                <w:rFonts w:ascii="Arial" w:hAnsi="Arial" w:cs="Arial"/>
                <w:sz w:val="24"/>
                <w:szCs w:val="24"/>
              </w:rPr>
            </w:pPr>
          </w:p>
          <w:p w14:paraId="622207DE" w14:textId="77777777" w:rsidR="00744491" w:rsidRDefault="00744491" w:rsidP="008A005E">
            <w:pPr>
              <w:rPr>
                <w:rFonts w:ascii="Arial" w:hAnsi="Arial" w:cs="Arial"/>
                <w:sz w:val="24"/>
                <w:szCs w:val="24"/>
              </w:rPr>
            </w:pPr>
          </w:p>
          <w:p w14:paraId="4E94C97B" w14:textId="77777777" w:rsidR="00744491" w:rsidRDefault="00744491" w:rsidP="008A005E">
            <w:pPr>
              <w:rPr>
                <w:rFonts w:ascii="Arial" w:hAnsi="Arial" w:cs="Arial"/>
                <w:sz w:val="24"/>
                <w:szCs w:val="24"/>
              </w:rPr>
            </w:pPr>
          </w:p>
          <w:p w14:paraId="3D025ADC" w14:textId="77777777" w:rsidR="00744491" w:rsidRDefault="00744491" w:rsidP="008A005E">
            <w:pPr>
              <w:rPr>
                <w:rFonts w:ascii="Arial" w:hAnsi="Arial" w:cs="Arial"/>
                <w:sz w:val="24"/>
                <w:szCs w:val="24"/>
              </w:rPr>
            </w:pPr>
          </w:p>
          <w:p w14:paraId="1E648855" w14:textId="77777777" w:rsidR="00744491" w:rsidRDefault="00744491" w:rsidP="008A005E">
            <w:pPr>
              <w:rPr>
                <w:rFonts w:ascii="Arial" w:hAnsi="Arial" w:cs="Arial"/>
                <w:sz w:val="24"/>
                <w:szCs w:val="24"/>
              </w:rPr>
            </w:pPr>
          </w:p>
          <w:p w14:paraId="11CEF9A0" w14:textId="77777777" w:rsidR="00744491" w:rsidRPr="00EB3719" w:rsidRDefault="00744491" w:rsidP="008A005E">
            <w:pPr>
              <w:rPr>
                <w:rFonts w:ascii="Arial" w:hAnsi="Arial" w:cs="Arial"/>
                <w:sz w:val="24"/>
                <w:szCs w:val="24"/>
              </w:rPr>
            </w:pPr>
          </w:p>
          <w:p w14:paraId="571EB4BC" w14:textId="77777777" w:rsidR="00E55132" w:rsidRPr="00EB3719" w:rsidRDefault="00E55132" w:rsidP="00E55132">
            <w:pPr>
              <w:pStyle w:val="NormalWeb"/>
              <w:rPr>
                <w:rFonts w:ascii="Arial" w:hAnsi="Arial" w:cs="Arial"/>
              </w:rPr>
            </w:pPr>
            <w:r w:rsidRPr="00EB3719">
              <w:rPr>
                <w:rFonts w:ascii="Arial" w:hAnsi="Arial" w:cs="Arial"/>
              </w:rPr>
              <w:t>INDICATORS</w:t>
            </w:r>
          </w:p>
          <w:p w14:paraId="5FDB36EA" w14:textId="77777777" w:rsidR="008B152D" w:rsidRPr="00EB3719" w:rsidRDefault="008B152D" w:rsidP="008A005E">
            <w:pPr>
              <w:rPr>
                <w:rFonts w:ascii="Arial" w:hAnsi="Arial" w:cs="Arial"/>
                <w:sz w:val="24"/>
                <w:szCs w:val="24"/>
              </w:rPr>
            </w:pPr>
          </w:p>
          <w:p w14:paraId="77D69129" w14:textId="430000AC" w:rsidR="008B152D" w:rsidRPr="00EB3719" w:rsidRDefault="008B152D" w:rsidP="008A005E">
            <w:pPr>
              <w:rPr>
                <w:rFonts w:ascii="Arial" w:eastAsia="Arial" w:hAnsi="Arial" w:cs="Arial"/>
                <w:sz w:val="24"/>
                <w:szCs w:val="24"/>
              </w:rPr>
            </w:pPr>
            <w:r w:rsidRPr="00EB3719">
              <w:rPr>
                <w:rFonts w:ascii="Arial" w:hAnsi="Arial" w:cs="Arial"/>
                <w:b/>
                <w:sz w:val="24"/>
                <w:szCs w:val="24"/>
                <w:lang w:val="en-GB"/>
              </w:rPr>
              <w:t>L.1.1.</w:t>
            </w:r>
            <w:r w:rsidR="00CC6458" w:rsidRPr="00EB3719">
              <w:rPr>
                <w:rFonts w:ascii="Arial" w:hAnsi="Arial" w:cs="Arial"/>
                <w:b/>
                <w:sz w:val="24"/>
                <w:szCs w:val="24"/>
                <w:lang w:val="en-GB"/>
              </w:rPr>
              <w:t xml:space="preserve"> </w:t>
            </w:r>
            <w:r w:rsidR="00F76E8C">
              <w:rPr>
                <w:rFonts w:ascii="Arial" w:hAnsi="Arial" w:cs="Arial"/>
                <w:sz w:val="24"/>
                <w:szCs w:val="24"/>
                <w:lang w:val="en-GB"/>
              </w:rPr>
              <w:t>i</w:t>
            </w:r>
            <w:r w:rsidRPr="00EB3719">
              <w:rPr>
                <w:rFonts w:ascii="Arial" w:hAnsi="Arial" w:cs="Arial"/>
                <w:sz w:val="24"/>
                <w:szCs w:val="24"/>
              </w:rPr>
              <w:t xml:space="preserve">dentifies </w:t>
            </w:r>
            <w:r w:rsidRPr="004B1D2C">
              <w:rPr>
                <w:rFonts w:ascii="Arial" w:hAnsi="Arial" w:cs="Arial"/>
                <w:sz w:val="24"/>
                <w:szCs w:val="24"/>
              </w:rPr>
              <w:t>greetings, expressions of politeness and</w:t>
            </w:r>
            <w:r w:rsidRPr="00EB3719">
              <w:rPr>
                <w:rFonts w:ascii="Arial" w:hAnsi="Arial" w:cs="Arial"/>
                <w:sz w:val="24"/>
                <w:szCs w:val="24"/>
              </w:rPr>
              <w:t xml:space="preserve"> people’s preferences</w:t>
            </w:r>
            <w:r w:rsidRPr="00EB3719">
              <w:rPr>
                <w:rFonts w:ascii="Arial" w:eastAsia="Arial" w:hAnsi="Arial" w:cs="Arial"/>
                <w:sz w:val="24"/>
                <w:szCs w:val="24"/>
              </w:rPr>
              <w:t xml:space="preserve"> when liste</w:t>
            </w:r>
            <w:r w:rsidR="003626CC" w:rsidRPr="00EB3719">
              <w:rPr>
                <w:rFonts w:ascii="Arial" w:eastAsia="Arial" w:hAnsi="Arial" w:cs="Arial"/>
                <w:sz w:val="24"/>
                <w:szCs w:val="24"/>
              </w:rPr>
              <w:t>ning to oral exchanges or texts.</w:t>
            </w:r>
          </w:p>
          <w:p w14:paraId="4E2B54EF" w14:textId="77777777" w:rsidR="008B152D" w:rsidRPr="00EB3719" w:rsidRDefault="008B152D" w:rsidP="008A005E">
            <w:pPr>
              <w:rPr>
                <w:rFonts w:ascii="Arial" w:eastAsia="Arial" w:hAnsi="Arial" w:cs="Arial"/>
                <w:sz w:val="24"/>
                <w:szCs w:val="24"/>
              </w:rPr>
            </w:pPr>
          </w:p>
          <w:p w14:paraId="4C4B334F" w14:textId="77777777" w:rsidR="00744491" w:rsidRDefault="00744491" w:rsidP="008A005E">
            <w:pPr>
              <w:rPr>
                <w:rFonts w:ascii="Arial" w:eastAsia="Arial" w:hAnsi="Arial" w:cs="Arial"/>
                <w:b/>
                <w:sz w:val="24"/>
                <w:szCs w:val="24"/>
              </w:rPr>
            </w:pPr>
          </w:p>
          <w:p w14:paraId="7BFC42C6" w14:textId="77777777" w:rsidR="00744491" w:rsidRDefault="00744491" w:rsidP="008A005E">
            <w:pPr>
              <w:rPr>
                <w:rFonts w:ascii="Arial" w:eastAsia="Arial" w:hAnsi="Arial" w:cs="Arial"/>
                <w:b/>
                <w:sz w:val="24"/>
                <w:szCs w:val="24"/>
              </w:rPr>
            </w:pPr>
          </w:p>
          <w:p w14:paraId="179AA769" w14:textId="77777777" w:rsidR="00744491" w:rsidRDefault="00744491" w:rsidP="008A005E">
            <w:pPr>
              <w:rPr>
                <w:rFonts w:ascii="Arial" w:eastAsia="Arial" w:hAnsi="Arial" w:cs="Arial"/>
                <w:b/>
                <w:sz w:val="24"/>
                <w:szCs w:val="24"/>
              </w:rPr>
            </w:pPr>
          </w:p>
          <w:p w14:paraId="6F66243F" w14:textId="5145A647" w:rsidR="008B152D" w:rsidRPr="00EB3719" w:rsidRDefault="008B152D" w:rsidP="008A005E">
            <w:pPr>
              <w:rPr>
                <w:rFonts w:ascii="Arial" w:hAnsi="Arial" w:cs="Arial"/>
                <w:sz w:val="24"/>
                <w:szCs w:val="24"/>
              </w:rPr>
            </w:pPr>
            <w:r w:rsidRPr="00EB3719">
              <w:rPr>
                <w:rFonts w:ascii="Arial" w:eastAsia="Arial" w:hAnsi="Arial" w:cs="Arial"/>
                <w:b/>
                <w:sz w:val="24"/>
                <w:szCs w:val="24"/>
              </w:rPr>
              <w:t>L.1.2.</w:t>
            </w:r>
            <w:r w:rsidR="00CC6458" w:rsidRPr="00EB3719">
              <w:rPr>
                <w:rFonts w:ascii="Arial" w:eastAsia="Arial" w:hAnsi="Arial" w:cs="Arial"/>
                <w:b/>
                <w:sz w:val="24"/>
                <w:szCs w:val="24"/>
              </w:rPr>
              <w:t xml:space="preserve"> </w:t>
            </w:r>
            <w:r w:rsidR="00F76E8C">
              <w:rPr>
                <w:rFonts w:ascii="Arial" w:eastAsia="Arial" w:hAnsi="Arial" w:cs="Arial"/>
                <w:sz w:val="24"/>
                <w:szCs w:val="24"/>
              </w:rPr>
              <w:t>r</w:t>
            </w:r>
            <w:r w:rsidRPr="00EB3719">
              <w:rPr>
                <w:rFonts w:ascii="Arial" w:eastAsia="Arial" w:hAnsi="Arial" w:cs="Arial"/>
                <w:sz w:val="24"/>
                <w:szCs w:val="24"/>
              </w:rPr>
              <w:t xml:space="preserve">ecognizes </w:t>
            </w:r>
            <w:r w:rsidRPr="004B1D2C">
              <w:rPr>
                <w:rFonts w:ascii="Arial" w:hAnsi="Arial" w:cs="Arial"/>
                <w:sz w:val="24"/>
                <w:szCs w:val="24"/>
              </w:rPr>
              <w:t xml:space="preserve">greetings, expressions of politeness </w:t>
            </w:r>
            <w:r w:rsidRPr="00EB3719">
              <w:rPr>
                <w:rFonts w:ascii="Arial" w:hAnsi="Arial" w:cs="Arial"/>
                <w:sz w:val="24"/>
                <w:szCs w:val="24"/>
              </w:rPr>
              <w:t>and people’s</w:t>
            </w:r>
            <w:r w:rsidR="00D31167" w:rsidRPr="00EB3719">
              <w:rPr>
                <w:rFonts w:ascii="Arial" w:hAnsi="Arial" w:cs="Arial"/>
                <w:sz w:val="24"/>
                <w:szCs w:val="24"/>
              </w:rPr>
              <w:t xml:space="preserve"> preferences</w:t>
            </w:r>
            <w:r w:rsidRPr="00EB3719">
              <w:rPr>
                <w:rFonts w:ascii="Arial" w:hAnsi="Arial" w:cs="Arial"/>
                <w:sz w:val="24"/>
                <w:szCs w:val="24"/>
              </w:rPr>
              <w:t xml:space="preserve"> </w:t>
            </w:r>
            <w:r w:rsidRPr="00EB3719">
              <w:rPr>
                <w:rFonts w:ascii="Arial" w:eastAsia="Arial" w:hAnsi="Arial" w:cs="Arial"/>
                <w:sz w:val="24"/>
                <w:szCs w:val="24"/>
              </w:rPr>
              <w:t>when listening to oral exchanges or texts.</w:t>
            </w:r>
          </w:p>
          <w:p w14:paraId="7C0D6B88" w14:textId="77777777" w:rsidR="005202B6" w:rsidRPr="00EB3719" w:rsidRDefault="005202B6" w:rsidP="000A30D1">
            <w:pPr>
              <w:pStyle w:val="NormalWeb"/>
              <w:rPr>
                <w:rFonts w:ascii="Arial" w:hAnsi="Arial" w:cs="Arial"/>
              </w:rPr>
            </w:pPr>
          </w:p>
        </w:tc>
        <w:tc>
          <w:tcPr>
            <w:tcW w:w="2126" w:type="dxa"/>
            <w:gridSpan w:val="3"/>
            <w:tcBorders>
              <w:bottom w:val="single" w:sz="4" w:space="0" w:color="auto"/>
            </w:tcBorders>
          </w:tcPr>
          <w:p w14:paraId="29E344F5" w14:textId="37728356" w:rsidR="008A005E" w:rsidRPr="00EB3719" w:rsidRDefault="008A005E" w:rsidP="008A005E">
            <w:pPr>
              <w:jc w:val="both"/>
              <w:rPr>
                <w:rFonts w:ascii="Arial" w:hAnsi="Arial" w:cs="Arial"/>
                <w:sz w:val="24"/>
                <w:szCs w:val="24"/>
              </w:rPr>
            </w:pPr>
            <w:r w:rsidRPr="00EB3719">
              <w:rPr>
                <w:rFonts w:ascii="Arial" w:hAnsi="Arial" w:cs="Arial"/>
                <w:b/>
                <w:sz w:val="24"/>
                <w:szCs w:val="24"/>
              </w:rPr>
              <w:lastRenderedPageBreak/>
              <w:t>L.1.</w:t>
            </w:r>
            <w:r w:rsidR="003127CF">
              <w:rPr>
                <w:rFonts w:ascii="Arial" w:hAnsi="Arial" w:cs="Arial"/>
                <w:b/>
                <w:sz w:val="24"/>
                <w:szCs w:val="24"/>
              </w:rPr>
              <w:t xml:space="preserve"> </w:t>
            </w:r>
            <w:r w:rsidRPr="00EB3719">
              <w:rPr>
                <w:rFonts w:ascii="Arial" w:hAnsi="Arial" w:cs="Arial"/>
                <w:sz w:val="24"/>
                <w:szCs w:val="24"/>
              </w:rPr>
              <w:t xml:space="preserve">understand others’ preferences including greetings and expressions of politeness. </w:t>
            </w:r>
          </w:p>
          <w:p w14:paraId="0ED92AEC" w14:textId="77777777" w:rsidR="005202B6" w:rsidRPr="00EB3719" w:rsidRDefault="005202B6" w:rsidP="000A30D1">
            <w:pPr>
              <w:autoSpaceDE w:val="0"/>
              <w:autoSpaceDN w:val="0"/>
              <w:adjustRightInd w:val="0"/>
              <w:rPr>
                <w:rFonts w:ascii="Arial" w:hAnsi="Arial" w:cs="Arial"/>
                <w:color w:val="000000"/>
                <w:sz w:val="24"/>
                <w:szCs w:val="24"/>
              </w:rPr>
            </w:pPr>
          </w:p>
        </w:tc>
        <w:tc>
          <w:tcPr>
            <w:tcW w:w="8514" w:type="dxa"/>
            <w:gridSpan w:val="5"/>
            <w:tcBorders>
              <w:bottom w:val="single" w:sz="4" w:space="0" w:color="auto"/>
            </w:tcBorders>
          </w:tcPr>
          <w:p w14:paraId="4E6F8E1A" w14:textId="77777777" w:rsidR="00266E87" w:rsidRPr="00EB3719" w:rsidRDefault="00266E87" w:rsidP="00266E87">
            <w:pPr>
              <w:spacing w:after="0" w:line="240" w:lineRule="auto"/>
              <w:jc w:val="center"/>
              <w:rPr>
                <w:rFonts w:ascii="Arial" w:hAnsi="Arial" w:cs="Arial"/>
                <w:b/>
                <w:sz w:val="24"/>
                <w:szCs w:val="24"/>
              </w:rPr>
            </w:pPr>
            <w:r w:rsidRPr="00EB3719">
              <w:rPr>
                <w:rFonts w:ascii="Arial" w:hAnsi="Arial" w:cs="Arial"/>
                <w:b/>
                <w:sz w:val="24"/>
                <w:szCs w:val="24"/>
              </w:rPr>
              <w:t>Pre-task</w:t>
            </w:r>
          </w:p>
          <w:p w14:paraId="7771110B" w14:textId="77777777" w:rsidR="002E2426" w:rsidRPr="00EB3719" w:rsidRDefault="00266E87" w:rsidP="00266E87">
            <w:pPr>
              <w:rPr>
                <w:rFonts w:ascii="Arial" w:hAnsi="Arial" w:cs="Arial"/>
                <w:sz w:val="24"/>
                <w:szCs w:val="24"/>
              </w:rPr>
            </w:pPr>
            <w:r w:rsidRPr="00EB3719">
              <w:rPr>
                <w:rFonts w:ascii="Arial" w:hAnsi="Arial" w:cs="Arial"/>
                <w:sz w:val="24"/>
                <w:szCs w:val="24"/>
              </w:rPr>
              <w:t xml:space="preserve">Teacher shares the goal of the lesson with students. </w:t>
            </w:r>
          </w:p>
          <w:p w14:paraId="28AB4E51" w14:textId="3D169B77" w:rsidR="00266E87" w:rsidRPr="00EB3719" w:rsidRDefault="00266E87" w:rsidP="00266E87">
            <w:pPr>
              <w:rPr>
                <w:rFonts w:ascii="Arial" w:hAnsi="Arial" w:cs="Arial"/>
                <w:sz w:val="24"/>
                <w:szCs w:val="24"/>
              </w:rPr>
            </w:pPr>
            <w:r w:rsidRPr="00EB3719">
              <w:rPr>
                <w:rFonts w:ascii="Arial" w:hAnsi="Arial" w:cs="Arial"/>
                <w:sz w:val="24"/>
                <w:szCs w:val="24"/>
              </w:rPr>
              <w:t>Teacher reviews sentences’ frames and vocabulary using a video one more time</w:t>
            </w:r>
            <w:r w:rsidR="004B1D2C">
              <w:rPr>
                <w:rFonts w:ascii="Arial" w:hAnsi="Arial" w:cs="Arial"/>
                <w:sz w:val="24"/>
                <w:szCs w:val="24"/>
              </w:rPr>
              <w:t>. In the following link, you can find a video about key phrases and vocabulary</w:t>
            </w:r>
            <w:r w:rsidRPr="00EB3719">
              <w:rPr>
                <w:rFonts w:ascii="Arial" w:hAnsi="Arial" w:cs="Arial"/>
                <w:sz w:val="24"/>
                <w:szCs w:val="24"/>
              </w:rPr>
              <w:t xml:space="preserve">:   </w:t>
            </w:r>
            <w:hyperlink r:id="rId17">
              <w:r w:rsidRPr="00EB3719">
                <w:rPr>
                  <w:rStyle w:val="Hipervnculo"/>
                  <w:rFonts w:ascii="Arial" w:hAnsi="Arial" w:cs="Arial"/>
                  <w:sz w:val="24"/>
                  <w:szCs w:val="24"/>
                </w:rPr>
                <w:t>https://www.youtube.com/watch?v=90LfcLAjLiI</w:t>
              </w:r>
            </w:hyperlink>
          </w:p>
          <w:p w14:paraId="4EE84F38" w14:textId="5B408C0D" w:rsidR="00266E87" w:rsidRDefault="00266E87" w:rsidP="00266E87">
            <w:pPr>
              <w:spacing w:after="0" w:line="259" w:lineRule="auto"/>
              <w:rPr>
                <w:rFonts w:ascii="Arial" w:hAnsi="Arial" w:cs="Arial"/>
                <w:b/>
                <w:sz w:val="24"/>
                <w:szCs w:val="24"/>
              </w:rPr>
            </w:pPr>
            <w:r w:rsidRPr="00EB3719">
              <w:rPr>
                <w:rFonts w:ascii="Arial" w:hAnsi="Arial" w:cs="Arial"/>
                <w:sz w:val="24"/>
                <w:szCs w:val="24"/>
              </w:rPr>
              <w:t>Teacher introduces new phrases and expressions about hobbies and interests.  Teacher shows flashcards or pictures about some hobbies and activities students do for fun. (</w:t>
            </w:r>
            <w:r w:rsidRPr="00EB3719">
              <w:rPr>
                <w:rFonts w:ascii="Arial" w:hAnsi="Arial" w:cs="Arial"/>
                <w:b/>
                <w:sz w:val="24"/>
                <w:szCs w:val="24"/>
              </w:rPr>
              <w:t>annex 2</w:t>
            </w:r>
            <w:r w:rsidR="00F23272" w:rsidRPr="00EB3719">
              <w:rPr>
                <w:rFonts w:ascii="Arial" w:hAnsi="Arial" w:cs="Arial"/>
                <w:b/>
                <w:sz w:val="24"/>
                <w:szCs w:val="24"/>
              </w:rPr>
              <w:t xml:space="preserve">- </w:t>
            </w:r>
            <w:r w:rsidR="00F23272" w:rsidRPr="004B1D2C">
              <w:rPr>
                <w:rFonts w:ascii="Arial" w:hAnsi="Arial" w:cs="Arial"/>
                <w:b/>
                <w:sz w:val="24"/>
                <w:szCs w:val="24"/>
              </w:rPr>
              <w:t>ppt1</w:t>
            </w:r>
            <w:r w:rsidRPr="00EB3719">
              <w:rPr>
                <w:rFonts w:ascii="Arial" w:hAnsi="Arial" w:cs="Arial"/>
                <w:b/>
                <w:sz w:val="24"/>
                <w:szCs w:val="24"/>
              </w:rPr>
              <w:t>)</w:t>
            </w:r>
          </w:p>
          <w:p w14:paraId="3DB33B22" w14:textId="77777777" w:rsidR="00996473" w:rsidRPr="00EB3719" w:rsidRDefault="00996473" w:rsidP="00266E87">
            <w:pPr>
              <w:spacing w:after="0" w:line="259" w:lineRule="auto"/>
              <w:rPr>
                <w:rFonts w:ascii="Arial" w:hAnsi="Arial" w:cs="Arial"/>
                <w:sz w:val="24"/>
                <w:szCs w:val="24"/>
              </w:rPr>
            </w:pPr>
          </w:p>
          <w:p w14:paraId="4133F05C" w14:textId="77D190F7" w:rsidR="00266E87" w:rsidRPr="00EB3719" w:rsidRDefault="00266E87" w:rsidP="00266E87">
            <w:pPr>
              <w:pStyle w:val="Prrafodelista"/>
              <w:spacing w:after="0" w:line="259" w:lineRule="auto"/>
              <w:ind w:left="360"/>
              <w:rPr>
                <w:rFonts w:ascii="Arial" w:hAnsi="Arial" w:cs="Arial"/>
                <w:sz w:val="24"/>
                <w:szCs w:val="24"/>
              </w:rPr>
            </w:pPr>
            <w:r w:rsidRPr="00EB3719">
              <w:rPr>
                <w:rFonts w:ascii="Arial" w:hAnsi="Arial" w:cs="Arial"/>
                <w:sz w:val="24"/>
                <w:szCs w:val="24"/>
              </w:rPr>
              <w:t xml:space="preserve">  </w:t>
            </w:r>
            <w:r w:rsidR="00996473" w:rsidRPr="00EB3719">
              <w:rPr>
                <w:rFonts w:ascii="Arial" w:hAnsi="Arial" w:cs="Arial"/>
                <w:sz w:val="24"/>
                <w:szCs w:val="24"/>
              </w:rPr>
              <w:object w:dxaOrig="6540" w:dyaOrig="4185" w14:anchorId="42FCD058">
                <v:shape id="_x0000_i1027" type="#_x0000_t75" style="width:191.25pt;height:122.25pt" o:ole="">
                  <v:imagedata r:id="rId18" o:title=""/>
                </v:shape>
                <o:OLEObject Type="Embed" ProgID="PBrush" ShapeID="_x0000_i1027" DrawAspect="Content" ObjectID="_1706102656" r:id="rId19"/>
              </w:object>
            </w:r>
          </w:p>
          <w:p w14:paraId="24E36DBB" w14:textId="3DDD35DE" w:rsidR="00876B5B" w:rsidRPr="00EB3719" w:rsidRDefault="004B1D2C" w:rsidP="00876B5B">
            <w:pPr>
              <w:spacing w:after="0" w:line="240" w:lineRule="auto"/>
              <w:jc w:val="both"/>
              <w:rPr>
                <w:rFonts w:ascii="Arial" w:hAnsi="Arial" w:cs="Arial"/>
                <w:sz w:val="24"/>
                <w:szCs w:val="24"/>
              </w:rPr>
            </w:pPr>
            <w:r>
              <w:rPr>
                <w:rFonts w:ascii="Arial" w:hAnsi="Arial" w:cs="Arial"/>
                <w:sz w:val="24"/>
                <w:szCs w:val="24"/>
              </w:rPr>
              <w:t>Teacher m</w:t>
            </w:r>
            <w:r w:rsidR="00876B5B" w:rsidRPr="00EB3719">
              <w:rPr>
                <w:rFonts w:ascii="Arial" w:hAnsi="Arial" w:cs="Arial"/>
                <w:sz w:val="24"/>
                <w:szCs w:val="24"/>
              </w:rPr>
              <w:t>odels some</w:t>
            </w:r>
            <w:r w:rsidR="004D1961" w:rsidRPr="00EB3719">
              <w:rPr>
                <w:rFonts w:ascii="Arial" w:hAnsi="Arial" w:cs="Arial"/>
                <w:sz w:val="24"/>
                <w:szCs w:val="24"/>
              </w:rPr>
              <w:t xml:space="preserve"> question</w:t>
            </w:r>
            <w:r w:rsidR="00E35323" w:rsidRPr="00EB3719">
              <w:rPr>
                <w:rFonts w:ascii="Arial" w:hAnsi="Arial" w:cs="Arial"/>
                <w:sz w:val="24"/>
                <w:szCs w:val="24"/>
              </w:rPr>
              <w:t>s</w:t>
            </w:r>
            <w:r w:rsidR="00876B5B" w:rsidRPr="00EB3719">
              <w:rPr>
                <w:rFonts w:ascii="Arial" w:hAnsi="Arial" w:cs="Arial"/>
                <w:sz w:val="24"/>
                <w:szCs w:val="24"/>
              </w:rPr>
              <w:t xml:space="preserve"> while showing the flashcards: </w:t>
            </w:r>
          </w:p>
          <w:p w14:paraId="6623DD71" w14:textId="08F320CE" w:rsidR="007C1E16" w:rsidRPr="00EB3719" w:rsidRDefault="007C1E16" w:rsidP="00876B5B">
            <w:pPr>
              <w:spacing w:after="0" w:line="240" w:lineRule="auto"/>
              <w:jc w:val="both"/>
              <w:rPr>
                <w:rFonts w:ascii="Arial" w:hAnsi="Arial" w:cs="Arial"/>
                <w:sz w:val="24"/>
                <w:szCs w:val="24"/>
              </w:rPr>
            </w:pPr>
          </w:p>
          <w:p w14:paraId="723E2FC3" w14:textId="0859EA64" w:rsidR="007C1E16" w:rsidRPr="00EB3719" w:rsidRDefault="007C1E16" w:rsidP="00876B5B">
            <w:pPr>
              <w:spacing w:after="0" w:line="240" w:lineRule="auto"/>
              <w:jc w:val="both"/>
              <w:rPr>
                <w:rFonts w:ascii="Arial" w:hAnsi="Arial" w:cs="Arial"/>
                <w:sz w:val="24"/>
                <w:szCs w:val="24"/>
              </w:rPr>
            </w:pPr>
            <w:r w:rsidRPr="00EB3719">
              <w:rPr>
                <w:rFonts w:ascii="Arial" w:hAnsi="Arial" w:cs="Arial"/>
                <w:sz w:val="24"/>
                <w:szCs w:val="24"/>
              </w:rPr>
              <w:t>Hello! How are you? __________________________</w:t>
            </w:r>
          </w:p>
          <w:p w14:paraId="6CB626EF" w14:textId="313A4E87" w:rsidR="00E35323" w:rsidRPr="00EB3719" w:rsidRDefault="00E35323" w:rsidP="00266E87">
            <w:pPr>
              <w:spacing w:after="0" w:line="240" w:lineRule="auto"/>
              <w:jc w:val="both"/>
              <w:rPr>
                <w:rFonts w:ascii="Arial" w:hAnsi="Arial" w:cs="Arial"/>
                <w:sz w:val="24"/>
                <w:szCs w:val="24"/>
              </w:rPr>
            </w:pPr>
          </w:p>
          <w:p w14:paraId="60FCB267" w14:textId="77777777" w:rsidR="00E35323" w:rsidRPr="00EB3719" w:rsidRDefault="004D1961" w:rsidP="00266E87">
            <w:pPr>
              <w:spacing w:after="0" w:line="240" w:lineRule="auto"/>
              <w:jc w:val="both"/>
              <w:rPr>
                <w:rFonts w:ascii="Arial" w:hAnsi="Arial" w:cs="Arial"/>
                <w:sz w:val="24"/>
                <w:szCs w:val="24"/>
              </w:rPr>
            </w:pPr>
            <w:r w:rsidRPr="00EB3719">
              <w:rPr>
                <w:rFonts w:ascii="Arial" w:hAnsi="Arial" w:cs="Arial"/>
                <w:sz w:val="24"/>
                <w:szCs w:val="24"/>
              </w:rPr>
              <w:t>What´s your favorite hobby? My favorite hobby is _______</w:t>
            </w:r>
            <w:r w:rsidR="00E35323" w:rsidRPr="00EB3719">
              <w:rPr>
                <w:rFonts w:ascii="Arial" w:hAnsi="Arial" w:cs="Arial"/>
                <w:sz w:val="24"/>
                <w:szCs w:val="24"/>
              </w:rPr>
              <w:t xml:space="preserve"> </w:t>
            </w:r>
          </w:p>
          <w:p w14:paraId="2B2D3AD7" w14:textId="19233D65" w:rsidR="00E35323" w:rsidRPr="00EB3719" w:rsidRDefault="007F77BF" w:rsidP="00266E87">
            <w:pPr>
              <w:spacing w:after="0" w:line="240" w:lineRule="auto"/>
              <w:jc w:val="both"/>
              <w:rPr>
                <w:rFonts w:ascii="Arial" w:hAnsi="Arial" w:cs="Arial"/>
                <w:sz w:val="24"/>
                <w:szCs w:val="24"/>
              </w:rPr>
            </w:pPr>
            <w:r w:rsidRPr="00EB3719">
              <w:rPr>
                <w:rFonts w:ascii="Arial" w:hAnsi="Arial" w:cs="Arial"/>
                <w:sz w:val="24"/>
                <w:szCs w:val="24"/>
              </w:rPr>
              <w:t>W</w:t>
            </w:r>
            <w:r w:rsidR="00E35323" w:rsidRPr="00EB3719">
              <w:rPr>
                <w:rFonts w:ascii="Arial" w:hAnsi="Arial" w:cs="Arial"/>
                <w:sz w:val="24"/>
                <w:szCs w:val="24"/>
              </w:rPr>
              <w:t>hat do you do for fun? I like to ________</w:t>
            </w:r>
            <w:r w:rsidR="004D1961" w:rsidRPr="00EB3719">
              <w:rPr>
                <w:rFonts w:ascii="Arial" w:hAnsi="Arial" w:cs="Arial"/>
                <w:sz w:val="24"/>
                <w:szCs w:val="24"/>
              </w:rPr>
              <w:t xml:space="preserve"> </w:t>
            </w:r>
          </w:p>
          <w:p w14:paraId="20E8B812" w14:textId="7D28CE17" w:rsidR="00E35323" w:rsidRPr="00EB3719" w:rsidRDefault="00E35323" w:rsidP="00266E87">
            <w:pPr>
              <w:spacing w:after="0" w:line="240" w:lineRule="auto"/>
              <w:jc w:val="both"/>
              <w:rPr>
                <w:rFonts w:ascii="Arial" w:hAnsi="Arial" w:cs="Arial"/>
                <w:sz w:val="24"/>
                <w:szCs w:val="24"/>
              </w:rPr>
            </w:pPr>
            <w:r w:rsidRPr="00EB3719">
              <w:rPr>
                <w:rFonts w:ascii="Arial" w:hAnsi="Arial" w:cs="Arial"/>
                <w:sz w:val="24"/>
                <w:szCs w:val="24"/>
              </w:rPr>
              <w:t>What do you like to do in your free time</w:t>
            </w:r>
            <w:r w:rsidR="00876B5B" w:rsidRPr="00EB3719">
              <w:rPr>
                <w:rFonts w:ascii="Arial" w:hAnsi="Arial" w:cs="Arial"/>
                <w:sz w:val="24"/>
                <w:szCs w:val="24"/>
              </w:rPr>
              <w:t>? I like to _______</w:t>
            </w:r>
          </w:p>
          <w:p w14:paraId="21774AA8" w14:textId="6407E529" w:rsidR="00876B5B" w:rsidRPr="00EB3719" w:rsidRDefault="00876B5B" w:rsidP="00266E87">
            <w:pPr>
              <w:spacing w:after="0" w:line="240" w:lineRule="auto"/>
              <w:jc w:val="both"/>
              <w:rPr>
                <w:rFonts w:ascii="Arial" w:hAnsi="Arial" w:cs="Arial"/>
                <w:sz w:val="24"/>
                <w:szCs w:val="24"/>
              </w:rPr>
            </w:pPr>
            <w:r w:rsidRPr="00EB3719">
              <w:rPr>
                <w:rFonts w:ascii="Arial" w:hAnsi="Arial" w:cs="Arial"/>
                <w:sz w:val="24"/>
                <w:szCs w:val="24"/>
              </w:rPr>
              <w:t>What else do you like to do? I also like to ___________</w:t>
            </w:r>
          </w:p>
          <w:p w14:paraId="1DEF36DB" w14:textId="77777777" w:rsidR="007924F6" w:rsidRPr="00EB3719" w:rsidRDefault="007924F6" w:rsidP="00266E87">
            <w:pPr>
              <w:spacing w:after="0" w:line="240" w:lineRule="auto"/>
              <w:jc w:val="both"/>
              <w:rPr>
                <w:rFonts w:ascii="Arial" w:hAnsi="Arial" w:cs="Arial"/>
                <w:sz w:val="24"/>
                <w:szCs w:val="24"/>
              </w:rPr>
            </w:pPr>
          </w:p>
          <w:p w14:paraId="0A13374B" w14:textId="77777777" w:rsidR="00266E87" w:rsidRPr="00EB3719" w:rsidRDefault="00266E87" w:rsidP="00266E87">
            <w:pPr>
              <w:spacing w:line="259" w:lineRule="auto"/>
              <w:contextualSpacing/>
              <w:jc w:val="center"/>
              <w:rPr>
                <w:rFonts w:ascii="Arial" w:hAnsi="Arial" w:cs="Arial"/>
                <w:b/>
                <w:sz w:val="24"/>
                <w:szCs w:val="24"/>
              </w:rPr>
            </w:pPr>
            <w:r w:rsidRPr="00EB3719">
              <w:rPr>
                <w:rFonts w:ascii="Arial" w:hAnsi="Arial" w:cs="Arial"/>
                <w:b/>
                <w:sz w:val="24"/>
                <w:szCs w:val="24"/>
              </w:rPr>
              <w:t>Task-rehearsal</w:t>
            </w:r>
          </w:p>
          <w:p w14:paraId="6EC0BD04" w14:textId="6CF4F4C7" w:rsidR="00C72745" w:rsidRPr="00356BD6" w:rsidRDefault="00266E87" w:rsidP="00356BD6">
            <w:pPr>
              <w:shd w:val="clear" w:color="auto" w:fill="FFFFFF" w:themeFill="background1"/>
              <w:spacing w:line="259" w:lineRule="auto"/>
              <w:rPr>
                <w:rFonts w:ascii="Arial" w:hAnsi="Arial" w:cs="Arial"/>
                <w:sz w:val="24"/>
                <w:szCs w:val="24"/>
              </w:rPr>
            </w:pPr>
            <w:r w:rsidRPr="00356BD6">
              <w:rPr>
                <w:rFonts w:ascii="Arial" w:hAnsi="Arial" w:cs="Arial"/>
                <w:sz w:val="24"/>
                <w:szCs w:val="24"/>
              </w:rPr>
              <w:t xml:space="preserve">Teacher gives </w:t>
            </w:r>
            <w:r w:rsidR="00C72745" w:rsidRPr="00356BD6">
              <w:rPr>
                <w:rFonts w:ascii="Arial" w:hAnsi="Arial" w:cs="Arial"/>
                <w:sz w:val="24"/>
                <w:szCs w:val="24"/>
              </w:rPr>
              <w:t>students different picture</w:t>
            </w:r>
            <w:r w:rsidR="007C1E16" w:rsidRPr="00356BD6">
              <w:rPr>
                <w:rFonts w:ascii="Arial" w:hAnsi="Arial" w:cs="Arial"/>
                <w:sz w:val="24"/>
                <w:szCs w:val="24"/>
              </w:rPr>
              <w:t>s</w:t>
            </w:r>
            <w:r w:rsidR="00C72745" w:rsidRPr="00356BD6">
              <w:rPr>
                <w:rFonts w:ascii="Arial" w:hAnsi="Arial" w:cs="Arial"/>
                <w:sz w:val="24"/>
                <w:szCs w:val="24"/>
              </w:rPr>
              <w:t>. Then teacher says a</w:t>
            </w:r>
            <w:r w:rsidR="006B39C4" w:rsidRPr="00356BD6">
              <w:rPr>
                <w:rFonts w:ascii="Arial" w:hAnsi="Arial" w:cs="Arial"/>
                <w:sz w:val="24"/>
                <w:szCs w:val="24"/>
              </w:rPr>
              <w:t xml:space="preserve"> greeting,</w:t>
            </w:r>
            <w:r w:rsidR="00C72745" w:rsidRPr="00356BD6">
              <w:rPr>
                <w:rFonts w:ascii="Arial" w:hAnsi="Arial" w:cs="Arial"/>
                <w:sz w:val="24"/>
                <w:szCs w:val="24"/>
              </w:rPr>
              <w:t xml:space="preserve"> question and an answer. </w:t>
            </w:r>
          </w:p>
          <w:p w14:paraId="1E3CE983" w14:textId="100AD93B" w:rsidR="00266E87" w:rsidRPr="00EB3719" w:rsidRDefault="00C72745" w:rsidP="00C72745">
            <w:pPr>
              <w:pStyle w:val="Prrafodelista"/>
              <w:shd w:val="clear" w:color="auto" w:fill="FFFFFF" w:themeFill="background1"/>
              <w:spacing w:line="259" w:lineRule="auto"/>
              <w:rPr>
                <w:rFonts w:ascii="Arial" w:hAnsi="Arial" w:cs="Arial"/>
                <w:i/>
                <w:sz w:val="24"/>
                <w:szCs w:val="24"/>
              </w:rPr>
            </w:pPr>
            <w:r w:rsidRPr="00EB3719">
              <w:rPr>
                <w:rFonts w:ascii="Arial" w:hAnsi="Arial" w:cs="Arial"/>
                <w:sz w:val="24"/>
                <w:szCs w:val="24"/>
              </w:rPr>
              <w:t>F</w:t>
            </w:r>
            <w:r w:rsidR="00266E87" w:rsidRPr="00EB3719">
              <w:rPr>
                <w:rFonts w:ascii="Arial" w:hAnsi="Arial" w:cs="Arial"/>
                <w:sz w:val="24"/>
                <w:szCs w:val="24"/>
              </w:rPr>
              <w:t>or example:</w:t>
            </w:r>
            <w:r w:rsidR="007C1E16" w:rsidRPr="00EB3719">
              <w:rPr>
                <w:rFonts w:ascii="Arial" w:hAnsi="Arial" w:cs="Arial"/>
                <w:sz w:val="24"/>
                <w:szCs w:val="24"/>
              </w:rPr>
              <w:t xml:space="preserve"> Hello!</w:t>
            </w:r>
            <w:r w:rsidR="00266E87" w:rsidRPr="00EB3719">
              <w:rPr>
                <w:rFonts w:ascii="Arial" w:hAnsi="Arial" w:cs="Arial"/>
                <w:sz w:val="24"/>
                <w:szCs w:val="24"/>
              </w:rPr>
              <w:t xml:space="preserve"> </w:t>
            </w:r>
            <w:r w:rsidR="00266E87" w:rsidRPr="00EB3719">
              <w:rPr>
                <w:rFonts w:ascii="Arial" w:hAnsi="Arial" w:cs="Arial"/>
                <w:i/>
                <w:sz w:val="24"/>
                <w:szCs w:val="24"/>
              </w:rPr>
              <w:t xml:space="preserve">What do you do for fun? </w:t>
            </w:r>
            <w:r w:rsidR="00266E87" w:rsidRPr="00EB3719">
              <w:rPr>
                <w:rFonts w:ascii="Arial" w:hAnsi="Arial" w:cs="Arial"/>
                <w:bCs/>
                <w:i/>
                <w:sz w:val="24"/>
                <w:szCs w:val="24"/>
              </w:rPr>
              <w:t xml:space="preserve">I like to </w:t>
            </w:r>
            <w:r w:rsidR="00266E87" w:rsidRPr="00EB3719">
              <w:rPr>
                <w:rFonts w:ascii="Arial" w:hAnsi="Arial" w:cs="Arial"/>
                <w:bCs/>
                <w:i/>
                <w:sz w:val="24"/>
                <w:szCs w:val="24"/>
                <w:u w:val="single"/>
              </w:rPr>
              <w:t>play the guitar</w:t>
            </w:r>
            <w:r w:rsidR="00266E87" w:rsidRPr="00EB3719">
              <w:rPr>
                <w:rFonts w:ascii="Arial" w:hAnsi="Arial" w:cs="Arial"/>
                <w:i/>
                <w:sz w:val="24"/>
                <w:szCs w:val="24"/>
              </w:rPr>
              <w:t>.</w:t>
            </w:r>
          </w:p>
          <w:p w14:paraId="04BA23E1" w14:textId="7654D21F" w:rsidR="00C72745" w:rsidRPr="00356BD6" w:rsidRDefault="00C72745" w:rsidP="00356BD6">
            <w:pPr>
              <w:shd w:val="clear" w:color="auto" w:fill="FFFFFF" w:themeFill="background1"/>
              <w:spacing w:line="259" w:lineRule="auto"/>
              <w:rPr>
                <w:rFonts w:ascii="Arial" w:hAnsi="Arial" w:cs="Arial"/>
                <w:b/>
                <w:sz w:val="24"/>
                <w:szCs w:val="24"/>
              </w:rPr>
            </w:pPr>
            <w:r w:rsidRPr="00356BD6">
              <w:rPr>
                <w:rFonts w:ascii="Arial" w:hAnsi="Arial" w:cs="Arial"/>
                <w:sz w:val="24"/>
                <w:szCs w:val="24"/>
              </w:rPr>
              <w:t>The student</w:t>
            </w:r>
            <w:r w:rsidR="007924F6" w:rsidRPr="00356BD6">
              <w:rPr>
                <w:rFonts w:ascii="Arial" w:hAnsi="Arial" w:cs="Arial"/>
                <w:sz w:val="24"/>
                <w:szCs w:val="24"/>
              </w:rPr>
              <w:t>s listen carefully to each question and answer. Then, the one</w:t>
            </w:r>
            <w:r w:rsidRPr="00356BD6">
              <w:rPr>
                <w:rFonts w:ascii="Arial" w:hAnsi="Arial" w:cs="Arial"/>
                <w:sz w:val="24"/>
                <w:szCs w:val="24"/>
              </w:rPr>
              <w:t xml:space="preserve"> who has the picture mentioned </w:t>
            </w:r>
            <w:r w:rsidR="00266E87" w:rsidRPr="00356BD6">
              <w:rPr>
                <w:rFonts w:ascii="Arial" w:hAnsi="Arial" w:cs="Arial"/>
                <w:b/>
                <w:sz w:val="24"/>
                <w:szCs w:val="24"/>
              </w:rPr>
              <w:t>(</w:t>
            </w:r>
            <w:r w:rsidR="00266E87" w:rsidRPr="00356BD6">
              <w:rPr>
                <w:rFonts w:ascii="Arial" w:hAnsi="Arial" w:cs="Arial"/>
                <w:sz w:val="24"/>
                <w:szCs w:val="24"/>
              </w:rPr>
              <w:t>PLAY THE GUITAR) has to stand up and raise it, and repeat the sentence frame teacher just said.  “</w:t>
            </w:r>
            <w:r w:rsidR="007924F6" w:rsidRPr="00356BD6">
              <w:rPr>
                <w:rFonts w:ascii="Arial" w:hAnsi="Arial" w:cs="Arial"/>
                <w:b/>
                <w:sz w:val="24"/>
                <w:szCs w:val="24"/>
              </w:rPr>
              <w:t>Hello!</w:t>
            </w:r>
            <w:r w:rsidR="007924F6" w:rsidRPr="00356BD6">
              <w:rPr>
                <w:rFonts w:ascii="Arial" w:hAnsi="Arial" w:cs="Arial"/>
                <w:b/>
                <w:bCs/>
                <w:sz w:val="24"/>
                <w:szCs w:val="24"/>
              </w:rPr>
              <w:t xml:space="preserve"> I</w:t>
            </w:r>
            <w:r w:rsidR="00266E87" w:rsidRPr="00356BD6">
              <w:rPr>
                <w:rFonts w:ascii="Arial" w:hAnsi="Arial" w:cs="Arial"/>
                <w:b/>
                <w:bCs/>
                <w:sz w:val="24"/>
                <w:szCs w:val="24"/>
              </w:rPr>
              <w:t xml:space="preserve"> like to play the guitar”.  </w:t>
            </w:r>
          </w:p>
          <w:p w14:paraId="21D706B4" w14:textId="2A9A063C" w:rsidR="00266E87" w:rsidRPr="00EB3719" w:rsidRDefault="00C72745" w:rsidP="00C72745">
            <w:pPr>
              <w:pStyle w:val="Prrafodelista"/>
              <w:shd w:val="clear" w:color="auto" w:fill="FFFFFF" w:themeFill="background1"/>
              <w:spacing w:line="259" w:lineRule="auto"/>
              <w:rPr>
                <w:rFonts w:ascii="Arial" w:hAnsi="Arial" w:cs="Arial"/>
                <w:sz w:val="24"/>
                <w:szCs w:val="24"/>
              </w:rPr>
            </w:pPr>
            <w:r w:rsidRPr="00EB3719">
              <w:rPr>
                <w:rFonts w:ascii="Arial" w:hAnsi="Arial" w:cs="Arial"/>
                <w:sz w:val="24"/>
                <w:szCs w:val="24"/>
              </w:rPr>
              <w:t>Teacher continues saying other</w:t>
            </w:r>
            <w:r w:rsidR="006B39C4" w:rsidRPr="00EB3719">
              <w:rPr>
                <w:rFonts w:ascii="Arial" w:hAnsi="Arial" w:cs="Arial"/>
                <w:sz w:val="24"/>
                <w:szCs w:val="24"/>
              </w:rPr>
              <w:t xml:space="preserve">, greetings, </w:t>
            </w:r>
            <w:r w:rsidR="00266E87" w:rsidRPr="00EB3719">
              <w:rPr>
                <w:rFonts w:ascii="Arial" w:hAnsi="Arial" w:cs="Arial"/>
                <w:sz w:val="24"/>
                <w:szCs w:val="24"/>
              </w:rPr>
              <w:t>question</w:t>
            </w:r>
            <w:r w:rsidRPr="00EB3719">
              <w:rPr>
                <w:rFonts w:ascii="Arial" w:hAnsi="Arial" w:cs="Arial"/>
                <w:sz w:val="24"/>
                <w:szCs w:val="24"/>
              </w:rPr>
              <w:t xml:space="preserve">s and </w:t>
            </w:r>
            <w:r w:rsidR="00266E87" w:rsidRPr="00EB3719">
              <w:rPr>
                <w:rFonts w:ascii="Arial" w:hAnsi="Arial" w:cs="Arial"/>
                <w:sz w:val="24"/>
                <w:szCs w:val="24"/>
              </w:rPr>
              <w:t>answer</w:t>
            </w:r>
            <w:r w:rsidRPr="00EB3719">
              <w:rPr>
                <w:rFonts w:ascii="Arial" w:hAnsi="Arial" w:cs="Arial"/>
                <w:sz w:val="24"/>
                <w:szCs w:val="24"/>
              </w:rPr>
              <w:t>s</w:t>
            </w:r>
            <w:r w:rsidR="00266E87" w:rsidRPr="00EB3719">
              <w:rPr>
                <w:rFonts w:ascii="Arial" w:hAnsi="Arial" w:cs="Arial"/>
                <w:sz w:val="24"/>
                <w:szCs w:val="24"/>
              </w:rPr>
              <w:t xml:space="preserve"> </w:t>
            </w:r>
            <w:r w:rsidR="007924F6" w:rsidRPr="00EB3719">
              <w:rPr>
                <w:rFonts w:ascii="Arial" w:hAnsi="Arial" w:cs="Arial"/>
                <w:sz w:val="24"/>
                <w:szCs w:val="24"/>
              </w:rPr>
              <w:t>(</w:t>
            </w:r>
            <w:r w:rsidR="006B39C4" w:rsidRPr="00EB3719">
              <w:rPr>
                <w:rFonts w:ascii="Arial" w:hAnsi="Arial" w:cs="Arial"/>
                <w:sz w:val="24"/>
                <w:szCs w:val="24"/>
              </w:rPr>
              <w:t>Hi</w:t>
            </w:r>
            <w:r w:rsidR="007924F6" w:rsidRPr="00EB3719">
              <w:rPr>
                <w:rFonts w:ascii="Arial" w:hAnsi="Arial" w:cs="Arial"/>
                <w:sz w:val="24"/>
                <w:szCs w:val="24"/>
              </w:rPr>
              <w:t xml:space="preserve">! </w:t>
            </w:r>
            <w:r w:rsidR="00266E87" w:rsidRPr="00EB3719">
              <w:rPr>
                <w:rFonts w:ascii="Arial" w:hAnsi="Arial" w:cs="Arial"/>
                <w:sz w:val="24"/>
                <w:szCs w:val="24"/>
              </w:rPr>
              <w:t xml:space="preserve">What do you do for fun? </w:t>
            </w:r>
            <w:r w:rsidR="00266E87" w:rsidRPr="00EB3719">
              <w:rPr>
                <w:rFonts w:ascii="Arial" w:hAnsi="Arial" w:cs="Arial"/>
                <w:b/>
                <w:bCs/>
                <w:sz w:val="24"/>
                <w:szCs w:val="24"/>
              </w:rPr>
              <w:t>I like to _____</w:t>
            </w:r>
            <w:r w:rsidR="007924F6" w:rsidRPr="00EB3719">
              <w:rPr>
                <w:rFonts w:ascii="Arial" w:hAnsi="Arial" w:cs="Arial"/>
                <w:b/>
                <w:bCs/>
                <w:sz w:val="24"/>
                <w:szCs w:val="24"/>
              </w:rPr>
              <w:t xml:space="preserve">_) </w:t>
            </w:r>
            <w:r w:rsidR="007924F6" w:rsidRPr="00EB3719">
              <w:rPr>
                <w:rFonts w:ascii="Arial" w:hAnsi="Arial" w:cs="Arial"/>
                <w:sz w:val="24"/>
                <w:szCs w:val="24"/>
              </w:rPr>
              <w:t>as</w:t>
            </w:r>
            <w:r w:rsidR="00266E87" w:rsidRPr="00EB3719">
              <w:rPr>
                <w:rFonts w:ascii="Arial" w:hAnsi="Arial" w:cs="Arial"/>
                <w:sz w:val="24"/>
                <w:szCs w:val="24"/>
              </w:rPr>
              <w:t xml:space="preserve"> many times as flash cards students have. </w:t>
            </w:r>
          </w:p>
          <w:p w14:paraId="45528D96" w14:textId="77777777" w:rsidR="00266E87" w:rsidRPr="00EB3719" w:rsidRDefault="00266E87" w:rsidP="00266E87">
            <w:pPr>
              <w:spacing w:line="259" w:lineRule="auto"/>
              <w:contextualSpacing/>
              <w:jc w:val="center"/>
              <w:rPr>
                <w:rFonts w:ascii="Arial" w:hAnsi="Arial" w:cs="Arial"/>
                <w:b/>
                <w:sz w:val="24"/>
                <w:szCs w:val="24"/>
              </w:rPr>
            </w:pPr>
            <w:r w:rsidRPr="00EB3719">
              <w:rPr>
                <w:rFonts w:ascii="Arial" w:hAnsi="Arial" w:cs="Arial"/>
                <w:b/>
                <w:sz w:val="24"/>
                <w:szCs w:val="24"/>
              </w:rPr>
              <w:t>Task completion</w:t>
            </w:r>
          </w:p>
          <w:p w14:paraId="5BA8C849" w14:textId="1D52AE93" w:rsidR="00A46ADC" w:rsidRPr="00356BD6" w:rsidRDefault="00A46ADC" w:rsidP="00356BD6">
            <w:pPr>
              <w:spacing w:after="160" w:line="259" w:lineRule="auto"/>
              <w:rPr>
                <w:rFonts w:ascii="Arial" w:hAnsi="Arial" w:cs="Arial"/>
                <w:sz w:val="24"/>
                <w:szCs w:val="24"/>
              </w:rPr>
            </w:pPr>
            <w:r w:rsidRPr="00356BD6">
              <w:rPr>
                <w:rFonts w:ascii="Arial" w:hAnsi="Arial" w:cs="Arial"/>
                <w:sz w:val="24"/>
                <w:szCs w:val="24"/>
              </w:rPr>
              <w:t>There are four</w:t>
            </w:r>
            <w:r w:rsidR="00823C5E" w:rsidRPr="00356BD6">
              <w:rPr>
                <w:rFonts w:ascii="Arial" w:hAnsi="Arial" w:cs="Arial"/>
                <w:sz w:val="24"/>
                <w:szCs w:val="24"/>
              </w:rPr>
              <w:t xml:space="preserve"> friends talking about their hobbies. Listen to their conversation </w:t>
            </w:r>
            <w:r w:rsidR="008616FF" w:rsidRPr="00356BD6">
              <w:rPr>
                <w:rFonts w:ascii="Arial" w:hAnsi="Arial" w:cs="Arial"/>
                <w:sz w:val="24"/>
                <w:szCs w:val="24"/>
              </w:rPr>
              <w:t xml:space="preserve">in this video for the first time. </w:t>
            </w:r>
            <w:r w:rsidR="006B39C4" w:rsidRPr="00356BD6">
              <w:rPr>
                <w:rFonts w:ascii="Arial" w:hAnsi="Arial" w:cs="Arial"/>
                <w:sz w:val="24"/>
                <w:szCs w:val="24"/>
              </w:rPr>
              <w:t xml:space="preserve"> </w:t>
            </w:r>
            <w:r w:rsidR="008616FF" w:rsidRPr="00356BD6">
              <w:rPr>
                <w:rFonts w:ascii="Arial" w:hAnsi="Arial" w:cs="Arial"/>
                <w:sz w:val="24"/>
                <w:szCs w:val="24"/>
              </w:rPr>
              <w:t xml:space="preserve"> Can you identify the following information? Where are they? </w:t>
            </w:r>
            <w:r w:rsidR="00D86436" w:rsidRPr="00356BD6">
              <w:rPr>
                <w:rFonts w:ascii="Arial" w:hAnsi="Arial" w:cs="Arial"/>
                <w:sz w:val="24"/>
                <w:szCs w:val="24"/>
              </w:rPr>
              <w:t>Why are they talking about hobbies?</w:t>
            </w:r>
            <w:r w:rsidR="008616FF" w:rsidRPr="00356BD6">
              <w:rPr>
                <w:rFonts w:ascii="Arial" w:hAnsi="Arial" w:cs="Arial"/>
                <w:sz w:val="24"/>
                <w:szCs w:val="24"/>
              </w:rPr>
              <w:t xml:space="preserve"> </w:t>
            </w:r>
            <w:r w:rsidR="00D86436" w:rsidRPr="00356BD6">
              <w:rPr>
                <w:rFonts w:ascii="Arial" w:hAnsi="Arial" w:cs="Arial"/>
                <w:sz w:val="24"/>
                <w:szCs w:val="24"/>
              </w:rPr>
              <w:t xml:space="preserve"> Did you listen to any type of greetings or expressions of politeness?</w:t>
            </w:r>
            <w:r w:rsidRPr="00356BD6">
              <w:rPr>
                <w:rFonts w:ascii="Arial" w:hAnsi="Arial" w:cs="Arial"/>
                <w:sz w:val="24"/>
                <w:szCs w:val="24"/>
              </w:rPr>
              <w:t xml:space="preserve"> Play the video only 1:30s.</w:t>
            </w:r>
            <w:r w:rsidR="00B212D4" w:rsidRPr="00356BD6">
              <w:rPr>
                <w:rFonts w:ascii="Arial" w:hAnsi="Arial" w:cs="Arial"/>
                <w:sz w:val="24"/>
                <w:szCs w:val="24"/>
              </w:rPr>
              <w:t xml:space="preserve"> In the following link, you can find a video about a conversation between friends talking about hobbies: </w:t>
            </w:r>
            <w:hyperlink r:id="rId20" w:history="1">
              <w:r w:rsidRPr="00356BD6">
                <w:rPr>
                  <w:rStyle w:val="Hipervnculo"/>
                  <w:rFonts w:ascii="Arial" w:hAnsi="Arial" w:cs="Arial"/>
                  <w:sz w:val="24"/>
                  <w:szCs w:val="24"/>
                </w:rPr>
                <w:t>https://www.youtube.com/watch?v=tgVtVoxzwDI&amp;t=10s</w:t>
              </w:r>
            </w:hyperlink>
            <w:r w:rsidRPr="00356BD6">
              <w:rPr>
                <w:rFonts w:ascii="Arial" w:hAnsi="Arial" w:cs="Arial"/>
                <w:sz w:val="24"/>
                <w:szCs w:val="24"/>
              </w:rPr>
              <w:t xml:space="preserve"> </w:t>
            </w:r>
          </w:p>
          <w:p w14:paraId="4AF44929" w14:textId="37978578" w:rsidR="00266E87" w:rsidRPr="00EB3719" w:rsidRDefault="00A46ADC" w:rsidP="00266E87">
            <w:pPr>
              <w:pStyle w:val="Prrafodelista"/>
              <w:ind w:left="360"/>
              <w:rPr>
                <w:rFonts w:ascii="Arial" w:hAnsi="Arial" w:cs="Arial"/>
                <w:sz w:val="24"/>
                <w:szCs w:val="24"/>
              </w:rPr>
            </w:pPr>
            <w:r w:rsidRPr="00EB3719">
              <w:rPr>
                <w:rFonts w:ascii="Arial" w:hAnsi="Arial" w:cs="Arial"/>
                <w:noProof/>
                <w:sz w:val="24"/>
                <w:szCs w:val="24"/>
                <w:lang w:eastAsia="en-US"/>
              </w:rPr>
              <w:lastRenderedPageBreak/>
              <w:drawing>
                <wp:inline distT="0" distB="0" distL="0" distR="0" wp14:anchorId="4AE82755" wp14:editId="7C86CE32">
                  <wp:extent cx="1344305" cy="802938"/>
                  <wp:effectExtent l="0" t="0" r="8255" b="0"/>
                  <wp:docPr id="1308591192" name="Imagen 1308591192" descr="Dos niñas y dos niños conversando sobre sus intereses, una niña es rubia, la otra peliroja. Un niño tiene cararcteristicas afordescendientes y el otro es rubio." title="Amigos conversan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6631" t="16089" r="32550" b="16322"/>
                          <a:stretch/>
                        </pic:blipFill>
                        <pic:spPr bwMode="auto">
                          <a:xfrm>
                            <a:off x="0" y="0"/>
                            <a:ext cx="1359019" cy="811726"/>
                          </a:xfrm>
                          <a:prstGeom prst="rect">
                            <a:avLst/>
                          </a:prstGeom>
                          <a:ln>
                            <a:noFill/>
                          </a:ln>
                          <a:extLst>
                            <a:ext uri="{53640926-AAD7-44D8-BBD7-CCE9431645EC}">
                              <a14:shadowObscured xmlns:a14="http://schemas.microsoft.com/office/drawing/2010/main"/>
                            </a:ext>
                          </a:extLst>
                        </pic:spPr>
                      </pic:pic>
                    </a:graphicData>
                  </a:graphic>
                </wp:inline>
              </w:drawing>
            </w:r>
          </w:p>
          <w:p w14:paraId="18A779EC" w14:textId="6D31F21F" w:rsidR="00266E87" w:rsidRPr="00EB3719" w:rsidRDefault="00266E87" w:rsidP="00266E87">
            <w:pPr>
              <w:pStyle w:val="Prrafodelista"/>
              <w:ind w:left="360"/>
              <w:jc w:val="center"/>
              <w:rPr>
                <w:rFonts w:ascii="Arial" w:hAnsi="Arial" w:cs="Arial"/>
                <w:sz w:val="24"/>
                <w:szCs w:val="24"/>
              </w:rPr>
            </w:pPr>
          </w:p>
          <w:p w14:paraId="30227757" w14:textId="1B6A843B" w:rsidR="00D86436" w:rsidRPr="00EB3719" w:rsidRDefault="00D86436" w:rsidP="00D86436">
            <w:pPr>
              <w:rPr>
                <w:rFonts w:ascii="Arial" w:hAnsi="Arial" w:cs="Arial"/>
                <w:sz w:val="24"/>
                <w:szCs w:val="24"/>
              </w:rPr>
            </w:pPr>
            <w:r w:rsidRPr="00EB3719">
              <w:rPr>
                <w:rFonts w:ascii="Arial" w:hAnsi="Arial" w:cs="Arial"/>
                <w:sz w:val="24"/>
                <w:szCs w:val="24"/>
              </w:rPr>
              <w:t xml:space="preserve"> Students share their answers as a whole group and agree about the correct responses guided by the teacher.</w:t>
            </w:r>
          </w:p>
          <w:p w14:paraId="544741FF" w14:textId="252D6F12" w:rsidR="00D86436" w:rsidRPr="00EB3719" w:rsidRDefault="00D86436" w:rsidP="00D86436">
            <w:pPr>
              <w:spacing w:after="160" w:line="259" w:lineRule="auto"/>
              <w:rPr>
                <w:rFonts w:ascii="Arial" w:hAnsi="Arial" w:cs="Arial"/>
                <w:sz w:val="24"/>
                <w:szCs w:val="24"/>
              </w:rPr>
            </w:pPr>
            <w:r w:rsidRPr="00EB3719">
              <w:rPr>
                <w:rFonts w:ascii="Arial" w:hAnsi="Arial" w:cs="Arial"/>
                <w:sz w:val="24"/>
                <w:szCs w:val="24"/>
              </w:rPr>
              <w:t xml:space="preserve"> Then, they l</w:t>
            </w:r>
            <w:r w:rsidR="00266E87" w:rsidRPr="00EB3719">
              <w:rPr>
                <w:rFonts w:ascii="Arial" w:hAnsi="Arial" w:cs="Arial"/>
                <w:sz w:val="24"/>
                <w:szCs w:val="24"/>
              </w:rPr>
              <w:t xml:space="preserve">isten to the </w:t>
            </w:r>
            <w:r w:rsidR="008616FF" w:rsidRPr="00EB3719">
              <w:rPr>
                <w:rFonts w:ascii="Arial" w:hAnsi="Arial" w:cs="Arial"/>
                <w:sz w:val="24"/>
                <w:szCs w:val="24"/>
              </w:rPr>
              <w:t>conversation a second time</w:t>
            </w:r>
            <w:r w:rsidRPr="00EB3719">
              <w:rPr>
                <w:rFonts w:ascii="Arial" w:hAnsi="Arial" w:cs="Arial"/>
                <w:sz w:val="24"/>
                <w:szCs w:val="24"/>
              </w:rPr>
              <w:t xml:space="preserve"> and solve this task.</w:t>
            </w:r>
          </w:p>
          <w:p w14:paraId="49336F89" w14:textId="7E8BCD13" w:rsidR="00823C5E" w:rsidRPr="00EB3719" w:rsidRDefault="00D86436" w:rsidP="00D86436">
            <w:pPr>
              <w:spacing w:after="160" w:line="259" w:lineRule="auto"/>
              <w:rPr>
                <w:rFonts w:ascii="Arial" w:hAnsi="Arial" w:cs="Arial"/>
                <w:sz w:val="24"/>
                <w:szCs w:val="24"/>
              </w:rPr>
            </w:pPr>
            <w:r w:rsidRPr="00EB3719">
              <w:rPr>
                <w:rFonts w:ascii="Arial" w:hAnsi="Arial" w:cs="Arial"/>
                <w:sz w:val="24"/>
                <w:szCs w:val="24"/>
              </w:rPr>
              <w:t xml:space="preserve"> Can you identify the hobbies of John and Olivia</w:t>
            </w:r>
            <w:r w:rsidR="00823C5E" w:rsidRPr="00EB3719">
              <w:rPr>
                <w:rFonts w:ascii="Arial" w:hAnsi="Arial" w:cs="Arial"/>
                <w:sz w:val="24"/>
                <w:szCs w:val="24"/>
              </w:rPr>
              <w:t xml:space="preserve"> </w:t>
            </w:r>
            <w:r w:rsidRPr="00EB3719">
              <w:rPr>
                <w:rFonts w:ascii="Arial" w:hAnsi="Arial" w:cs="Arial"/>
                <w:sz w:val="24"/>
                <w:szCs w:val="24"/>
              </w:rPr>
              <w:t>by completing this chart?</w:t>
            </w:r>
          </w:p>
          <w:p w14:paraId="68D7D05C" w14:textId="77777777" w:rsidR="00823C5E" w:rsidRPr="00EB3719" w:rsidRDefault="00823C5E" w:rsidP="00823C5E">
            <w:pPr>
              <w:spacing w:after="160" w:line="259" w:lineRule="auto"/>
              <w:rPr>
                <w:rFonts w:ascii="Arial" w:hAnsi="Arial" w:cs="Arial"/>
                <w:sz w:val="24"/>
                <w:szCs w:val="24"/>
              </w:rPr>
            </w:pPr>
          </w:p>
          <w:tbl>
            <w:tblPr>
              <w:tblStyle w:val="Tablaconcuadrcula"/>
              <w:tblW w:w="5680" w:type="dxa"/>
              <w:tblLayout w:type="fixed"/>
              <w:tblLook w:val="04A0" w:firstRow="1" w:lastRow="0" w:firstColumn="1" w:lastColumn="0" w:noHBand="0" w:noVBand="1"/>
            </w:tblPr>
            <w:tblGrid>
              <w:gridCol w:w="2840"/>
              <w:gridCol w:w="2840"/>
            </w:tblGrid>
            <w:tr w:rsidR="00D86436" w:rsidRPr="00EB3719" w14:paraId="29A82AD2" w14:textId="6DDD5D82" w:rsidTr="00D86436">
              <w:trPr>
                <w:trHeight w:val="472"/>
              </w:trPr>
              <w:tc>
                <w:tcPr>
                  <w:tcW w:w="2840" w:type="dxa"/>
                </w:tcPr>
                <w:p w14:paraId="24778E3D" w14:textId="0B1223E7" w:rsidR="00D86436" w:rsidRPr="00EB3719" w:rsidRDefault="00D86436" w:rsidP="00266E87">
                  <w:pPr>
                    <w:spacing w:after="160" w:line="259" w:lineRule="auto"/>
                    <w:rPr>
                      <w:rFonts w:ascii="Arial" w:hAnsi="Arial" w:cs="Arial"/>
                      <w:sz w:val="24"/>
                      <w:szCs w:val="24"/>
                    </w:rPr>
                  </w:pPr>
                  <w:r w:rsidRPr="00EB3719">
                    <w:rPr>
                      <w:rFonts w:ascii="Arial" w:hAnsi="Arial" w:cs="Arial"/>
                      <w:sz w:val="24"/>
                      <w:szCs w:val="24"/>
                    </w:rPr>
                    <w:t>Names of friends</w:t>
                  </w:r>
                </w:p>
              </w:tc>
              <w:tc>
                <w:tcPr>
                  <w:tcW w:w="2840" w:type="dxa"/>
                </w:tcPr>
                <w:p w14:paraId="19988398" w14:textId="41A68636" w:rsidR="00D86436" w:rsidRPr="00EB3719" w:rsidRDefault="00D86436" w:rsidP="00266E87">
                  <w:pPr>
                    <w:spacing w:after="160" w:line="259" w:lineRule="auto"/>
                    <w:rPr>
                      <w:rFonts w:ascii="Arial" w:hAnsi="Arial" w:cs="Arial"/>
                      <w:sz w:val="24"/>
                      <w:szCs w:val="24"/>
                    </w:rPr>
                  </w:pPr>
                  <w:r w:rsidRPr="00EB3719">
                    <w:rPr>
                      <w:rFonts w:ascii="Arial" w:hAnsi="Arial" w:cs="Arial"/>
                      <w:sz w:val="24"/>
                      <w:szCs w:val="24"/>
                    </w:rPr>
                    <w:t>Types of hobbies</w:t>
                  </w:r>
                </w:p>
              </w:tc>
            </w:tr>
            <w:tr w:rsidR="00D86436" w:rsidRPr="00EB3719" w14:paraId="3D391A6C" w14:textId="57D1ADAD" w:rsidTr="00D86436">
              <w:trPr>
                <w:trHeight w:val="472"/>
              </w:trPr>
              <w:tc>
                <w:tcPr>
                  <w:tcW w:w="2840" w:type="dxa"/>
                </w:tcPr>
                <w:p w14:paraId="337F8332" w14:textId="537E9EBB" w:rsidR="00D86436" w:rsidRPr="00EB3719" w:rsidRDefault="00D86436" w:rsidP="00266E87">
                  <w:pPr>
                    <w:spacing w:after="160" w:line="259" w:lineRule="auto"/>
                    <w:rPr>
                      <w:rFonts w:ascii="Arial" w:hAnsi="Arial" w:cs="Arial"/>
                      <w:sz w:val="24"/>
                      <w:szCs w:val="24"/>
                    </w:rPr>
                  </w:pPr>
                  <w:r w:rsidRPr="00EB3719">
                    <w:rPr>
                      <w:rFonts w:ascii="Arial" w:hAnsi="Arial" w:cs="Arial"/>
                      <w:sz w:val="24"/>
                      <w:szCs w:val="24"/>
                    </w:rPr>
                    <w:t>John</w:t>
                  </w:r>
                </w:p>
              </w:tc>
              <w:tc>
                <w:tcPr>
                  <w:tcW w:w="2840" w:type="dxa"/>
                </w:tcPr>
                <w:p w14:paraId="3DD8E4E3" w14:textId="77777777" w:rsidR="00D86436" w:rsidRPr="00EB3719" w:rsidRDefault="00D86436" w:rsidP="00266E87">
                  <w:pPr>
                    <w:spacing w:after="160" w:line="259" w:lineRule="auto"/>
                    <w:rPr>
                      <w:rFonts w:ascii="Arial" w:hAnsi="Arial" w:cs="Arial"/>
                      <w:sz w:val="24"/>
                      <w:szCs w:val="24"/>
                    </w:rPr>
                  </w:pPr>
                </w:p>
              </w:tc>
            </w:tr>
            <w:tr w:rsidR="00D86436" w:rsidRPr="00EB3719" w14:paraId="07C6DA7F" w14:textId="10F766B4" w:rsidTr="00D86436">
              <w:trPr>
                <w:trHeight w:val="461"/>
              </w:trPr>
              <w:tc>
                <w:tcPr>
                  <w:tcW w:w="2840" w:type="dxa"/>
                </w:tcPr>
                <w:p w14:paraId="52B7633F" w14:textId="5DB3C115" w:rsidR="00D86436" w:rsidRPr="00EB3719" w:rsidRDefault="00D86436" w:rsidP="00266E87">
                  <w:pPr>
                    <w:spacing w:after="160" w:line="259" w:lineRule="auto"/>
                    <w:rPr>
                      <w:rFonts w:ascii="Arial" w:hAnsi="Arial" w:cs="Arial"/>
                      <w:sz w:val="24"/>
                      <w:szCs w:val="24"/>
                    </w:rPr>
                  </w:pPr>
                  <w:r w:rsidRPr="00EB3719">
                    <w:rPr>
                      <w:rFonts w:ascii="Arial" w:hAnsi="Arial" w:cs="Arial"/>
                      <w:sz w:val="24"/>
                      <w:szCs w:val="24"/>
                    </w:rPr>
                    <w:t>Olivia</w:t>
                  </w:r>
                </w:p>
              </w:tc>
              <w:tc>
                <w:tcPr>
                  <w:tcW w:w="2840" w:type="dxa"/>
                </w:tcPr>
                <w:p w14:paraId="606742B3" w14:textId="77777777" w:rsidR="00D86436" w:rsidRPr="00EB3719" w:rsidRDefault="00D86436" w:rsidP="00266E87">
                  <w:pPr>
                    <w:spacing w:after="160" w:line="259" w:lineRule="auto"/>
                    <w:rPr>
                      <w:rFonts w:ascii="Arial" w:hAnsi="Arial" w:cs="Arial"/>
                      <w:sz w:val="24"/>
                      <w:szCs w:val="24"/>
                    </w:rPr>
                  </w:pPr>
                </w:p>
              </w:tc>
            </w:tr>
            <w:tr w:rsidR="00D86436" w:rsidRPr="00EB3719" w14:paraId="7A7586F3" w14:textId="6DD51204" w:rsidTr="00D86436">
              <w:trPr>
                <w:trHeight w:val="472"/>
              </w:trPr>
              <w:tc>
                <w:tcPr>
                  <w:tcW w:w="2840" w:type="dxa"/>
                </w:tcPr>
                <w:p w14:paraId="15821222" w14:textId="07187673" w:rsidR="00D86436" w:rsidRPr="00EB3719" w:rsidRDefault="00D86436" w:rsidP="00266E87">
                  <w:pPr>
                    <w:spacing w:after="160" w:line="259" w:lineRule="auto"/>
                    <w:rPr>
                      <w:rFonts w:ascii="Arial" w:hAnsi="Arial" w:cs="Arial"/>
                      <w:sz w:val="24"/>
                      <w:szCs w:val="24"/>
                    </w:rPr>
                  </w:pPr>
                </w:p>
              </w:tc>
              <w:tc>
                <w:tcPr>
                  <w:tcW w:w="2840" w:type="dxa"/>
                </w:tcPr>
                <w:p w14:paraId="39FE5408" w14:textId="77777777" w:rsidR="00D86436" w:rsidRPr="00EB3719" w:rsidRDefault="00D86436" w:rsidP="00266E87">
                  <w:pPr>
                    <w:spacing w:after="160" w:line="259" w:lineRule="auto"/>
                    <w:rPr>
                      <w:rFonts w:ascii="Arial" w:hAnsi="Arial" w:cs="Arial"/>
                      <w:sz w:val="24"/>
                      <w:szCs w:val="24"/>
                    </w:rPr>
                  </w:pPr>
                </w:p>
              </w:tc>
            </w:tr>
          </w:tbl>
          <w:p w14:paraId="3346EDC8" w14:textId="0043B7EE" w:rsidR="00823C5E" w:rsidRPr="00EB3719" w:rsidRDefault="00823C5E" w:rsidP="00266E87">
            <w:pPr>
              <w:rPr>
                <w:rFonts w:ascii="Arial" w:hAnsi="Arial" w:cs="Arial"/>
                <w:sz w:val="24"/>
                <w:szCs w:val="24"/>
              </w:rPr>
            </w:pPr>
          </w:p>
          <w:p w14:paraId="1AB62459" w14:textId="5B0ACC6B" w:rsidR="002E2426" w:rsidRPr="00EB3719" w:rsidRDefault="002E2426" w:rsidP="002E2426">
            <w:pPr>
              <w:rPr>
                <w:rFonts w:ascii="Arial" w:eastAsia="Arial" w:hAnsi="Arial" w:cs="Arial"/>
                <w:sz w:val="24"/>
                <w:szCs w:val="24"/>
              </w:rPr>
            </w:pPr>
            <w:r w:rsidRPr="00EB3719">
              <w:rPr>
                <w:rFonts w:ascii="Arial" w:eastAsia="Arial" w:hAnsi="Arial" w:cs="Arial"/>
                <w:sz w:val="24"/>
                <w:szCs w:val="24"/>
              </w:rPr>
              <w:t>The students sit in pairs to check their responses. The teacher calls students at random to share the answers with the group and gives feedback.</w:t>
            </w:r>
          </w:p>
          <w:p w14:paraId="48511EA1" w14:textId="77777777" w:rsidR="00D86436" w:rsidRDefault="00D86436" w:rsidP="002E2426">
            <w:pPr>
              <w:rPr>
                <w:rFonts w:ascii="Arial" w:eastAsia="Arial" w:hAnsi="Arial" w:cs="Arial"/>
                <w:sz w:val="24"/>
                <w:szCs w:val="24"/>
              </w:rPr>
            </w:pPr>
          </w:p>
          <w:p w14:paraId="5C4CCA90" w14:textId="77777777" w:rsidR="008B6F2A" w:rsidRDefault="008B6F2A" w:rsidP="002E2426">
            <w:pPr>
              <w:rPr>
                <w:rFonts w:ascii="Arial" w:eastAsia="Arial" w:hAnsi="Arial" w:cs="Arial"/>
                <w:sz w:val="24"/>
                <w:szCs w:val="24"/>
              </w:rPr>
            </w:pPr>
          </w:p>
          <w:p w14:paraId="0903D686" w14:textId="77777777" w:rsidR="008B6F2A" w:rsidRPr="00EB3719" w:rsidRDefault="008B6F2A" w:rsidP="002E2426">
            <w:pPr>
              <w:rPr>
                <w:rFonts w:ascii="Arial" w:eastAsia="Arial" w:hAnsi="Arial" w:cs="Arial"/>
                <w:sz w:val="24"/>
                <w:szCs w:val="24"/>
              </w:rPr>
            </w:pPr>
          </w:p>
          <w:p w14:paraId="04826DAC" w14:textId="5BBF0C1F" w:rsidR="002E2426" w:rsidRPr="00EB3719" w:rsidRDefault="008616FF" w:rsidP="00266E87">
            <w:pPr>
              <w:spacing w:line="259" w:lineRule="auto"/>
              <w:contextualSpacing/>
              <w:jc w:val="center"/>
              <w:rPr>
                <w:rFonts w:ascii="Arial" w:hAnsi="Arial" w:cs="Arial"/>
                <w:b/>
                <w:sz w:val="24"/>
                <w:szCs w:val="24"/>
              </w:rPr>
            </w:pPr>
            <w:r w:rsidRPr="00EB3719">
              <w:rPr>
                <w:rFonts w:ascii="Arial" w:hAnsi="Arial" w:cs="Arial"/>
                <w:b/>
                <w:sz w:val="24"/>
                <w:szCs w:val="24"/>
              </w:rPr>
              <w:t xml:space="preserve"> Post task</w:t>
            </w:r>
          </w:p>
          <w:p w14:paraId="2F9131A4" w14:textId="39558131" w:rsidR="00266E87" w:rsidRPr="00EB3719" w:rsidRDefault="000D6147" w:rsidP="00266E87">
            <w:pPr>
              <w:spacing w:after="0"/>
              <w:rPr>
                <w:rFonts w:ascii="Arial" w:hAnsi="Arial" w:cs="Arial"/>
                <w:sz w:val="24"/>
                <w:szCs w:val="24"/>
              </w:rPr>
            </w:pPr>
            <w:r w:rsidRPr="00EB3719">
              <w:rPr>
                <w:rFonts w:ascii="Arial" w:hAnsi="Arial" w:cs="Arial"/>
                <w:sz w:val="24"/>
                <w:szCs w:val="24"/>
              </w:rPr>
              <w:t>1. Students</w:t>
            </w:r>
            <w:r w:rsidR="00266E87" w:rsidRPr="00EB3719">
              <w:rPr>
                <w:rFonts w:ascii="Arial" w:hAnsi="Arial" w:cs="Arial"/>
                <w:sz w:val="24"/>
                <w:szCs w:val="24"/>
              </w:rPr>
              <w:t xml:space="preserve"> talk about their favorite hobbies and interests</w:t>
            </w:r>
            <w:r w:rsidR="002E2426" w:rsidRPr="00EB3719">
              <w:rPr>
                <w:rFonts w:ascii="Arial" w:hAnsi="Arial" w:cs="Arial"/>
                <w:sz w:val="24"/>
                <w:szCs w:val="24"/>
              </w:rPr>
              <w:t xml:space="preserve"> in pairs</w:t>
            </w:r>
            <w:r w:rsidR="00266E87" w:rsidRPr="00EB3719">
              <w:rPr>
                <w:rFonts w:ascii="Arial" w:hAnsi="Arial" w:cs="Arial"/>
                <w:sz w:val="24"/>
                <w:szCs w:val="24"/>
              </w:rPr>
              <w:t xml:space="preserve">. </w:t>
            </w:r>
          </w:p>
          <w:p w14:paraId="702A2C07" w14:textId="2C8264DB" w:rsidR="00266E87" w:rsidRPr="00EB3719" w:rsidRDefault="00266E87" w:rsidP="00266E87">
            <w:pPr>
              <w:spacing w:after="0"/>
              <w:rPr>
                <w:rFonts w:ascii="Arial" w:hAnsi="Arial" w:cs="Arial"/>
                <w:sz w:val="24"/>
                <w:szCs w:val="24"/>
              </w:rPr>
            </w:pPr>
            <w:r w:rsidRPr="00EB3719">
              <w:rPr>
                <w:rFonts w:ascii="Arial" w:hAnsi="Arial" w:cs="Arial"/>
                <w:sz w:val="24"/>
                <w:szCs w:val="24"/>
              </w:rPr>
              <w:t xml:space="preserve">Students will survey their classmates in order to find out information about hobbies and interests.     </w:t>
            </w:r>
          </w:p>
          <w:tbl>
            <w:tblPr>
              <w:tblStyle w:val="Tablaconcuadrcula"/>
              <w:tblW w:w="0" w:type="auto"/>
              <w:jc w:val="center"/>
              <w:tblLayout w:type="fixed"/>
              <w:tblLook w:val="04A0" w:firstRow="1" w:lastRow="0" w:firstColumn="1" w:lastColumn="0" w:noHBand="0" w:noVBand="1"/>
            </w:tblPr>
            <w:tblGrid>
              <w:gridCol w:w="1519"/>
              <w:gridCol w:w="1469"/>
              <w:gridCol w:w="1469"/>
              <w:gridCol w:w="2299"/>
            </w:tblGrid>
            <w:tr w:rsidR="00266E87" w:rsidRPr="00EB3719" w14:paraId="50FB106E" w14:textId="77777777" w:rsidTr="008616FF">
              <w:trPr>
                <w:trHeight w:val="220"/>
                <w:jc w:val="center"/>
              </w:trPr>
              <w:tc>
                <w:tcPr>
                  <w:tcW w:w="1519" w:type="dxa"/>
                </w:tcPr>
                <w:p w14:paraId="1CE80560" w14:textId="77777777" w:rsidR="00266E87" w:rsidRPr="00EB3719" w:rsidRDefault="00266E87" w:rsidP="00266E87">
                  <w:pPr>
                    <w:jc w:val="center"/>
                    <w:rPr>
                      <w:rFonts w:ascii="Arial" w:hAnsi="Arial" w:cs="Arial"/>
                      <w:b/>
                      <w:sz w:val="24"/>
                      <w:szCs w:val="24"/>
                    </w:rPr>
                  </w:pPr>
                  <w:r w:rsidRPr="00EB3719">
                    <w:rPr>
                      <w:rFonts w:ascii="Arial" w:hAnsi="Arial" w:cs="Arial"/>
                      <w:b/>
                      <w:sz w:val="24"/>
                      <w:szCs w:val="24"/>
                    </w:rPr>
                    <w:t>Questions</w:t>
                  </w:r>
                </w:p>
              </w:tc>
              <w:tc>
                <w:tcPr>
                  <w:tcW w:w="1469" w:type="dxa"/>
                </w:tcPr>
                <w:p w14:paraId="0C22FF08" w14:textId="77777777" w:rsidR="00266E87" w:rsidRPr="00EB3719" w:rsidRDefault="00266E87" w:rsidP="00266E87">
                  <w:pPr>
                    <w:jc w:val="center"/>
                    <w:rPr>
                      <w:rFonts w:ascii="Arial" w:hAnsi="Arial" w:cs="Arial"/>
                      <w:b/>
                      <w:bCs/>
                      <w:sz w:val="24"/>
                      <w:szCs w:val="24"/>
                    </w:rPr>
                  </w:pPr>
                  <w:r w:rsidRPr="00EB3719">
                    <w:rPr>
                      <w:rFonts w:ascii="Arial" w:hAnsi="Arial" w:cs="Arial"/>
                      <w:b/>
                      <w:bCs/>
                      <w:sz w:val="24"/>
                      <w:szCs w:val="24"/>
                    </w:rPr>
                    <w:t>Classmate # 1</w:t>
                  </w:r>
                </w:p>
              </w:tc>
              <w:tc>
                <w:tcPr>
                  <w:tcW w:w="1469" w:type="dxa"/>
                </w:tcPr>
                <w:p w14:paraId="359E9080" w14:textId="77777777" w:rsidR="00266E87" w:rsidRPr="00EB3719" w:rsidRDefault="00266E87" w:rsidP="00266E87">
                  <w:pPr>
                    <w:jc w:val="center"/>
                    <w:rPr>
                      <w:rFonts w:ascii="Arial" w:hAnsi="Arial" w:cs="Arial"/>
                      <w:b/>
                      <w:sz w:val="24"/>
                      <w:szCs w:val="24"/>
                    </w:rPr>
                  </w:pPr>
                  <w:r w:rsidRPr="00EB3719">
                    <w:rPr>
                      <w:rFonts w:ascii="Arial" w:hAnsi="Arial" w:cs="Arial"/>
                      <w:b/>
                      <w:sz w:val="24"/>
                      <w:szCs w:val="24"/>
                    </w:rPr>
                    <w:t>Classmate # 2</w:t>
                  </w:r>
                </w:p>
              </w:tc>
              <w:tc>
                <w:tcPr>
                  <w:tcW w:w="2299" w:type="dxa"/>
                </w:tcPr>
                <w:p w14:paraId="1F1A59FD" w14:textId="77777777" w:rsidR="00266E87" w:rsidRPr="00EB3719" w:rsidRDefault="00266E87" w:rsidP="00266E87">
                  <w:pPr>
                    <w:jc w:val="center"/>
                    <w:rPr>
                      <w:rFonts w:ascii="Arial" w:hAnsi="Arial" w:cs="Arial"/>
                      <w:b/>
                      <w:sz w:val="24"/>
                      <w:szCs w:val="24"/>
                    </w:rPr>
                  </w:pPr>
                  <w:r w:rsidRPr="00EB3719">
                    <w:rPr>
                      <w:rFonts w:ascii="Arial" w:hAnsi="Arial" w:cs="Arial"/>
                      <w:b/>
                      <w:sz w:val="24"/>
                      <w:szCs w:val="24"/>
                    </w:rPr>
                    <w:t>Classmate # 3</w:t>
                  </w:r>
                </w:p>
              </w:tc>
            </w:tr>
            <w:tr w:rsidR="00266E87" w:rsidRPr="00EB3719" w14:paraId="6A27DC23" w14:textId="77777777" w:rsidTr="008616FF">
              <w:trPr>
                <w:trHeight w:val="451"/>
                <w:jc w:val="center"/>
              </w:trPr>
              <w:tc>
                <w:tcPr>
                  <w:tcW w:w="1519" w:type="dxa"/>
                </w:tcPr>
                <w:p w14:paraId="4AB23DC7" w14:textId="197FA976" w:rsidR="00266E87" w:rsidRPr="00EB3719" w:rsidRDefault="00266E87" w:rsidP="00266E87">
                  <w:pPr>
                    <w:rPr>
                      <w:rFonts w:ascii="Arial" w:hAnsi="Arial" w:cs="Arial"/>
                      <w:sz w:val="24"/>
                      <w:szCs w:val="24"/>
                    </w:rPr>
                  </w:pPr>
                  <w:r w:rsidRPr="00EB3719">
                    <w:rPr>
                      <w:rFonts w:ascii="Arial" w:hAnsi="Arial" w:cs="Arial"/>
                      <w:sz w:val="24"/>
                      <w:szCs w:val="24"/>
                    </w:rPr>
                    <w:t>What do you like to do in your free time?</w:t>
                  </w:r>
                  <w:r w:rsidR="008616FF" w:rsidRPr="00EB3719">
                    <w:rPr>
                      <w:rFonts w:ascii="Arial" w:hAnsi="Arial" w:cs="Arial"/>
                      <w:sz w:val="24"/>
                      <w:szCs w:val="24"/>
                    </w:rPr>
                    <w:t xml:space="preserve"> What´s your hobby?</w:t>
                  </w:r>
                </w:p>
              </w:tc>
              <w:tc>
                <w:tcPr>
                  <w:tcW w:w="1469" w:type="dxa"/>
                </w:tcPr>
                <w:p w14:paraId="32F8D1C3" w14:textId="77777777" w:rsidR="00266E87" w:rsidRPr="00EB3719" w:rsidRDefault="00266E87" w:rsidP="00266E87">
                  <w:pPr>
                    <w:rPr>
                      <w:rFonts w:ascii="Arial" w:hAnsi="Arial" w:cs="Arial"/>
                      <w:sz w:val="24"/>
                      <w:szCs w:val="24"/>
                    </w:rPr>
                  </w:pPr>
                </w:p>
              </w:tc>
              <w:tc>
                <w:tcPr>
                  <w:tcW w:w="1469" w:type="dxa"/>
                </w:tcPr>
                <w:p w14:paraId="0E93F0D9" w14:textId="77777777" w:rsidR="00266E87" w:rsidRPr="00EB3719" w:rsidRDefault="00266E87" w:rsidP="00266E87">
                  <w:pPr>
                    <w:rPr>
                      <w:rFonts w:ascii="Arial" w:hAnsi="Arial" w:cs="Arial"/>
                      <w:sz w:val="24"/>
                      <w:szCs w:val="24"/>
                    </w:rPr>
                  </w:pPr>
                </w:p>
              </w:tc>
              <w:tc>
                <w:tcPr>
                  <w:tcW w:w="2299" w:type="dxa"/>
                </w:tcPr>
                <w:p w14:paraId="5C8B617D" w14:textId="77777777" w:rsidR="00266E87" w:rsidRPr="00EB3719" w:rsidRDefault="00266E87" w:rsidP="00266E87">
                  <w:pPr>
                    <w:rPr>
                      <w:rFonts w:ascii="Arial" w:hAnsi="Arial" w:cs="Arial"/>
                      <w:sz w:val="24"/>
                      <w:szCs w:val="24"/>
                    </w:rPr>
                  </w:pPr>
                </w:p>
              </w:tc>
            </w:tr>
            <w:tr w:rsidR="00266E87" w:rsidRPr="00EB3719" w14:paraId="501A79CA" w14:textId="77777777" w:rsidTr="008616FF">
              <w:trPr>
                <w:trHeight w:val="451"/>
                <w:jc w:val="center"/>
              </w:trPr>
              <w:tc>
                <w:tcPr>
                  <w:tcW w:w="1519" w:type="dxa"/>
                </w:tcPr>
                <w:p w14:paraId="781892CA" w14:textId="77777777" w:rsidR="00266E87" w:rsidRPr="00EB3719" w:rsidRDefault="00266E87" w:rsidP="00266E87">
                  <w:pPr>
                    <w:rPr>
                      <w:rFonts w:ascii="Arial" w:hAnsi="Arial" w:cs="Arial"/>
                      <w:sz w:val="24"/>
                      <w:szCs w:val="24"/>
                    </w:rPr>
                  </w:pPr>
                  <w:r w:rsidRPr="00EB3719">
                    <w:rPr>
                      <w:rFonts w:ascii="Arial" w:hAnsi="Arial" w:cs="Arial"/>
                      <w:sz w:val="24"/>
                      <w:szCs w:val="24"/>
                    </w:rPr>
                    <w:t xml:space="preserve">What else do you like to do/practice? </w:t>
                  </w:r>
                </w:p>
              </w:tc>
              <w:tc>
                <w:tcPr>
                  <w:tcW w:w="1469" w:type="dxa"/>
                </w:tcPr>
                <w:p w14:paraId="61C436A2" w14:textId="77777777" w:rsidR="00266E87" w:rsidRPr="00EB3719" w:rsidRDefault="00266E87" w:rsidP="00266E87">
                  <w:pPr>
                    <w:rPr>
                      <w:rFonts w:ascii="Arial" w:hAnsi="Arial" w:cs="Arial"/>
                      <w:sz w:val="24"/>
                      <w:szCs w:val="24"/>
                    </w:rPr>
                  </w:pPr>
                </w:p>
              </w:tc>
              <w:tc>
                <w:tcPr>
                  <w:tcW w:w="1469" w:type="dxa"/>
                </w:tcPr>
                <w:p w14:paraId="3F70CA61" w14:textId="77777777" w:rsidR="00266E87" w:rsidRPr="00EB3719" w:rsidRDefault="00266E87" w:rsidP="00266E87">
                  <w:pPr>
                    <w:rPr>
                      <w:rFonts w:ascii="Arial" w:hAnsi="Arial" w:cs="Arial"/>
                      <w:sz w:val="24"/>
                      <w:szCs w:val="24"/>
                    </w:rPr>
                  </w:pPr>
                </w:p>
              </w:tc>
              <w:tc>
                <w:tcPr>
                  <w:tcW w:w="2299" w:type="dxa"/>
                </w:tcPr>
                <w:p w14:paraId="6510C9CC" w14:textId="77777777" w:rsidR="00266E87" w:rsidRPr="00EB3719" w:rsidRDefault="00266E87" w:rsidP="00266E87">
                  <w:pPr>
                    <w:rPr>
                      <w:rFonts w:ascii="Arial" w:hAnsi="Arial" w:cs="Arial"/>
                      <w:sz w:val="24"/>
                      <w:szCs w:val="24"/>
                    </w:rPr>
                  </w:pPr>
                </w:p>
              </w:tc>
            </w:tr>
          </w:tbl>
          <w:p w14:paraId="36D07311" w14:textId="3856C047" w:rsidR="005202B6" w:rsidRPr="00EB3719" w:rsidRDefault="005202B6" w:rsidP="00151887">
            <w:pPr>
              <w:pStyle w:val="Prrafodelista"/>
              <w:spacing w:after="160" w:line="259" w:lineRule="auto"/>
              <w:ind w:left="360"/>
              <w:jc w:val="both"/>
              <w:rPr>
                <w:rFonts w:ascii="Arial" w:hAnsi="Arial" w:cs="Arial"/>
                <w:b/>
                <w:sz w:val="24"/>
                <w:szCs w:val="24"/>
              </w:rPr>
            </w:pPr>
          </w:p>
          <w:p w14:paraId="25FBFB1C" w14:textId="77777777" w:rsidR="00B23DDB" w:rsidRPr="00EB3719" w:rsidRDefault="00B23DDB" w:rsidP="00B23DDB">
            <w:pPr>
              <w:pStyle w:val="Prrafodelista"/>
              <w:spacing w:after="160" w:line="259" w:lineRule="auto"/>
              <w:ind w:left="360"/>
              <w:jc w:val="both"/>
              <w:rPr>
                <w:rFonts w:ascii="Arial" w:hAnsi="Arial" w:cs="Arial"/>
                <w:b/>
                <w:sz w:val="24"/>
                <w:szCs w:val="24"/>
              </w:rPr>
            </w:pPr>
          </w:p>
          <w:p w14:paraId="03AAC28F" w14:textId="3BB83CA9" w:rsidR="00B23DDB" w:rsidRPr="00EB3719" w:rsidRDefault="00B23DDB" w:rsidP="00B23DDB">
            <w:pPr>
              <w:pStyle w:val="Prrafodelista"/>
              <w:spacing w:after="160" w:line="259" w:lineRule="auto"/>
              <w:ind w:left="360"/>
              <w:jc w:val="both"/>
              <w:rPr>
                <w:rFonts w:ascii="Arial" w:hAnsi="Arial" w:cs="Arial"/>
                <w:b/>
                <w:sz w:val="24"/>
                <w:szCs w:val="24"/>
              </w:rPr>
            </w:pPr>
          </w:p>
        </w:tc>
        <w:tc>
          <w:tcPr>
            <w:tcW w:w="1130" w:type="dxa"/>
            <w:tcBorders>
              <w:bottom w:val="single" w:sz="4" w:space="0" w:color="auto"/>
            </w:tcBorders>
          </w:tcPr>
          <w:p w14:paraId="48F69DD3" w14:textId="77777777" w:rsidR="005202B6" w:rsidRPr="00EB3719" w:rsidRDefault="005202B6" w:rsidP="000A30D1">
            <w:pPr>
              <w:pStyle w:val="NormalWeb"/>
              <w:spacing w:line="360" w:lineRule="auto"/>
              <w:rPr>
                <w:rFonts w:ascii="Arial" w:hAnsi="Arial" w:cs="Arial"/>
              </w:rPr>
            </w:pPr>
            <w:r w:rsidRPr="00EB3719">
              <w:rPr>
                <w:rFonts w:ascii="Arial" w:hAnsi="Arial" w:cs="Arial"/>
              </w:rPr>
              <w:lastRenderedPageBreak/>
              <w:t>40 minutes</w:t>
            </w:r>
          </w:p>
          <w:p w14:paraId="38117222" w14:textId="77777777" w:rsidR="005202B6" w:rsidRPr="00EB3719" w:rsidRDefault="005202B6" w:rsidP="000A30D1">
            <w:pPr>
              <w:pStyle w:val="NormalWeb"/>
              <w:spacing w:line="360" w:lineRule="auto"/>
              <w:rPr>
                <w:rFonts w:ascii="Arial" w:hAnsi="Arial" w:cs="Arial"/>
              </w:rPr>
            </w:pPr>
          </w:p>
        </w:tc>
      </w:tr>
      <w:tr w:rsidR="005202B6" w:rsidRPr="00EB3719" w14:paraId="3D9488E3" w14:textId="77777777" w:rsidTr="00A46ADC">
        <w:trPr>
          <w:trHeight w:val="334"/>
          <w:jc w:val="center"/>
        </w:trPr>
        <w:tc>
          <w:tcPr>
            <w:tcW w:w="2689" w:type="dxa"/>
            <w:tcBorders>
              <w:bottom w:val="single" w:sz="4" w:space="0" w:color="auto"/>
            </w:tcBorders>
          </w:tcPr>
          <w:p w14:paraId="0CCC7339" w14:textId="2563A630" w:rsidR="008A005E" w:rsidRPr="00EB3719" w:rsidRDefault="008A005E" w:rsidP="008A005E">
            <w:pPr>
              <w:rPr>
                <w:rFonts w:ascii="Arial" w:hAnsi="Arial" w:cs="Arial"/>
                <w:sz w:val="24"/>
                <w:szCs w:val="24"/>
              </w:rPr>
            </w:pPr>
            <w:r w:rsidRPr="00EB3719">
              <w:rPr>
                <w:rFonts w:ascii="Arial" w:hAnsi="Arial" w:cs="Arial"/>
                <w:b/>
                <w:sz w:val="24"/>
                <w:szCs w:val="24"/>
              </w:rPr>
              <w:lastRenderedPageBreak/>
              <w:t>R1.</w:t>
            </w:r>
            <w:r w:rsidR="0093737C">
              <w:rPr>
                <w:rFonts w:ascii="Arial" w:hAnsi="Arial" w:cs="Arial"/>
                <w:sz w:val="24"/>
                <w:szCs w:val="24"/>
              </w:rPr>
              <w:t xml:space="preserve"> r</w:t>
            </w:r>
            <w:r w:rsidRPr="00EB3719">
              <w:rPr>
                <w:rFonts w:ascii="Arial" w:hAnsi="Arial" w:cs="Arial"/>
                <w:sz w:val="24"/>
                <w:szCs w:val="24"/>
              </w:rPr>
              <w:t xml:space="preserve">eads with fluency and accuracy (i.e., accuracy, intonation, </w:t>
            </w:r>
            <w:r w:rsidRPr="00EB3719">
              <w:rPr>
                <w:rFonts w:ascii="Arial" w:hAnsi="Arial" w:cs="Arial"/>
                <w:sz w:val="24"/>
                <w:szCs w:val="24"/>
              </w:rPr>
              <w:lastRenderedPageBreak/>
              <w:t>and attention to punctuation).</w:t>
            </w:r>
          </w:p>
          <w:p w14:paraId="7D90FFC9" w14:textId="77777777" w:rsidR="005202B6" w:rsidRPr="00EB3719" w:rsidRDefault="005202B6" w:rsidP="000A30D1">
            <w:pPr>
              <w:pStyle w:val="NormalWeb"/>
              <w:rPr>
                <w:rFonts w:ascii="Arial" w:hAnsi="Arial" w:cs="Arial"/>
              </w:rPr>
            </w:pPr>
          </w:p>
          <w:p w14:paraId="3EB1AAD8" w14:textId="77777777" w:rsidR="008B152D" w:rsidRPr="00EB3719" w:rsidRDefault="008B152D" w:rsidP="000A30D1">
            <w:pPr>
              <w:pStyle w:val="NormalWeb"/>
              <w:rPr>
                <w:rFonts w:ascii="Arial" w:hAnsi="Arial" w:cs="Arial"/>
              </w:rPr>
            </w:pPr>
          </w:p>
          <w:p w14:paraId="37551BF7" w14:textId="77777777" w:rsidR="00E55132" w:rsidRPr="00EB3719" w:rsidRDefault="00E55132" w:rsidP="00E55132">
            <w:pPr>
              <w:pStyle w:val="NormalWeb"/>
              <w:rPr>
                <w:rFonts w:ascii="Arial" w:hAnsi="Arial" w:cs="Arial"/>
              </w:rPr>
            </w:pPr>
            <w:r w:rsidRPr="00EB3719">
              <w:rPr>
                <w:rFonts w:ascii="Arial" w:hAnsi="Arial" w:cs="Arial"/>
              </w:rPr>
              <w:t>INDICATORS</w:t>
            </w:r>
          </w:p>
          <w:p w14:paraId="40F3FECE" w14:textId="77777777" w:rsidR="008B152D" w:rsidRPr="00EB3719" w:rsidRDefault="008B152D" w:rsidP="000A30D1">
            <w:pPr>
              <w:pStyle w:val="NormalWeb"/>
              <w:rPr>
                <w:rFonts w:ascii="Arial" w:hAnsi="Arial" w:cs="Arial"/>
              </w:rPr>
            </w:pPr>
          </w:p>
          <w:p w14:paraId="2670EC0B" w14:textId="551C30E5" w:rsidR="009B2A86" w:rsidRPr="00EB3719" w:rsidRDefault="009B2A86" w:rsidP="000A30D1">
            <w:pPr>
              <w:pStyle w:val="NormalWeb"/>
              <w:rPr>
                <w:rFonts w:ascii="Arial" w:hAnsi="Arial" w:cs="Arial"/>
                <w:bCs/>
                <w:lang w:val="en-GB" w:eastAsia="es-CR"/>
              </w:rPr>
            </w:pPr>
          </w:p>
          <w:p w14:paraId="64FF75A4" w14:textId="77777777" w:rsidR="008B152D" w:rsidRPr="00EB3719" w:rsidRDefault="008B152D" w:rsidP="000A30D1">
            <w:pPr>
              <w:pStyle w:val="NormalWeb"/>
              <w:rPr>
                <w:rFonts w:ascii="Arial" w:hAnsi="Arial" w:cs="Arial"/>
                <w:bCs/>
                <w:lang w:val="en-GB" w:eastAsia="es-CR"/>
              </w:rPr>
            </w:pPr>
          </w:p>
          <w:p w14:paraId="20EF2A30" w14:textId="77777777" w:rsidR="003A32AC" w:rsidRPr="00EB3719" w:rsidRDefault="003A32AC" w:rsidP="000A30D1">
            <w:pPr>
              <w:pStyle w:val="NormalWeb"/>
              <w:rPr>
                <w:rFonts w:ascii="Arial" w:hAnsi="Arial" w:cs="Arial"/>
                <w:bCs/>
                <w:lang w:val="en-GB" w:eastAsia="es-CR"/>
              </w:rPr>
            </w:pPr>
          </w:p>
          <w:p w14:paraId="12323381" w14:textId="77777777" w:rsidR="003A32AC" w:rsidRPr="00EB3719" w:rsidRDefault="003A32AC" w:rsidP="000A30D1">
            <w:pPr>
              <w:pStyle w:val="NormalWeb"/>
              <w:rPr>
                <w:rFonts w:ascii="Arial" w:hAnsi="Arial" w:cs="Arial"/>
                <w:bCs/>
                <w:lang w:val="en-GB" w:eastAsia="es-CR"/>
              </w:rPr>
            </w:pPr>
          </w:p>
          <w:p w14:paraId="2AEE9AF4" w14:textId="77777777" w:rsidR="003A32AC" w:rsidRPr="00EB3719" w:rsidRDefault="003A32AC" w:rsidP="000A30D1">
            <w:pPr>
              <w:pStyle w:val="NormalWeb"/>
              <w:rPr>
                <w:rFonts w:ascii="Arial" w:hAnsi="Arial" w:cs="Arial"/>
                <w:bCs/>
                <w:lang w:val="en-GB" w:eastAsia="es-CR"/>
              </w:rPr>
            </w:pPr>
          </w:p>
          <w:p w14:paraId="1EBB5A3C" w14:textId="77777777" w:rsidR="003A32AC" w:rsidRPr="00EB3719" w:rsidRDefault="003A32AC" w:rsidP="000A30D1">
            <w:pPr>
              <w:pStyle w:val="NormalWeb"/>
              <w:rPr>
                <w:rFonts w:ascii="Arial" w:hAnsi="Arial" w:cs="Arial"/>
                <w:bCs/>
                <w:lang w:val="en-GB" w:eastAsia="es-CR"/>
              </w:rPr>
            </w:pPr>
          </w:p>
          <w:p w14:paraId="1481703D" w14:textId="77777777" w:rsidR="003A32AC" w:rsidRPr="00EB3719" w:rsidRDefault="003A32AC" w:rsidP="000A30D1">
            <w:pPr>
              <w:pStyle w:val="NormalWeb"/>
              <w:rPr>
                <w:rFonts w:ascii="Arial" w:hAnsi="Arial" w:cs="Arial"/>
                <w:bCs/>
                <w:lang w:val="en-GB" w:eastAsia="es-CR"/>
              </w:rPr>
            </w:pPr>
          </w:p>
          <w:p w14:paraId="44BB8FBA" w14:textId="77777777" w:rsidR="003A32AC" w:rsidRPr="00EB3719" w:rsidRDefault="003A32AC" w:rsidP="000A30D1">
            <w:pPr>
              <w:pStyle w:val="NormalWeb"/>
              <w:rPr>
                <w:rFonts w:ascii="Arial" w:hAnsi="Arial" w:cs="Arial"/>
                <w:bCs/>
                <w:lang w:val="en-GB" w:eastAsia="es-CR"/>
              </w:rPr>
            </w:pPr>
          </w:p>
          <w:p w14:paraId="6A85BBEB" w14:textId="77777777" w:rsidR="003A32AC" w:rsidRPr="00EB3719" w:rsidRDefault="003A32AC" w:rsidP="000A30D1">
            <w:pPr>
              <w:pStyle w:val="NormalWeb"/>
              <w:rPr>
                <w:rFonts w:ascii="Arial" w:hAnsi="Arial" w:cs="Arial"/>
                <w:bCs/>
                <w:lang w:val="en-GB" w:eastAsia="es-CR"/>
              </w:rPr>
            </w:pPr>
          </w:p>
          <w:p w14:paraId="27870F0C" w14:textId="77777777" w:rsidR="003A32AC" w:rsidRPr="00EB3719" w:rsidRDefault="003A32AC" w:rsidP="000A30D1">
            <w:pPr>
              <w:pStyle w:val="NormalWeb"/>
              <w:rPr>
                <w:rFonts w:ascii="Arial" w:hAnsi="Arial" w:cs="Arial"/>
                <w:bCs/>
                <w:lang w:val="en-GB" w:eastAsia="es-CR"/>
              </w:rPr>
            </w:pPr>
          </w:p>
          <w:p w14:paraId="03590FB0" w14:textId="77777777" w:rsidR="003A32AC" w:rsidRPr="00EB3719" w:rsidRDefault="003A32AC" w:rsidP="000A30D1">
            <w:pPr>
              <w:pStyle w:val="NormalWeb"/>
              <w:rPr>
                <w:rFonts w:ascii="Arial" w:hAnsi="Arial" w:cs="Arial"/>
                <w:bCs/>
                <w:lang w:val="en-GB" w:eastAsia="es-CR"/>
              </w:rPr>
            </w:pPr>
          </w:p>
          <w:p w14:paraId="0ABB7BA1" w14:textId="77777777" w:rsidR="003A32AC" w:rsidRPr="00EB3719" w:rsidRDefault="003A32AC" w:rsidP="000A30D1">
            <w:pPr>
              <w:pStyle w:val="NormalWeb"/>
              <w:rPr>
                <w:rFonts w:ascii="Arial" w:hAnsi="Arial" w:cs="Arial"/>
                <w:bCs/>
                <w:lang w:val="en-GB" w:eastAsia="es-CR"/>
              </w:rPr>
            </w:pPr>
          </w:p>
          <w:p w14:paraId="558274CD" w14:textId="77777777" w:rsidR="003A32AC" w:rsidRPr="00EB3719" w:rsidRDefault="003A32AC" w:rsidP="000A30D1">
            <w:pPr>
              <w:pStyle w:val="NormalWeb"/>
              <w:rPr>
                <w:rFonts w:ascii="Arial" w:hAnsi="Arial" w:cs="Arial"/>
                <w:bCs/>
                <w:lang w:val="en-GB" w:eastAsia="es-CR"/>
              </w:rPr>
            </w:pPr>
          </w:p>
          <w:p w14:paraId="08C7C7D9" w14:textId="77777777" w:rsidR="003A32AC" w:rsidRPr="00EB3719" w:rsidRDefault="003A32AC" w:rsidP="000A30D1">
            <w:pPr>
              <w:pStyle w:val="NormalWeb"/>
              <w:rPr>
                <w:rFonts w:ascii="Arial" w:hAnsi="Arial" w:cs="Arial"/>
                <w:bCs/>
                <w:lang w:val="en-GB" w:eastAsia="es-CR"/>
              </w:rPr>
            </w:pPr>
          </w:p>
          <w:p w14:paraId="734A8E78" w14:textId="77777777" w:rsidR="003A32AC" w:rsidRPr="00EB3719" w:rsidRDefault="003A32AC" w:rsidP="000A30D1">
            <w:pPr>
              <w:pStyle w:val="NormalWeb"/>
              <w:rPr>
                <w:rFonts w:ascii="Arial" w:hAnsi="Arial" w:cs="Arial"/>
                <w:bCs/>
                <w:lang w:val="en-GB" w:eastAsia="es-CR"/>
              </w:rPr>
            </w:pPr>
          </w:p>
          <w:p w14:paraId="0E488C1B" w14:textId="77777777" w:rsidR="003A32AC" w:rsidRPr="00EB3719" w:rsidRDefault="003A32AC" w:rsidP="000A30D1">
            <w:pPr>
              <w:pStyle w:val="NormalWeb"/>
              <w:rPr>
                <w:rFonts w:ascii="Arial" w:hAnsi="Arial" w:cs="Arial"/>
                <w:bCs/>
                <w:lang w:val="en-GB" w:eastAsia="es-CR"/>
              </w:rPr>
            </w:pPr>
          </w:p>
          <w:p w14:paraId="10339AB0" w14:textId="77777777" w:rsidR="003A32AC" w:rsidRPr="00EB3719" w:rsidRDefault="003A32AC" w:rsidP="000A30D1">
            <w:pPr>
              <w:pStyle w:val="NormalWeb"/>
              <w:rPr>
                <w:rFonts w:ascii="Arial" w:hAnsi="Arial" w:cs="Arial"/>
                <w:bCs/>
                <w:lang w:val="en-GB" w:eastAsia="es-CR"/>
              </w:rPr>
            </w:pPr>
          </w:p>
          <w:p w14:paraId="26C2123A" w14:textId="77777777" w:rsidR="003A32AC" w:rsidRPr="00EB3719" w:rsidRDefault="003A32AC" w:rsidP="000A30D1">
            <w:pPr>
              <w:pStyle w:val="NormalWeb"/>
              <w:rPr>
                <w:rFonts w:ascii="Arial" w:hAnsi="Arial" w:cs="Arial"/>
                <w:bCs/>
                <w:lang w:val="en-GB" w:eastAsia="es-CR"/>
              </w:rPr>
            </w:pPr>
          </w:p>
          <w:p w14:paraId="271BACCB" w14:textId="6935D0FD" w:rsidR="003A32AC" w:rsidRPr="00EB3719" w:rsidRDefault="003A32AC" w:rsidP="003A32AC">
            <w:pPr>
              <w:pStyle w:val="NormalWeb"/>
              <w:rPr>
                <w:rFonts w:ascii="Arial" w:hAnsi="Arial" w:cs="Arial"/>
                <w:bCs/>
                <w:lang w:val="en-GB" w:eastAsia="es-CR"/>
              </w:rPr>
            </w:pPr>
            <w:r w:rsidRPr="00EB3719">
              <w:rPr>
                <w:rFonts w:ascii="Arial" w:hAnsi="Arial" w:cs="Arial"/>
                <w:b/>
                <w:lang w:val="en-GB" w:eastAsia="es-CR"/>
              </w:rPr>
              <w:t>R.1.1</w:t>
            </w:r>
            <w:r w:rsidR="0093737C">
              <w:rPr>
                <w:rFonts w:ascii="Arial" w:hAnsi="Arial" w:cs="Arial"/>
                <w:bCs/>
                <w:lang w:val="en-GB" w:eastAsia="es-CR"/>
              </w:rPr>
              <w:t>.r</w:t>
            </w:r>
            <w:r w:rsidRPr="00EB3719">
              <w:rPr>
                <w:rFonts w:ascii="Arial" w:hAnsi="Arial" w:cs="Arial"/>
                <w:bCs/>
                <w:lang w:val="en-GB" w:eastAsia="es-CR"/>
              </w:rPr>
              <w:t xml:space="preserve">eads </w:t>
            </w:r>
            <w:r w:rsidR="004B3785">
              <w:rPr>
                <w:rFonts w:ascii="Arial" w:hAnsi="Arial" w:cs="Arial"/>
                <w:bCs/>
                <w:lang w:val="en-GB" w:eastAsia="es-CR"/>
              </w:rPr>
              <w:t xml:space="preserve">aloud </w:t>
            </w:r>
            <w:r w:rsidRPr="00EB3719">
              <w:rPr>
                <w:rFonts w:ascii="Arial" w:hAnsi="Arial" w:cs="Arial"/>
                <w:bCs/>
                <w:lang w:val="en-GB" w:eastAsia="es-CR"/>
              </w:rPr>
              <w:t>a short text or narration with good intonation and speed to make it comprehensible.</w:t>
            </w:r>
          </w:p>
          <w:p w14:paraId="7E420F10" w14:textId="77777777" w:rsidR="003A32AC" w:rsidRPr="00EB3719" w:rsidRDefault="003A32AC" w:rsidP="000A30D1">
            <w:pPr>
              <w:pStyle w:val="NormalWeb"/>
              <w:rPr>
                <w:rFonts w:ascii="Arial" w:hAnsi="Arial" w:cs="Arial"/>
                <w:bCs/>
                <w:lang w:val="en-GB" w:eastAsia="es-CR"/>
              </w:rPr>
            </w:pPr>
          </w:p>
          <w:p w14:paraId="4748CA67" w14:textId="77777777" w:rsidR="003A32AC" w:rsidRPr="00EB3719" w:rsidRDefault="003A32AC" w:rsidP="000A30D1">
            <w:pPr>
              <w:pStyle w:val="NormalWeb"/>
              <w:rPr>
                <w:rFonts w:ascii="Arial" w:hAnsi="Arial" w:cs="Arial"/>
                <w:bCs/>
                <w:lang w:val="en-GB" w:eastAsia="es-CR"/>
              </w:rPr>
            </w:pPr>
          </w:p>
          <w:p w14:paraId="4E89B958" w14:textId="77777777" w:rsidR="003A32AC" w:rsidRPr="00EB3719" w:rsidRDefault="003A32AC" w:rsidP="000A30D1">
            <w:pPr>
              <w:pStyle w:val="NormalWeb"/>
              <w:rPr>
                <w:rFonts w:ascii="Arial" w:hAnsi="Arial" w:cs="Arial"/>
                <w:bCs/>
                <w:lang w:val="en-GB" w:eastAsia="es-CR"/>
              </w:rPr>
            </w:pPr>
          </w:p>
          <w:p w14:paraId="14983C57" w14:textId="77777777" w:rsidR="003A32AC" w:rsidRPr="00EB3719" w:rsidRDefault="003A32AC" w:rsidP="000A30D1">
            <w:pPr>
              <w:pStyle w:val="NormalWeb"/>
              <w:rPr>
                <w:rFonts w:ascii="Arial" w:hAnsi="Arial" w:cs="Arial"/>
                <w:bCs/>
                <w:lang w:val="en-GB" w:eastAsia="es-CR"/>
              </w:rPr>
            </w:pPr>
          </w:p>
          <w:p w14:paraId="2F4F8124" w14:textId="77777777" w:rsidR="003A32AC" w:rsidRPr="00EB3719" w:rsidRDefault="003A32AC" w:rsidP="000A30D1">
            <w:pPr>
              <w:pStyle w:val="NormalWeb"/>
              <w:rPr>
                <w:rFonts w:ascii="Arial" w:hAnsi="Arial" w:cs="Arial"/>
                <w:bCs/>
                <w:lang w:val="en-GB" w:eastAsia="es-CR"/>
              </w:rPr>
            </w:pPr>
          </w:p>
          <w:p w14:paraId="181A0A03" w14:textId="77777777" w:rsidR="003A32AC" w:rsidRPr="00EB3719" w:rsidRDefault="003A32AC" w:rsidP="000A30D1">
            <w:pPr>
              <w:pStyle w:val="NormalWeb"/>
              <w:rPr>
                <w:rFonts w:ascii="Arial" w:hAnsi="Arial" w:cs="Arial"/>
                <w:bCs/>
                <w:lang w:val="en-GB" w:eastAsia="es-CR"/>
              </w:rPr>
            </w:pPr>
          </w:p>
          <w:p w14:paraId="39FED6F4" w14:textId="77777777" w:rsidR="003A32AC" w:rsidRPr="00EB3719" w:rsidRDefault="003A32AC" w:rsidP="000A30D1">
            <w:pPr>
              <w:pStyle w:val="NormalWeb"/>
              <w:rPr>
                <w:rFonts w:ascii="Arial" w:hAnsi="Arial" w:cs="Arial"/>
                <w:bCs/>
                <w:lang w:val="en-GB" w:eastAsia="es-CR"/>
              </w:rPr>
            </w:pPr>
          </w:p>
          <w:p w14:paraId="00891B85" w14:textId="77777777" w:rsidR="003A32AC" w:rsidRPr="00EB3719" w:rsidRDefault="003A32AC" w:rsidP="000A30D1">
            <w:pPr>
              <w:pStyle w:val="NormalWeb"/>
              <w:rPr>
                <w:rFonts w:ascii="Arial" w:hAnsi="Arial" w:cs="Arial"/>
                <w:bCs/>
                <w:lang w:val="en-GB" w:eastAsia="es-CR"/>
              </w:rPr>
            </w:pPr>
          </w:p>
          <w:p w14:paraId="26F17EBB" w14:textId="77777777" w:rsidR="003A32AC" w:rsidRPr="00EB3719" w:rsidRDefault="003A32AC" w:rsidP="000A30D1">
            <w:pPr>
              <w:pStyle w:val="NormalWeb"/>
              <w:rPr>
                <w:rFonts w:ascii="Arial" w:hAnsi="Arial" w:cs="Arial"/>
                <w:bCs/>
                <w:lang w:val="en-GB" w:eastAsia="es-CR"/>
              </w:rPr>
            </w:pPr>
          </w:p>
          <w:p w14:paraId="1997955E" w14:textId="77777777" w:rsidR="003A32AC" w:rsidRPr="00EB3719" w:rsidRDefault="003A32AC" w:rsidP="000A30D1">
            <w:pPr>
              <w:pStyle w:val="NormalWeb"/>
              <w:rPr>
                <w:rFonts w:ascii="Arial" w:hAnsi="Arial" w:cs="Arial"/>
                <w:bCs/>
                <w:lang w:val="en-GB" w:eastAsia="es-CR"/>
              </w:rPr>
            </w:pPr>
          </w:p>
          <w:p w14:paraId="6749F66C" w14:textId="77777777" w:rsidR="003A32AC" w:rsidRPr="00EB3719" w:rsidRDefault="003A32AC" w:rsidP="000A30D1">
            <w:pPr>
              <w:pStyle w:val="NormalWeb"/>
              <w:rPr>
                <w:rFonts w:ascii="Arial" w:hAnsi="Arial" w:cs="Arial"/>
                <w:bCs/>
                <w:lang w:val="en-GB" w:eastAsia="es-CR"/>
              </w:rPr>
            </w:pPr>
          </w:p>
          <w:p w14:paraId="03330B09" w14:textId="77777777" w:rsidR="008B152D" w:rsidRDefault="008B152D" w:rsidP="00FD451F">
            <w:pPr>
              <w:pStyle w:val="NormalWeb"/>
              <w:rPr>
                <w:rFonts w:ascii="Arial" w:hAnsi="Arial" w:cs="Arial"/>
                <w:bCs/>
                <w:lang w:val="en-GB" w:eastAsia="es-CR"/>
              </w:rPr>
            </w:pPr>
            <w:r w:rsidRPr="00EB3719">
              <w:rPr>
                <w:rFonts w:ascii="Arial" w:hAnsi="Arial" w:cs="Arial"/>
                <w:b/>
                <w:lang w:val="en-GB" w:eastAsia="es-CR"/>
              </w:rPr>
              <w:t xml:space="preserve">R.1.2. </w:t>
            </w:r>
            <w:r w:rsidR="0093737C">
              <w:rPr>
                <w:rFonts w:ascii="Arial" w:hAnsi="Arial" w:cs="Arial"/>
                <w:bCs/>
                <w:lang w:val="en-GB" w:eastAsia="es-CR"/>
              </w:rPr>
              <w:t>r</w:t>
            </w:r>
            <w:r w:rsidRPr="00EB3719">
              <w:rPr>
                <w:rFonts w:ascii="Arial" w:hAnsi="Arial" w:cs="Arial"/>
                <w:bCs/>
                <w:lang w:val="en-GB" w:eastAsia="es-CR"/>
              </w:rPr>
              <w:t>eads words</w:t>
            </w:r>
            <w:r w:rsidR="004B3785">
              <w:rPr>
                <w:rFonts w:ascii="Arial" w:hAnsi="Arial" w:cs="Arial"/>
                <w:bCs/>
                <w:lang w:val="en-GB" w:eastAsia="es-CR"/>
              </w:rPr>
              <w:t xml:space="preserve"> and sentences within a narration</w:t>
            </w:r>
            <w:r w:rsidRPr="00EB3719">
              <w:rPr>
                <w:rFonts w:ascii="Arial" w:hAnsi="Arial" w:cs="Arial"/>
                <w:bCs/>
                <w:lang w:val="en-GB" w:eastAsia="es-CR"/>
              </w:rPr>
              <w:t xml:space="preserve"> related </w:t>
            </w:r>
            <w:r w:rsidR="004B3785">
              <w:rPr>
                <w:rFonts w:ascii="Arial" w:hAnsi="Arial" w:cs="Arial"/>
                <w:bCs/>
                <w:lang w:val="en-GB" w:eastAsia="es-CR"/>
              </w:rPr>
              <w:t>to</w:t>
            </w:r>
            <w:r w:rsidRPr="00EB3719">
              <w:rPr>
                <w:rFonts w:ascii="Arial" w:hAnsi="Arial" w:cs="Arial"/>
                <w:bCs/>
                <w:lang w:val="en-GB" w:eastAsia="es-CR"/>
              </w:rPr>
              <w:t xml:space="preserve"> hobbies and favorite</w:t>
            </w:r>
            <w:r w:rsidR="00FD451F">
              <w:rPr>
                <w:rFonts w:ascii="Arial" w:hAnsi="Arial" w:cs="Arial"/>
                <w:bCs/>
                <w:lang w:val="en-GB" w:eastAsia="es-CR"/>
              </w:rPr>
              <w:t xml:space="preserve"> </w:t>
            </w:r>
            <w:r w:rsidR="00327FD4" w:rsidRPr="00EB3719">
              <w:rPr>
                <w:rFonts w:ascii="Arial" w:hAnsi="Arial" w:cs="Arial"/>
                <w:bCs/>
                <w:lang w:val="en-GB" w:eastAsia="es-CR"/>
              </w:rPr>
              <w:t>activities with</w:t>
            </w:r>
            <w:r w:rsidRPr="00EB3719">
              <w:rPr>
                <w:rFonts w:ascii="Arial" w:hAnsi="Arial" w:cs="Arial"/>
                <w:bCs/>
                <w:lang w:val="en-GB" w:eastAsia="es-CR"/>
              </w:rPr>
              <w:t xml:space="preserve"> good pronunciation and with attention to punctuation</w:t>
            </w:r>
            <w:r w:rsidR="004B3785">
              <w:rPr>
                <w:rFonts w:ascii="Arial" w:hAnsi="Arial" w:cs="Arial"/>
                <w:bCs/>
                <w:lang w:val="en-GB" w:eastAsia="es-CR"/>
              </w:rPr>
              <w:t xml:space="preserve"> and</w:t>
            </w:r>
            <w:r w:rsidRPr="00EB3719">
              <w:rPr>
                <w:rFonts w:ascii="Arial" w:hAnsi="Arial" w:cs="Arial"/>
                <w:bCs/>
                <w:lang w:val="en-GB" w:eastAsia="es-CR"/>
              </w:rPr>
              <w:t xml:space="preserve"> pauses.</w:t>
            </w:r>
          </w:p>
          <w:p w14:paraId="583B0779" w14:textId="77777777" w:rsidR="00974361" w:rsidRDefault="00974361" w:rsidP="00FD451F">
            <w:pPr>
              <w:pStyle w:val="NormalWeb"/>
              <w:rPr>
                <w:rFonts w:ascii="Arial" w:hAnsi="Arial" w:cs="Arial"/>
                <w:bCs/>
                <w:lang w:val="en-GB" w:eastAsia="es-CR"/>
              </w:rPr>
            </w:pPr>
          </w:p>
          <w:p w14:paraId="6B9A976E" w14:textId="77777777" w:rsidR="00974361" w:rsidRDefault="00974361" w:rsidP="00FD451F">
            <w:pPr>
              <w:pStyle w:val="NormalWeb"/>
              <w:rPr>
                <w:rFonts w:ascii="Arial" w:hAnsi="Arial" w:cs="Arial"/>
                <w:bCs/>
                <w:lang w:val="en-GB" w:eastAsia="es-CR"/>
              </w:rPr>
            </w:pPr>
          </w:p>
          <w:p w14:paraId="24B04C13" w14:textId="77777777" w:rsidR="00974361" w:rsidRDefault="00974361" w:rsidP="00FD451F">
            <w:pPr>
              <w:pStyle w:val="NormalWeb"/>
              <w:rPr>
                <w:rFonts w:ascii="Arial" w:hAnsi="Arial" w:cs="Arial"/>
                <w:bCs/>
                <w:lang w:val="en-GB" w:eastAsia="es-CR"/>
              </w:rPr>
            </w:pPr>
          </w:p>
          <w:p w14:paraId="1A634B26" w14:textId="77777777" w:rsidR="00974361" w:rsidRDefault="00974361" w:rsidP="00FD451F">
            <w:pPr>
              <w:pStyle w:val="NormalWeb"/>
              <w:rPr>
                <w:rFonts w:ascii="Arial" w:hAnsi="Arial" w:cs="Arial"/>
                <w:bCs/>
                <w:lang w:val="en-GB" w:eastAsia="es-CR"/>
              </w:rPr>
            </w:pPr>
          </w:p>
          <w:p w14:paraId="6E46A6E7" w14:textId="77777777" w:rsidR="00974361" w:rsidRDefault="00974361" w:rsidP="00FD451F">
            <w:pPr>
              <w:pStyle w:val="NormalWeb"/>
              <w:rPr>
                <w:rFonts w:ascii="Arial" w:hAnsi="Arial" w:cs="Arial"/>
                <w:bCs/>
                <w:lang w:val="en-GB" w:eastAsia="es-CR"/>
              </w:rPr>
            </w:pPr>
          </w:p>
          <w:p w14:paraId="277DCB4E" w14:textId="77777777" w:rsidR="00974361" w:rsidRDefault="00974361" w:rsidP="00FD451F">
            <w:pPr>
              <w:pStyle w:val="NormalWeb"/>
              <w:rPr>
                <w:rFonts w:ascii="Arial" w:hAnsi="Arial" w:cs="Arial"/>
                <w:bCs/>
                <w:lang w:val="en-GB" w:eastAsia="es-CR"/>
              </w:rPr>
            </w:pPr>
          </w:p>
          <w:p w14:paraId="1FED2BA8" w14:textId="77777777" w:rsidR="00974361" w:rsidRDefault="00974361" w:rsidP="00FD451F">
            <w:pPr>
              <w:pStyle w:val="NormalWeb"/>
              <w:rPr>
                <w:rFonts w:ascii="Arial" w:hAnsi="Arial" w:cs="Arial"/>
                <w:bCs/>
                <w:lang w:val="en-GB" w:eastAsia="es-CR"/>
              </w:rPr>
            </w:pPr>
          </w:p>
          <w:p w14:paraId="68B087F9" w14:textId="77777777" w:rsidR="00974361" w:rsidRDefault="00974361" w:rsidP="00FD451F">
            <w:pPr>
              <w:pStyle w:val="NormalWeb"/>
              <w:rPr>
                <w:rFonts w:ascii="Arial" w:hAnsi="Arial" w:cs="Arial"/>
                <w:bCs/>
                <w:lang w:val="en-GB" w:eastAsia="es-CR"/>
              </w:rPr>
            </w:pPr>
          </w:p>
          <w:p w14:paraId="4A6D0782" w14:textId="77777777" w:rsidR="00974361" w:rsidRDefault="00974361" w:rsidP="00FD451F">
            <w:pPr>
              <w:pStyle w:val="NormalWeb"/>
              <w:rPr>
                <w:rFonts w:ascii="Arial" w:hAnsi="Arial" w:cs="Arial"/>
                <w:bCs/>
                <w:lang w:val="en-GB" w:eastAsia="es-CR"/>
              </w:rPr>
            </w:pPr>
          </w:p>
          <w:p w14:paraId="1A6CF97F" w14:textId="592DBB08" w:rsidR="00974361" w:rsidRPr="00EB3719" w:rsidRDefault="00974361" w:rsidP="00FD451F">
            <w:pPr>
              <w:pStyle w:val="NormalWeb"/>
              <w:rPr>
                <w:rFonts w:ascii="Arial" w:hAnsi="Arial" w:cs="Arial"/>
              </w:rPr>
            </w:pPr>
            <w:r w:rsidRPr="00974361">
              <w:rPr>
                <w:rFonts w:ascii="Arial" w:hAnsi="Arial" w:cs="Arial"/>
                <w:b/>
                <w:lang w:val="en-GB" w:eastAsia="es-CR"/>
              </w:rPr>
              <w:t>R.1.3.</w:t>
            </w:r>
            <w:r>
              <w:rPr>
                <w:rFonts w:ascii="Arial" w:hAnsi="Arial" w:cs="Arial"/>
                <w:b/>
                <w:lang w:val="en-GB" w:eastAsia="es-CR"/>
              </w:rPr>
              <w:t xml:space="preserve"> </w:t>
            </w:r>
            <w:r w:rsidRPr="00974361">
              <w:rPr>
                <w:rFonts w:ascii="Arial" w:hAnsi="Arial" w:cs="Arial"/>
                <w:lang w:val="en-GB" w:eastAsia="es-CR"/>
              </w:rPr>
              <w:t>reads aloud with accuracy and fluency a short text related with hobbies and pastimes to support comprehension of listener.</w:t>
            </w:r>
          </w:p>
        </w:tc>
        <w:tc>
          <w:tcPr>
            <w:tcW w:w="2126" w:type="dxa"/>
            <w:gridSpan w:val="3"/>
            <w:tcBorders>
              <w:bottom w:val="single" w:sz="4" w:space="0" w:color="auto"/>
            </w:tcBorders>
          </w:tcPr>
          <w:p w14:paraId="61AC41EB" w14:textId="77777777" w:rsidR="008A005E" w:rsidRPr="00EB3719" w:rsidRDefault="008A005E" w:rsidP="008A005E">
            <w:pPr>
              <w:rPr>
                <w:rFonts w:ascii="Arial" w:hAnsi="Arial" w:cs="Arial"/>
                <w:sz w:val="24"/>
                <w:szCs w:val="24"/>
              </w:rPr>
            </w:pPr>
            <w:r w:rsidRPr="00EB3719">
              <w:rPr>
                <w:rFonts w:ascii="Arial" w:hAnsi="Arial" w:cs="Arial"/>
                <w:b/>
                <w:sz w:val="24"/>
                <w:szCs w:val="24"/>
              </w:rPr>
              <w:lastRenderedPageBreak/>
              <w:t>R.1.</w:t>
            </w:r>
            <w:r w:rsidRPr="00EB3719">
              <w:rPr>
                <w:rFonts w:ascii="Arial" w:hAnsi="Arial" w:cs="Arial"/>
                <w:sz w:val="24"/>
                <w:szCs w:val="24"/>
              </w:rPr>
              <w:t xml:space="preserve"> read with fluency and accuracy. </w:t>
            </w:r>
          </w:p>
          <w:p w14:paraId="2869CAD6" w14:textId="77777777" w:rsidR="005202B6" w:rsidRPr="00EB3719" w:rsidRDefault="005202B6" w:rsidP="000A30D1">
            <w:pPr>
              <w:autoSpaceDE w:val="0"/>
              <w:autoSpaceDN w:val="0"/>
              <w:adjustRightInd w:val="0"/>
              <w:rPr>
                <w:rFonts w:ascii="Arial" w:hAnsi="Arial" w:cs="Arial"/>
                <w:color w:val="000000"/>
                <w:sz w:val="24"/>
                <w:szCs w:val="24"/>
              </w:rPr>
            </w:pPr>
          </w:p>
        </w:tc>
        <w:tc>
          <w:tcPr>
            <w:tcW w:w="8514" w:type="dxa"/>
            <w:gridSpan w:val="5"/>
            <w:tcBorders>
              <w:bottom w:val="single" w:sz="4" w:space="0" w:color="auto"/>
            </w:tcBorders>
          </w:tcPr>
          <w:p w14:paraId="7D972DE2" w14:textId="77777777" w:rsidR="005202B6" w:rsidRPr="00EB3719" w:rsidRDefault="005202B6" w:rsidP="000A30D1">
            <w:pPr>
              <w:spacing w:after="0" w:line="240" w:lineRule="auto"/>
              <w:jc w:val="center"/>
              <w:rPr>
                <w:rFonts w:ascii="Arial" w:hAnsi="Arial" w:cs="Arial"/>
                <w:b/>
                <w:sz w:val="24"/>
                <w:szCs w:val="24"/>
              </w:rPr>
            </w:pPr>
          </w:p>
          <w:p w14:paraId="31480609" w14:textId="77777777" w:rsidR="00266E87" w:rsidRPr="00EB3719" w:rsidRDefault="00266E87" w:rsidP="00266E87">
            <w:pPr>
              <w:spacing w:after="0" w:line="240" w:lineRule="auto"/>
              <w:jc w:val="center"/>
              <w:rPr>
                <w:rFonts w:ascii="Arial" w:hAnsi="Arial" w:cs="Arial"/>
                <w:b/>
                <w:sz w:val="24"/>
                <w:szCs w:val="24"/>
              </w:rPr>
            </w:pPr>
            <w:r w:rsidRPr="00EB3719">
              <w:rPr>
                <w:rFonts w:ascii="Arial" w:hAnsi="Arial" w:cs="Arial"/>
                <w:b/>
                <w:sz w:val="24"/>
                <w:szCs w:val="24"/>
              </w:rPr>
              <w:t>Pre-task</w:t>
            </w:r>
          </w:p>
          <w:p w14:paraId="4C71A462" w14:textId="36CDA7F9" w:rsidR="00BD0C98" w:rsidRPr="00EB3719" w:rsidRDefault="00BD0C98" w:rsidP="00BD0C98">
            <w:pPr>
              <w:spacing w:after="0" w:line="240" w:lineRule="auto"/>
              <w:rPr>
                <w:rFonts w:ascii="Arial" w:hAnsi="Arial" w:cs="Arial"/>
                <w:sz w:val="24"/>
                <w:szCs w:val="24"/>
              </w:rPr>
            </w:pPr>
            <w:r w:rsidRPr="00EB3719">
              <w:rPr>
                <w:rFonts w:ascii="Arial" w:hAnsi="Arial" w:cs="Arial"/>
                <w:sz w:val="24"/>
                <w:szCs w:val="24"/>
              </w:rPr>
              <w:t>Teachers introduces the goal of the lesson</w:t>
            </w:r>
            <w:r w:rsidR="00C142A0" w:rsidRPr="00EB3719">
              <w:rPr>
                <w:rFonts w:ascii="Arial" w:hAnsi="Arial" w:cs="Arial"/>
                <w:sz w:val="24"/>
                <w:szCs w:val="24"/>
              </w:rPr>
              <w:t>.</w:t>
            </w:r>
          </w:p>
          <w:p w14:paraId="5970B705" w14:textId="565E7476" w:rsidR="00C142A0" w:rsidRPr="00EB3719" w:rsidRDefault="00F46328" w:rsidP="00F46328">
            <w:pPr>
              <w:pStyle w:val="Default"/>
              <w:jc w:val="both"/>
              <w:rPr>
                <w:lang w:val="en-US"/>
              </w:rPr>
            </w:pPr>
            <w:r w:rsidRPr="00EB3719">
              <w:rPr>
                <w:lang w:val="en-US"/>
              </w:rPr>
              <w:lastRenderedPageBreak/>
              <w:t xml:space="preserve">Teacher introduces </w:t>
            </w:r>
            <w:r w:rsidR="00C142A0" w:rsidRPr="00EB3719">
              <w:rPr>
                <w:lang w:val="en-US"/>
              </w:rPr>
              <w:t xml:space="preserve">different </w:t>
            </w:r>
            <w:r w:rsidR="006E7639" w:rsidRPr="00EB3719">
              <w:rPr>
                <w:lang w:val="en-US"/>
              </w:rPr>
              <w:t>strategies that can help students to read with fluency and good intonation like:</w:t>
            </w:r>
          </w:p>
          <w:p w14:paraId="00A6B301" w14:textId="77777777" w:rsidR="006E7639" w:rsidRPr="00EB3719" w:rsidRDefault="006E7639" w:rsidP="00F46328">
            <w:pPr>
              <w:pStyle w:val="Default"/>
              <w:jc w:val="both"/>
              <w:rPr>
                <w:lang w:val="en-US"/>
              </w:rPr>
            </w:pPr>
          </w:p>
          <w:p w14:paraId="162DE291" w14:textId="4F8408A6" w:rsidR="006E7639" w:rsidRPr="00EB3719" w:rsidRDefault="006E7639" w:rsidP="00F46328">
            <w:pPr>
              <w:pStyle w:val="Default"/>
              <w:jc w:val="both"/>
              <w:rPr>
                <w:lang w:val="en-US"/>
              </w:rPr>
            </w:pPr>
            <w:r w:rsidRPr="00EB3719">
              <w:rPr>
                <w:noProof/>
                <w:lang w:val="en-US"/>
              </w:rPr>
              <mc:AlternateContent>
                <mc:Choice Requires="wps">
                  <w:drawing>
                    <wp:anchor distT="0" distB="0" distL="114300" distR="114300" simplePos="0" relativeHeight="251652608" behindDoc="0" locked="0" layoutInCell="1" allowOverlap="1" wp14:anchorId="174CA6F1" wp14:editId="7A21E5E2">
                      <wp:simplePos x="0" y="0"/>
                      <wp:positionH relativeFrom="column">
                        <wp:posOffset>440944</wp:posOffset>
                      </wp:positionH>
                      <wp:positionV relativeFrom="paragraph">
                        <wp:posOffset>41529</wp:posOffset>
                      </wp:positionV>
                      <wp:extent cx="3895344" cy="1761744"/>
                      <wp:effectExtent l="0" t="0" r="10160" b="10160"/>
                      <wp:wrapNone/>
                      <wp:docPr id="22" name="Cuadro de texto 22"/>
                      <wp:cNvGraphicFramePr/>
                      <a:graphic xmlns:a="http://schemas.openxmlformats.org/drawingml/2006/main">
                        <a:graphicData uri="http://schemas.microsoft.com/office/word/2010/wordprocessingShape">
                          <wps:wsp>
                            <wps:cNvSpPr txBox="1"/>
                            <wps:spPr>
                              <a:xfrm>
                                <a:off x="0" y="0"/>
                                <a:ext cx="3895344" cy="176174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935EE0B" w14:textId="36C0C980" w:rsidR="00F17FAC" w:rsidRPr="00281994" w:rsidRDefault="00F17FAC">
                                  <w:pPr>
                                    <w:rPr>
                                      <w:b/>
                                    </w:rPr>
                                  </w:pPr>
                                  <w:r w:rsidRPr="00281994">
                                    <w:rPr>
                                      <w:b/>
                                    </w:rPr>
                                    <w:t>How to be a good story teller</w:t>
                                  </w:r>
                                </w:p>
                                <w:p w14:paraId="5CEC5B60" w14:textId="35101370" w:rsidR="00F17FAC" w:rsidRDefault="00F17FAC">
                                  <w:r>
                                    <w:t>Look for clues in the pictures of the text about the characters</w:t>
                                  </w:r>
                                </w:p>
                                <w:p w14:paraId="59FF98B9" w14:textId="68AEE929" w:rsidR="00F17FAC" w:rsidRDefault="00F17FAC">
                                  <w:r>
                                    <w:t>Look at the speaker´s tags and punctuation. “Listen!”  “Can you hear it?”</w:t>
                                  </w:r>
                                </w:p>
                                <w:p w14:paraId="719B013C" w14:textId="31A9C3DD" w:rsidR="00F17FAC" w:rsidRDefault="00F17FAC">
                                  <w:r>
                                    <w:t>Think about how the character is feeling? How can you express his/her emotions through his voice?</w:t>
                                  </w:r>
                                </w:p>
                                <w:p w14:paraId="1933C1B5" w14:textId="77777777" w:rsidR="00F17FAC" w:rsidRDefault="00F17FAC"/>
                                <w:p w14:paraId="4EFBFF86" w14:textId="77777777" w:rsidR="00F17FAC" w:rsidRDefault="00F17FAC"/>
                                <w:p w14:paraId="14A0224F" w14:textId="77777777" w:rsidR="00F17FAC" w:rsidRDefault="00F17FAC"/>
                                <w:p w14:paraId="18A47295" w14:textId="77777777" w:rsidR="00F17FAC" w:rsidRDefault="00F17FA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74CA6F1" id="_x0000_t202" coordsize="21600,21600" o:spt="202" path="m,l,21600r21600,l21600,xe">
                      <v:stroke joinstyle="miter"/>
                      <v:path gradientshapeok="t" o:connecttype="rect"/>
                    </v:shapetype>
                    <v:shape id="Cuadro de texto 22" o:spid="_x0000_s1026" type="#_x0000_t202" style="position:absolute;left:0;text-align:left;margin-left:34.7pt;margin-top:3.25pt;width:306.7pt;height:138.7pt;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" fillcolor="white [3201]" strokeweight=".5pt">
                      <v:textbox>
                        <w:txbxContent>
                          <w:p w14:paraId="4935EE0B" w14:textId="36C0C980" w:rsidR="00F17FAC" w:rsidRPr="00281994" w:rsidRDefault="00F17FAC">
                            <w:pPr>
                              <w:rPr>
                                <w:b/>
                              </w:rPr>
                            </w:pPr>
                            <w:r w:rsidRPr="00281994">
                              <w:rPr>
                                <w:b/>
                              </w:rPr>
                              <w:t>How to be a good story teller</w:t>
                            </w:r>
                          </w:p>
                          <w:p w14:paraId="5CEC5B60" w14:textId="35101370" w:rsidR="00F17FAC" w:rsidRDefault="00F17FAC">
                            <w:r>
                              <w:t>Look for clues in the pictures of the text about the characters</w:t>
                            </w:r>
                          </w:p>
                          <w:p w14:paraId="59FF98B9" w14:textId="68AEE929" w:rsidR="00F17FAC" w:rsidRDefault="00F17FAC">
                            <w:r>
                              <w:t>Look at the speaker´s tags and punctuation. “Listen!”  “Can you hear it?”</w:t>
                            </w:r>
                          </w:p>
                          <w:p w14:paraId="719B013C" w14:textId="31A9C3DD" w:rsidR="00F17FAC" w:rsidRDefault="00F17FAC">
                            <w:r>
                              <w:t>Think about how the character is feeling? How can you express his/her emotions through his voice?</w:t>
                            </w:r>
                          </w:p>
                          <w:p w14:paraId="1933C1B5" w14:textId="77777777" w:rsidR="00F17FAC" w:rsidRDefault="00F17FAC"/>
                          <w:p w14:paraId="4EFBFF86" w14:textId="77777777" w:rsidR="00F17FAC" w:rsidRDefault="00F17FAC"/>
                          <w:p w14:paraId="14A0224F" w14:textId="77777777" w:rsidR="00F17FAC" w:rsidRDefault="00F17FAC"/>
                          <w:p w14:paraId="18A47295" w14:textId="77777777" w:rsidR="00F17FAC" w:rsidRDefault="00F17FAC"/>
                        </w:txbxContent>
                      </v:textbox>
                    </v:shape>
                  </w:pict>
                </mc:Fallback>
              </mc:AlternateContent>
            </w:r>
          </w:p>
          <w:p w14:paraId="795986CD" w14:textId="77777777" w:rsidR="006E7639" w:rsidRPr="00EB3719" w:rsidRDefault="006E7639" w:rsidP="00F46328">
            <w:pPr>
              <w:pStyle w:val="Default"/>
              <w:jc w:val="both"/>
              <w:rPr>
                <w:lang w:val="en-US"/>
              </w:rPr>
            </w:pPr>
          </w:p>
          <w:p w14:paraId="45352B7B" w14:textId="77777777" w:rsidR="006E7639" w:rsidRPr="00EB3719" w:rsidRDefault="006E7639" w:rsidP="00F46328">
            <w:pPr>
              <w:pStyle w:val="Default"/>
              <w:jc w:val="both"/>
              <w:rPr>
                <w:lang w:val="en-US"/>
              </w:rPr>
            </w:pPr>
          </w:p>
          <w:p w14:paraId="46D9CF48" w14:textId="77777777" w:rsidR="006E7639" w:rsidRPr="00EB3719" w:rsidRDefault="006E7639" w:rsidP="00F46328">
            <w:pPr>
              <w:pStyle w:val="Default"/>
              <w:jc w:val="both"/>
              <w:rPr>
                <w:lang w:val="en-US"/>
              </w:rPr>
            </w:pPr>
          </w:p>
          <w:p w14:paraId="6E027BB8" w14:textId="77777777" w:rsidR="00C142A0" w:rsidRPr="00EB3719" w:rsidRDefault="00C142A0" w:rsidP="00F46328">
            <w:pPr>
              <w:pStyle w:val="Default"/>
              <w:jc w:val="both"/>
              <w:rPr>
                <w:lang w:val="en-US"/>
              </w:rPr>
            </w:pPr>
          </w:p>
          <w:p w14:paraId="787FC0DE" w14:textId="77777777" w:rsidR="00281994" w:rsidRPr="00EB3719" w:rsidRDefault="00281994" w:rsidP="00F46328">
            <w:pPr>
              <w:pStyle w:val="Default"/>
              <w:jc w:val="both"/>
              <w:rPr>
                <w:lang w:val="en-US"/>
              </w:rPr>
            </w:pPr>
          </w:p>
          <w:p w14:paraId="5816F351" w14:textId="77777777" w:rsidR="00281994" w:rsidRPr="00EB3719" w:rsidRDefault="00281994" w:rsidP="00F46328">
            <w:pPr>
              <w:pStyle w:val="Default"/>
              <w:jc w:val="both"/>
              <w:rPr>
                <w:lang w:val="en-US"/>
              </w:rPr>
            </w:pPr>
          </w:p>
          <w:p w14:paraId="03814F35" w14:textId="77777777" w:rsidR="00281994" w:rsidRPr="00EB3719" w:rsidRDefault="00281994" w:rsidP="00F46328">
            <w:pPr>
              <w:pStyle w:val="Default"/>
              <w:jc w:val="both"/>
              <w:rPr>
                <w:lang w:val="en-US"/>
              </w:rPr>
            </w:pPr>
          </w:p>
          <w:p w14:paraId="12C8637F" w14:textId="77777777" w:rsidR="00281994" w:rsidRPr="00EB3719" w:rsidRDefault="00281994" w:rsidP="00F46328">
            <w:pPr>
              <w:pStyle w:val="Default"/>
              <w:jc w:val="both"/>
              <w:rPr>
                <w:lang w:val="en-US"/>
              </w:rPr>
            </w:pPr>
          </w:p>
          <w:p w14:paraId="58CBC11D" w14:textId="77777777" w:rsidR="00281994" w:rsidRPr="00EB3719" w:rsidRDefault="00281994" w:rsidP="00F46328">
            <w:pPr>
              <w:pStyle w:val="Default"/>
              <w:jc w:val="both"/>
              <w:rPr>
                <w:lang w:val="en-US"/>
              </w:rPr>
            </w:pPr>
          </w:p>
          <w:p w14:paraId="1BBC487C" w14:textId="77777777" w:rsidR="00281994" w:rsidRPr="00EB3719" w:rsidRDefault="00281994" w:rsidP="00F46328">
            <w:pPr>
              <w:pStyle w:val="Default"/>
              <w:jc w:val="both"/>
              <w:rPr>
                <w:lang w:val="en-US"/>
              </w:rPr>
            </w:pPr>
          </w:p>
          <w:p w14:paraId="44C680D6" w14:textId="77777777" w:rsidR="00281994" w:rsidRPr="00EB3719" w:rsidRDefault="00281994" w:rsidP="00F46328">
            <w:pPr>
              <w:pStyle w:val="Default"/>
              <w:jc w:val="both"/>
              <w:rPr>
                <w:lang w:val="en-US"/>
              </w:rPr>
            </w:pPr>
          </w:p>
          <w:p w14:paraId="0E4960B8" w14:textId="77777777" w:rsidR="00281994" w:rsidRPr="00EB3719" w:rsidRDefault="00281994" w:rsidP="00F46328">
            <w:pPr>
              <w:pStyle w:val="Default"/>
              <w:jc w:val="both"/>
              <w:rPr>
                <w:lang w:val="en-US"/>
              </w:rPr>
            </w:pPr>
          </w:p>
          <w:p w14:paraId="21357372" w14:textId="631FBA69" w:rsidR="00281994" w:rsidRPr="00EB3719" w:rsidRDefault="00281994" w:rsidP="00F46328">
            <w:pPr>
              <w:pStyle w:val="Default"/>
              <w:jc w:val="both"/>
              <w:rPr>
                <w:lang w:val="en-US"/>
              </w:rPr>
            </w:pPr>
            <w:r w:rsidRPr="00EB3719">
              <w:rPr>
                <w:lang w:val="en-US"/>
              </w:rPr>
              <w:t>You can see them in more detail in the following video:</w:t>
            </w:r>
          </w:p>
          <w:p w14:paraId="3A82EED2" w14:textId="77777777" w:rsidR="00281994" w:rsidRPr="00EB3719" w:rsidRDefault="00281994" w:rsidP="00F46328">
            <w:pPr>
              <w:pStyle w:val="Default"/>
              <w:jc w:val="both"/>
              <w:rPr>
                <w:lang w:val="en-US"/>
              </w:rPr>
            </w:pPr>
          </w:p>
          <w:p w14:paraId="533F2B5B" w14:textId="783ECC75" w:rsidR="00281994" w:rsidRPr="00EB3719" w:rsidRDefault="00421528" w:rsidP="00F46328">
            <w:pPr>
              <w:pStyle w:val="Default"/>
              <w:jc w:val="both"/>
              <w:rPr>
                <w:lang w:val="en-US"/>
              </w:rPr>
            </w:pPr>
            <w:hyperlink r:id="rId22" w:history="1">
              <w:r w:rsidR="00281994" w:rsidRPr="00EB3719">
                <w:rPr>
                  <w:rStyle w:val="Hipervnculo"/>
                  <w:lang w:val="en-US"/>
                </w:rPr>
                <w:t>https://www.youtube.com/watch?v=Gr1vs2QaZrc</w:t>
              </w:r>
            </w:hyperlink>
          </w:p>
          <w:p w14:paraId="4C10C62E" w14:textId="77777777" w:rsidR="00281994" w:rsidRPr="00EB3719" w:rsidRDefault="00281994" w:rsidP="00F46328">
            <w:pPr>
              <w:pStyle w:val="Default"/>
              <w:jc w:val="both"/>
              <w:rPr>
                <w:lang w:val="en-US"/>
              </w:rPr>
            </w:pPr>
          </w:p>
          <w:p w14:paraId="1C368FBB" w14:textId="470F59DF" w:rsidR="00281994" w:rsidRPr="00EB3719" w:rsidRDefault="00281994" w:rsidP="00F46328">
            <w:pPr>
              <w:pStyle w:val="Default"/>
              <w:jc w:val="both"/>
              <w:rPr>
                <w:lang w:val="en-US"/>
              </w:rPr>
            </w:pPr>
            <w:r w:rsidRPr="00EB3719">
              <w:rPr>
                <w:lang w:val="en-US"/>
              </w:rPr>
              <w:t xml:space="preserve">The students listen to a model reading about how to apply these </w:t>
            </w:r>
            <w:r w:rsidR="00102C72" w:rsidRPr="00EB3719">
              <w:rPr>
                <w:lang w:val="en-US"/>
              </w:rPr>
              <w:t>strategies</w:t>
            </w:r>
            <w:r w:rsidRPr="00EB3719">
              <w:rPr>
                <w:lang w:val="en-US"/>
              </w:rPr>
              <w:t>.</w:t>
            </w:r>
          </w:p>
          <w:p w14:paraId="59F56202" w14:textId="35BDD2C6" w:rsidR="00E56A8C" w:rsidRPr="00EB3719" w:rsidRDefault="00E56A8C" w:rsidP="00F46328">
            <w:pPr>
              <w:pStyle w:val="Default"/>
              <w:jc w:val="both"/>
              <w:rPr>
                <w:lang w:val="en-US"/>
              </w:rPr>
            </w:pPr>
            <w:r w:rsidRPr="00EB3719">
              <w:rPr>
                <w:lang w:val="en-US"/>
              </w:rPr>
              <w:t>Students practice the strategies</w:t>
            </w:r>
          </w:p>
          <w:p w14:paraId="4E4BCCEC" w14:textId="2674426D" w:rsidR="00E56A8C" w:rsidRPr="00EB3719" w:rsidRDefault="00E56A8C" w:rsidP="00F46328">
            <w:pPr>
              <w:pStyle w:val="Default"/>
              <w:jc w:val="both"/>
              <w:rPr>
                <w:lang w:val="en-US"/>
              </w:rPr>
            </w:pPr>
            <w:r w:rsidRPr="00EB3719">
              <w:rPr>
                <w:lang w:val="en-US"/>
              </w:rPr>
              <w:t xml:space="preserve">After this first practice, teacher plays a second video to explain what reading with fluency means: </w:t>
            </w:r>
            <w:hyperlink r:id="rId23" w:history="1">
              <w:r w:rsidRPr="00EB3719">
                <w:rPr>
                  <w:rStyle w:val="Hipervnculo"/>
                  <w:lang w:val="en-US"/>
                </w:rPr>
                <w:t>https://www.youtube.com/watch?v=wsDPrZnRxic</w:t>
              </w:r>
            </w:hyperlink>
          </w:p>
          <w:p w14:paraId="6F187314" w14:textId="77777777" w:rsidR="00E56A8C" w:rsidRPr="00EB3719" w:rsidRDefault="00E56A8C" w:rsidP="00F46328">
            <w:pPr>
              <w:pStyle w:val="Default"/>
              <w:jc w:val="both"/>
              <w:rPr>
                <w:lang w:val="en-US"/>
              </w:rPr>
            </w:pPr>
          </w:p>
          <w:p w14:paraId="76796AFD" w14:textId="77777777" w:rsidR="00281994" w:rsidRPr="00EB3719" w:rsidRDefault="00281994" w:rsidP="00F46328">
            <w:pPr>
              <w:pStyle w:val="Default"/>
              <w:jc w:val="both"/>
              <w:rPr>
                <w:lang w:val="en-US"/>
              </w:rPr>
            </w:pPr>
          </w:p>
          <w:p w14:paraId="2B0A679E" w14:textId="261B3B8F" w:rsidR="00281994" w:rsidRPr="00EB3719" w:rsidRDefault="00E56A8C" w:rsidP="00F46328">
            <w:pPr>
              <w:pStyle w:val="Default"/>
              <w:jc w:val="both"/>
              <w:rPr>
                <w:lang w:val="en-US"/>
              </w:rPr>
            </w:pPr>
            <w:r w:rsidRPr="00EB3719">
              <w:rPr>
                <w:noProof/>
                <w:lang w:val="en-US"/>
              </w:rPr>
              <w:lastRenderedPageBreak/>
              <w:drawing>
                <wp:inline distT="0" distB="0" distL="0" distR="0" wp14:anchorId="7DC894EB" wp14:editId="02EE6604">
                  <wp:extent cx="3419856" cy="1682496"/>
                  <wp:effectExtent l="0" t="0" r="0" b="0"/>
                  <wp:docPr id="1308591193" name="Imagen 1308591193" descr="El cuadro muestra cinco aspectos a considerar para leer con fluidez tales como: Accuracy, phrasing, punctuation, rate and expression." title="Cuadro con aspectos claves para leer con fluid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4769" t="20070" r="31520" b="21613"/>
                          <a:stretch/>
                        </pic:blipFill>
                        <pic:spPr bwMode="auto">
                          <a:xfrm>
                            <a:off x="0" y="0"/>
                            <a:ext cx="3420196" cy="1682663"/>
                          </a:xfrm>
                          <a:prstGeom prst="rect">
                            <a:avLst/>
                          </a:prstGeom>
                          <a:ln>
                            <a:noFill/>
                          </a:ln>
                          <a:extLst>
                            <a:ext uri="{53640926-AAD7-44D8-BBD7-CCE9431645EC}">
                              <a14:shadowObscured xmlns:a14="http://schemas.microsoft.com/office/drawing/2010/main"/>
                            </a:ext>
                          </a:extLst>
                        </pic:spPr>
                      </pic:pic>
                    </a:graphicData>
                  </a:graphic>
                </wp:inline>
              </w:drawing>
            </w:r>
          </w:p>
          <w:p w14:paraId="51BC1A18" w14:textId="77777777" w:rsidR="00281994" w:rsidRPr="00EB3719" w:rsidRDefault="00281994" w:rsidP="00F46328">
            <w:pPr>
              <w:pStyle w:val="Default"/>
              <w:jc w:val="both"/>
              <w:rPr>
                <w:lang w:val="en-US"/>
              </w:rPr>
            </w:pPr>
          </w:p>
          <w:p w14:paraId="5151E5FC" w14:textId="77777777" w:rsidR="00281994" w:rsidRPr="00EB3719" w:rsidRDefault="00281994" w:rsidP="00F46328">
            <w:pPr>
              <w:pStyle w:val="Default"/>
              <w:jc w:val="both"/>
              <w:rPr>
                <w:lang w:val="en-US"/>
              </w:rPr>
            </w:pPr>
          </w:p>
          <w:p w14:paraId="7434A9B6" w14:textId="170A7E4D" w:rsidR="00281994" w:rsidRPr="00EB3719" w:rsidRDefault="00E56A8C" w:rsidP="00F46328">
            <w:pPr>
              <w:pStyle w:val="Default"/>
              <w:jc w:val="both"/>
              <w:rPr>
                <w:lang w:val="en-US"/>
              </w:rPr>
            </w:pPr>
            <w:r w:rsidRPr="00EB3719">
              <w:rPr>
                <w:lang w:val="en-US"/>
              </w:rPr>
              <w:t>Focus first on how to read with accuracy. Play the video where students listen to a model.</w:t>
            </w:r>
          </w:p>
          <w:p w14:paraId="65709ADA" w14:textId="77777777" w:rsidR="00E56A8C" w:rsidRPr="00EB3719" w:rsidRDefault="00E56A8C" w:rsidP="00F46328">
            <w:pPr>
              <w:pStyle w:val="Default"/>
              <w:jc w:val="both"/>
              <w:rPr>
                <w:lang w:val="en-US"/>
              </w:rPr>
            </w:pPr>
          </w:p>
          <w:p w14:paraId="6A001F79" w14:textId="1FBE5E61" w:rsidR="00E56A8C" w:rsidRPr="00EB3719" w:rsidRDefault="000318E6" w:rsidP="00F46328">
            <w:pPr>
              <w:pStyle w:val="Default"/>
              <w:jc w:val="both"/>
              <w:rPr>
                <w:lang w:val="en-US"/>
              </w:rPr>
            </w:pPr>
            <w:r w:rsidRPr="00EB3719">
              <w:rPr>
                <w:lang w:val="en-US"/>
              </w:rPr>
              <w:t>Learners</w:t>
            </w:r>
            <w:r w:rsidR="00E56A8C" w:rsidRPr="00EB3719">
              <w:rPr>
                <w:lang w:val="en-US"/>
              </w:rPr>
              <w:t xml:space="preserve"> practice repeating and reading</w:t>
            </w:r>
            <w:r w:rsidR="00000909" w:rsidRPr="00EB3719">
              <w:rPr>
                <w:lang w:val="en-US"/>
              </w:rPr>
              <w:t xml:space="preserve"> the story</w:t>
            </w:r>
            <w:r w:rsidR="00E56A8C" w:rsidRPr="00EB3719">
              <w:rPr>
                <w:lang w:val="en-US"/>
              </w:rPr>
              <w:t xml:space="preserve"> as they hear</w:t>
            </w:r>
            <w:r w:rsidR="00000909" w:rsidRPr="00EB3719">
              <w:rPr>
                <w:lang w:val="en-US"/>
              </w:rPr>
              <w:t xml:space="preserve"> it</w:t>
            </w:r>
            <w:r w:rsidR="00E56A8C" w:rsidRPr="00EB3719">
              <w:rPr>
                <w:lang w:val="en-US"/>
              </w:rPr>
              <w:t>. Students continue</w:t>
            </w:r>
            <w:r w:rsidR="00000909" w:rsidRPr="00EB3719">
              <w:rPr>
                <w:lang w:val="en-US"/>
              </w:rPr>
              <w:t xml:space="preserve"> learning about phrasing</w:t>
            </w:r>
            <w:r w:rsidR="00E56A8C" w:rsidRPr="00EB3719">
              <w:rPr>
                <w:lang w:val="en-US"/>
              </w:rPr>
              <w:t>, punctuation, rate and expression</w:t>
            </w:r>
            <w:r w:rsidR="00000909" w:rsidRPr="00EB3719">
              <w:rPr>
                <w:lang w:val="en-US"/>
              </w:rPr>
              <w:t xml:space="preserve"> as necessary strategies when reading with fluency and accuracy</w:t>
            </w:r>
            <w:r w:rsidR="00E56A8C" w:rsidRPr="00EB3719">
              <w:rPr>
                <w:lang w:val="en-US"/>
              </w:rPr>
              <w:t>. Students continue repeating and practicing as it is show</w:t>
            </w:r>
            <w:r w:rsidR="00000909" w:rsidRPr="00EB3719">
              <w:rPr>
                <w:lang w:val="en-US"/>
              </w:rPr>
              <w:t>n</w:t>
            </w:r>
            <w:r w:rsidR="00E56A8C" w:rsidRPr="00EB3719">
              <w:rPr>
                <w:lang w:val="en-US"/>
              </w:rPr>
              <w:t xml:space="preserve"> in the video.</w:t>
            </w:r>
          </w:p>
          <w:p w14:paraId="357AE3E1" w14:textId="77777777" w:rsidR="00E56A8C" w:rsidRPr="00EB3719" w:rsidRDefault="00E56A8C" w:rsidP="00F46328">
            <w:pPr>
              <w:pStyle w:val="Default"/>
              <w:jc w:val="both"/>
              <w:rPr>
                <w:lang w:val="en-US"/>
              </w:rPr>
            </w:pPr>
          </w:p>
          <w:p w14:paraId="74A1D5BC" w14:textId="7F917837" w:rsidR="00E56A8C" w:rsidRPr="00EB3719" w:rsidRDefault="00E56A8C" w:rsidP="00E56A8C">
            <w:pPr>
              <w:pStyle w:val="Default"/>
              <w:jc w:val="center"/>
              <w:rPr>
                <w:b/>
                <w:lang w:val="en-US"/>
              </w:rPr>
            </w:pPr>
            <w:r w:rsidRPr="00EB3719">
              <w:rPr>
                <w:b/>
                <w:lang w:val="en-US"/>
              </w:rPr>
              <w:t>Task rehearsal</w:t>
            </w:r>
          </w:p>
          <w:p w14:paraId="235F8E79" w14:textId="77777777" w:rsidR="00281994" w:rsidRPr="00EB3719" w:rsidRDefault="00281994" w:rsidP="00F46328">
            <w:pPr>
              <w:pStyle w:val="Default"/>
              <w:jc w:val="both"/>
              <w:rPr>
                <w:lang w:val="en-US"/>
              </w:rPr>
            </w:pPr>
          </w:p>
          <w:p w14:paraId="76549ACF" w14:textId="67667A8A" w:rsidR="00281994" w:rsidRPr="00EB3719" w:rsidRDefault="000318E6" w:rsidP="00F46328">
            <w:pPr>
              <w:pStyle w:val="Default"/>
              <w:jc w:val="both"/>
              <w:rPr>
                <w:lang w:val="en-US"/>
              </w:rPr>
            </w:pPr>
            <w:r w:rsidRPr="00EB3719">
              <w:rPr>
                <w:lang w:val="en-US"/>
              </w:rPr>
              <w:t>Students will practice reading aloud applying the principles of fluency, phrasing, punctuation, rate and expression using</w:t>
            </w:r>
            <w:r w:rsidR="00000909" w:rsidRPr="00EB3719">
              <w:rPr>
                <w:lang w:val="en-US"/>
              </w:rPr>
              <w:t xml:space="preserve"> the story in the video. A picture of the story appears below.</w:t>
            </w:r>
          </w:p>
          <w:p w14:paraId="0E4F7563" w14:textId="77777777" w:rsidR="000318E6" w:rsidRPr="00EB3719" w:rsidRDefault="000318E6" w:rsidP="00F46328">
            <w:pPr>
              <w:pStyle w:val="Default"/>
              <w:jc w:val="both"/>
              <w:rPr>
                <w:lang w:val="en-US"/>
              </w:rPr>
            </w:pPr>
          </w:p>
          <w:p w14:paraId="3E2980D7" w14:textId="77777777" w:rsidR="000318E6" w:rsidRPr="00EB3719" w:rsidRDefault="000318E6" w:rsidP="00F46328">
            <w:pPr>
              <w:pStyle w:val="Default"/>
              <w:jc w:val="both"/>
              <w:rPr>
                <w:lang w:val="en-US"/>
              </w:rPr>
            </w:pPr>
          </w:p>
          <w:p w14:paraId="59408BF3" w14:textId="0F300F44" w:rsidR="000318E6" w:rsidRPr="00EB3719" w:rsidRDefault="000318E6" w:rsidP="00F46328">
            <w:pPr>
              <w:pStyle w:val="Default"/>
              <w:jc w:val="both"/>
              <w:rPr>
                <w:lang w:val="en-US"/>
              </w:rPr>
            </w:pPr>
            <w:r w:rsidRPr="00EB3719">
              <w:rPr>
                <w:noProof/>
                <w:lang w:val="en-US"/>
              </w:rPr>
              <w:lastRenderedPageBreak/>
              <w:drawing>
                <wp:inline distT="0" distB="0" distL="0" distR="0" wp14:anchorId="41C649EB" wp14:editId="213D9F66">
                  <wp:extent cx="4297680" cy="2372239"/>
                  <wp:effectExtent l="0" t="0" r="7620" b="9525"/>
                  <wp:docPr id="1308591194" name="Imagen 1308591194" descr="It cuadro muestra un extracto de la historia de la hormiga y el saltamontes." title="The Ant and the Grasshoop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5452" t="18381" r="33229" b="18648"/>
                          <a:stretch/>
                        </pic:blipFill>
                        <pic:spPr bwMode="auto">
                          <a:xfrm>
                            <a:off x="0" y="0"/>
                            <a:ext cx="4310415" cy="2379269"/>
                          </a:xfrm>
                          <a:prstGeom prst="rect">
                            <a:avLst/>
                          </a:prstGeom>
                          <a:ln>
                            <a:noFill/>
                          </a:ln>
                          <a:extLst>
                            <a:ext uri="{53640926-AAD7-44D8-BBD7-CCE9431645EC}">
                              <a14:shadowObscured xmlns:a14="http://schemas.microsoft.com/office/drawing/2010/main"/>
                            </a:ext>
                          </a:extLst>
                        </pic:spPr>
                      </pic:pic>
                    </a:graphicData>
                  </a:graphic>
                </wp:inline>
              </w:drawing>
            </w:r>
          </w:p>
          <w:p w14:paraId="1C45CCEF" w14:textId="77777777" w:rsidR="000318E6" w:rsidRPr="00EB3719" w:rsidRDefault="000318E6" w:rsidP="00F46328">
            <w:pPr>
              <w:pStyle w:val="Default"/>
              <w:jc w:val="both"/>
              <w:rPr>
                <w:lang w:val="en-US"/>
              </w:rPr>
            </w:pPr>
          </w:p>
          <w:p w14:paraId="74F3E636" w14:textId="0F6553DF" w:rsidR="00EA49BB" w:rsidRPr="00EB3719" w:rsidRDefault="00EA49BB" w:rsidP="00EA49BB">
            <w:pPr>
              <w:pStyle w:val="Default"/>
              <w:jc w:val="both"/>
            </w:pPr>
            <w:r w:rsidRPr="00EB3719">
              <w:t xml:space="preserve">Fuente: </w:t>
            </w:r>
            <w:hyperlink r:id="rId26" w:history="1">
              <w:r w:rsidRPr="00EB3719">
                <w:rPr>
                  <w:rStyle w:val="Hipervnculo"/>
                </w:rPr>
                <w:t>https://www.youtube.com/watch?v=wsDPrZnRxic</w:t>
              </w:r>
            </w:hyperlink>
          </w:p>
          <w:p w14:paraId="4BD3976F" w14:textId="77777777" w:rsidR="00EA49BB" w:rsidRPr="00EB3719" w:rsidRDefault="00EA49BB" w:rsidP="00EA49BB">
            <w:pPr>
              <w:pStyle w:val="Default"/>
              <w:jc w:val="both"/>
            </w:pPr>
          </w:p>
          <w:p w14:paraId="3CD3B6A1" w14:textId="714850D6" w:rsidR="000318E6" w:rsidRPr="00EB3719" w:rsidRDefault="00000909" w:rsidP="00F46328">
            <w:pPr>
              <w:pStyle w:val="Default"/>
              <w:jc w:val="both"/>
              <w:rPr>
                <w:lang w:val="en-US"/>
              </w:rPr>
            </w:pPr>
            <w:r w:rsidRPr="00EB3719">
              <w:rPr>
                <w:lang w:val="en-US"/>
              </w:rPr>
              <w:t>As the students read, the teacher provides feedback.</w:t>
            </w:r>
          </w:p>
          <w:p w14:paraId="1A81EAE6" w14:textId="77777777" w:rsidR="003A32AC" w:rsidRPr="00EB3719" w:rsidRDefault="003A32AC" w:rsidP="00F46328">
            <w:pPr>
              <w:pStyle w:val="Default"/>
              <w:jc w:val="both"/>
              <w:rPr>
                <w:lang w:val="en-US"/>
              </w:rPr>
            </w:pPr>
          </w:p>
          <w:p w14:paraId="70C75561" w14:textId="1D4E04D3" w:rsidR="008B6F2A" w:rsidRDefault="00EA49BB" w:rsidP="00EA49BB">
            <w:pPr>
              <w:pStyle w:val="Prrafodelista"/>
              <w:spacing w:after="160" w:line="259" w:lineRule="auto"/>
              <w:ind w:left="360"/>
              <w:jc w:val="both"/>
              <w:rPr>
                <w:rFonts w:ascii="Arial" w:hAnsi="Arial" w:cs="Arial"/>
                <w:b/>
                <w:sz w:val="24"/>
                <w:szCs w:val="24"/>
              </w:rPr>
            </w:pPr>
            <w:r w:rsidRPr="00EB3719">
              <w:rPr>
                <w:rFonts w:ascii="Arial" w:hAnsi="Arial" w:cs="Arial"/>
                <w:b/>
                <w:sz w:val="24"/>
                <w:szCs w:val="24"/>
              </w:rPr>
              <w:t xml:space="preserve">                                         </w:t>
            </w:r>
          </w:p>
          <w:p w14:paraId="0DD687ED" w14:textId="46100CC9" w:rsidR="00C142A0" w:rsidRPr="00EB3719" w:rsidRDefault="00EA49BB" w:rsidP="008B6F2A">
            <w:pPr>
              <w:pStyle w:val="Prrafodelista"/>
              <w:spacing w:after="160" w:line="259" w:lineRule="auto"/>
              <w:ind w:left="360"/>
              <w:jc w:val="center"/>
              <w:rPr>
                <w:rFonts w:ascii="Arial" w:hAnsi="Arial" w:cs="Arial"/>
                <w:b/>
                <w:sz w:val="24"/>
                <w:szCs w:val="24"/>
              </w:rPr>
            </w:pPr>
            <w:r w:rsidRPr="00EB3719">
              <w:rPr>
                <w:rFonts w:ascii="Arial" w:hAnsi="Arial" w:cs="Arial"/>
                <w:b/>
                <w:sz w:val="24"/>
                <w:szCs w:val="24"/>
              </w:rPr>
              <w:t>Task completion</w:t>
            </w:r>
          </w:p>
          <w:p w14:paraId="5C582CCB" w14:textId="77777777" w:rsidR="00846A32" w:rsidRPr="00846A32" w:rsidRDefault="00846A32" w:rsidP="00846A32">
            <w:pPr>
              <w:spacing w:after="160" w:line="259" w:lineRule="auto"/>
              <w:jc w:val="both"/>
              <w:rPr>
                <w:rFonts w:ascii="Arial" w:hAnsi="Arial" w:cs="Arial"/>
                <w:sz w:val="24"/>
                <w:szCs w:val="24"/>
                <w:u w:val="single"/>
              </w:rPr>
            </w:pPr>
            <w:r w:rsidRPr="00846A32">
              <w:rPr>
                <w:rFonts w:ascii="Arial" w:hAnsi="Arial" w:cs="Arial"/>
                <w:sz w:val="24"/>
                <w:szCs w:val="24"/>
                <w:u w:val="single"/>
              </w:rPr>
              <w:t>Before reading</w:t>
            </w:r>
          </w:p>
          <w:p w14:paraId="3DBB5CB6" w14:textId="77777777" w:rsidR="00846A32" w:rsidRPr="006636F8" w:rsidRDefault="00846A32" w:rsidP="00846A32">
            <w:pPr>
              <w:spacing w:after="160" w:line="259" w:lineRule="auto"/>
              <w:jc w:val="both"/>
              <w:rPr>
                <w:rFonts w:ascii="Arial" w:hAnsi="Arial" w:cs="Arial"/>
                <w:sz w:val="24"/>
                <w:szCs w:val="24"/>
              </w:rPr>
            </w:pPr>
            <w:r w:rsidRPr="006636F8">
              <w:rPr>
                <w:rFonts w:ascii="Arial" w:hAnsi="Arial" w:cs="Arial"/>
                <w:sz w:val="24"/>
                <w:szCs w:val="24"/>
              </w:rPr>
              <w:t>Teacher shows students the picture of Captain Storm, and asks them what they think about the content of the story will be about</w:t>
            </w:r>
            <w:r w:rsidRPr="006636F8">
              <w:rPr>
                <w:rFonts w:ascii="Arial" w:hAnsi="Arial" w:cs="Arial"/>
                <w:b/>
                <w:sz w:val="24"/>
                <w:szCs w:val="24"/>
              </w:rPr>
              <w:t xml:space="preserve">. </w:t>
            </w:r>
            <w:r w:rsidRPr="006636F8">
              <w:rPr>
                <w:rFonts w:ascii="Arial" w:hAnsi="Arial" w:cs="Arial"/>
                <w:color w:val="ED7D31" w:themeColor="accent2"/>
                <w:sz w:val="24"/>
                <w:szCs w:val="24"/>
              </w:rPr>
              <w:t xml:space="preserve"> </w:t>
            </w:r>
          </w:p>
          <w:p w14:paraId="57E07A59" w14:textId="77777777" w:rsidR="00846A32" w:rsidRPr="006636F8" w:rsidRDefault="00846A32" w:rsidP="00846A32">
            <w:pPr>
              <w:spacing w:after="160" w:line="259" w:lineRule="auto"/>
              <w:jc w:val="both"/>
              <w:rPr>
                <w:rFonts w:ascii="Arial" w:hAnsi="Arial" w:cs="Arial"/>
                <w:sz w:val="24"/>
                <w:szCs w:val="24"/>
              </w:rPr>
            </w:pPr>
            <w:r w:rsidRPr="006636F8">
              <w:rPr>
                <w:rFonts w:ascii="Arial" w:hAnsi="Arial" w:cs="Arial"/>
                <w:sz w:val="24"/>
                <w:szCs w:val="24"/>
              </w:rPr>
              <w:t xml:space="preserve">They shortly brainstorm and write on board the activities the captain might like to do and the ones he might not like to do. </w:t>
            </w:r>
          </w:p>
          <w:tbl>
            <w:tblPr>
              <w:tblStyle w:val="Tablaconcuadrcula"/>
              <w:tblW w:w="0" w:type="auto"/>
              <w:tblLayout w:type="fixed"/>
              <w:tblLook w:val="04A0" w:firstRow="1" w:lastRow="0" w:firstColumn="1" w:lastColumn="0" w:noHBand="0" w:noVBand="1"/>
            </w:tblPr>
            <w:tblGrid>
              <w:gridCol w:w="4222"/>
              <w:gridCol w:w="3823"/>
            </w:tblGrid>
            <w:tr w:rsidR="00846A32" w:rsidRPr="00EB3719" w14:paraId="12707102" w14:textId="77777777" w:rsidTr="00F159C5">
              <w:tc>
                <w:tcPr>
                  <w:tcW w:w="4222" w:type="dxa"/>
                </w:tcPr>
                <w:p w14:paraId="59C28611" w14:textId="77777777" w:rsidR="00846A32" w:rsidRPr="00EB3719" w:rsidRDefault="00846A32" w:rsidP="00846A32">
                  <w:pPr>
                    <w:pStyle w:val="Prrafodelista"/>
                    <w:numPr>
                      <w:ilvl w:val="0"/>
                      <w:numId w:val="23"/>
                    </w:numPr>
                    <w:spacing w:after="160" w:line="259" w:lineRule="auto"/>
                    <w:ind w:left="0" w:firstLine="0"/>
                    <w:jc w:val="both"/>
                    <w:rPr>
                      <w:rFonts w:ascii="Arial" w:hAnsi="Arial" w:cs="Arial"/>
                      <w:b/>
                      <w:sz w:val="24"/>
                      <w:szCs w:val="24"/>
                      <w:u w:val="single"/>
                    </w:rPr>
                  </w:pPr>
                  <w:r w:rsidRPr="00EB3719">
                    <w:rPr>
                      <w:rFonts w:ascii="Arial" w:hAnsi="Arial" w:cs="Arial"/>
                      <w:b/>
                      <w:sz w:val="24"/>
                      <w:szCs w:val="24"/>
                      <w:u w:val="single"/>
                    </w:rPr>
                    <w:t>Likes</w:t>
                  </w:r>
                </w:p>
              </w:tc>
              <w:tc>
                <w:tcPr>
                  <w:tcW w:w="3823" w:type="dxa"/>
                </w:tcPr>
                <w:p w14:paraId="169E1CEF" w14:textId="77777777" w:rsidR="00846A32" w:rsidRPr="00EB3719" w:rsidRDefault="00846A32" w:rsidP="00846A32">
                  <w:pPr>
                    <w:pStyle w:val="Prrafodelista"/>
                    <w:numPr>
                      <w:ilvl w:val="0"/>
                      <w:numId w:val="23"/>
                    </w:numPr>
                    <w:spacing w:after="160" w:line="259" w:lineRule="auto"/>
                    <w:ind w:left="0" w:firstLine="0"/>
                    <w:jc w:val="both"/>
                    <w:rPr>
                      <w:rFonts w:ascii="Arial" w:hAnsi="Arial" w:cs="Arial"/>
                      <w:b/>
                      <w:sz w:val="24"/>
                      <w:szCs w:val="24"/>
                      <w:u w:val="single"/>
                    </w:rPr>
                  </w:pPr>
                  <w:r w:rsidRPr="00EB3719">
                    <w:rPr>
                      <w:rFonts w:ascii="Arial" w:hAnsi="Arial" w:cs="Arial"/>
                      <w:b/>
                      <w:sz w:val="24"/>
                      <w:szCs w:val="24"/>
                      <w:u w:val="single"/>
                    </w:rPr>
                    <w:t>Dislikes</w:t>
                  </w:r>
                </w:p>
                <w:p w14:paraId="4AC8BFBC" w14:textId="77777777" w:rsidR="00846A32" w:rsidRPr="00EB3719" w:rsidRDefault="00846A32" w:rsidP="00846A32">
                  <w:pPr>
                    <w:pStyle w:val="Prrafodelista"/>
                    <w:spacing w:after="160" w:line="259" w:lineRule="auto"/>
                    <w:ind w:left="0"/>
                    <w:jc w:val="both"/>
                    <w:rPr>
                      <w:rFonts w:ascii="Arial" w:hAnsi="Arial" w:cs="Arial"/>
                      <w:sz w:val="24"/>
                      <w:szCs w:val="24"/>
                    </w:rPr>
                  </w:pPr>
                </w:p>
              </w:tc>
            </w:tr>
          </w:tbl>
          <w:p w14:paraId="7EAC07CE" w14:textId="77777777" w:rsidR="00846A32" w:rsidRPr="00EB3719" w:rsidRDefault="00846A32" w:rsidP="00846A32">
            <w:pPr>
              <w:spacing w:after="0" w:line="240" w:lineRule="auto"/>
              <w:jc w:val="both"/>
              <w:rPr>
                <w:rFonts w:ascii="Arial" w:hAnsi="Arial" w:cs="Arial"/>
                <w:b/>
                <w:sz w:val="24"/>
                <w:szCs w:val="24"/>
              </w:rPr>
            </w:pPr>
          </w:p>
          <w:p w14:paraId="28B45EE0" w14:textId="77777777" w:rsidR="00846A32" w:rsidRPr="006636F8" w:rsidRDefault="00846A32" w:rsidP="00846A32">
            <w:pPr>
              <w:spacing w:after="0" w:line="240" w:lineRule="auto"/>
              <w:jc w:val="both"/>
              <w:rPr>
                <w:rFonts w:ascii="Arial" w:hAnsi="Arial" w:cs="Arial"/>
                <w:sz w:val="24"/>
                <w:szCs w:val="24"/>
              </w:rPr>
            </w:pPr>
            <w:r w:rsidRPr="006636F8">
              <w:rPr>
                <w:rFonts w:ascii="Arial" w:hAnsi="Arial" w:cs="Arial"/>
                <w:sz w:val="24"/>
                <w:szCs w:val="24"/>
              </w:rPr>
              <w:t xml:space="preserve">Students read the story and look for new vocabulary by circling the words they don´t understand. Teacher clarifies the meaning of the words and the corresponding pronunciation. Students are asked to repeat the pronunciation of the new words. </w:t>
            </w:r>
          </w:p>
          <w:p w14:paraId="5613255D" w14:textId="77777777" w:rsidR="00846A32" w:rsidRDefault="00846A32" w:rsidP="006636F8">
            <w:pPr>
              <w:spacing w:after="160" w:line="259" w:lineRule="auto"/>
              <w:jc w:val="both"/>
              <w:rPr>
                <w:rFonts w:ascii="Arial" w:hAnsi="Arial" w:cs="Arial"/>
                <w:sz w:val="24"/>
                <w:szCs w:val="24"/>
              </w:rPr>
            </w:pPr>
          </w:p>
          <w:p w14:paraId="2AA886BA" w14:textId="53842D49" w:rsidR="00846A32" w:rsidRPr="00846A32" w:rsidRDefault="00760F4F" w:rsidP="006636F8">
            <w:pPr>
              <w:spacing w:after="160" w:line="259" w:lineRule="auto"/>
              <w:jc w:val="both"/>
              <w:rPr>
                <w:rFonts w:ascii="Arial" w:hAnsi="Arial" w:cs="Arial"/>
                <w:sz w:val="24"/>
                <w:szCs w:val="24"/>
                <w:u w:val="single"/>
              </w:rPr>
            </w:pPr>
            <w:r w:rsidRPr="00846A32">
              <w:rPr>
                <w:rFonts w:ascii="Arial" w:hAnsi="Arial" w:cs="Arial"/>
                <w:sz w:val="24"/>
                <w:szCs w:val="24"/>
                <w:u w:val="single"/>
              </w:rPr>
              <w:t>First reading</w:t>
            </w:r>
            <w:r w:rsidR="00846A32">
              <w:rPr>
                <w:rFonts w:ascii="Arial" w:hAnsi="Arial" w:cs="Arial"/>
                <w:sz w:val="24"/>
                <w:szCs w:val="24"/>
                <w:u w:val="single"/>
              </w:rPr>
              <w:t xml:space="preserve"> aloud</w:t>
            </w:r>
            <w:r w:rsidRPr="00846A32">
              <w:rPr>
                <w:rFonts w:ascii="Arial" w:hAnsi="Arial" w:cs="Arial"/>
                <w:sz w:val="24"/>
                <w:szCs w:val="24"/>
                <w:u w:val="single"/>
              </w:rPr>
              <w:t xml:space="preserve"> </w:t>
            </w:r>
          </w:p>
          <w:p w14:paraId="331C5CD7" w14:textId="70A35A45" w:rsidR="00266E87" w:rsidRPr="006636F8" w:rsidRDefault="009C3912" w:rsidP="006636F8">
            <w:pPr>
              <w:spacing w:after="160" w:line="259" w:lineRule="auto"/>
              <w:jc w:val="both"/>
              <w:rPr>
                <w:rFonts w:ascii="Arial" w:hAnsi="Arial" w:cs="Arial"/>
                <w:sz w:val="24"/>
                <w:szCs w:val="24"/>
              </w:rPr>
            </w:pPr>
            <w:r w:rsidRPr="006636F8">
              <w:rPr>
                <w:rFonts w:ascii="Arial" w:hAnsi="Arial" w:cs="Arial"/>
                <w:sz w:val="24"/>
                <w:szCs w:val="24"/>
              </w:rPr>
              <w:t>Now</w:t>
            </w:r>
            <w:r w:rsidR="00760F4F">
              <w:rPr>
                <w:rFonts w:ascii="Arial" w:hAnsi="Arial" w:cs="Arial"/>
                <w:sz w:val="24"/>
                <w:szCs w:val="24"/>
              </w:rPr>
              <w:t>,</w:t>
            </w:r>
            <w:r w:rsidRPr="006636F8">
              <w:rPr>
                <w:rFonts w:ascii="Arial" w:hAnsi="Arial" w:cs="Arial"/>
                <w:sz w:val="24"/>
                <w:szCs w:val="24"/>
              </w:rPr>
              <w:t xml:space="preserve"> t</w:t>
            </w:r>
            <w:r w:rsidR="00266E87" w:rsidRPr="006636F8">
              <w:rPr>
                <w:rFonts w:ascii="Arial" w:hAnsi="Arial" w:cs="Arial"/>
                <w:sz w:val="24"/>
                <w:szCs w:val="24"/>
              </w:rPr>
              <w:t xml:space="preserve">eacher </w:t>
            </w:r>
            <w:r w:rsidRPr="006636F8">
              <w:rPr>
                <w:rFonts w:ascii="Arial" w:hAnsi="Arial" w:cs="Arial"/>
                <w:sz w:val="24"/>
                <w:szCs w:val="24"/>
              </w:rPr>
              <w:t>tells stud</w:t>
            </w:r>
            <w:r w:rsidR="00EA49BB" w:rsidRPr="006636F8">
              <w:rPr>
                <w:rFonts w:ascii="Arial" w:hAnsi="Arial" w:cs="Arial"/>
                <w:sz w:val="24"/>
                <w:szCs w:val="24"/>
              </w:rPr>
              <w:t xml:space="preserve">ents </w:t>
            </w:r>
            <w:r w:rsidR="008C2475" w:rsidRPr="006636F8">
              <w:rPr>
                <w:rFonts w:ascii="Arial" w:hAnsi="Arial" w:cs="Arial"/>
                <w:sz w:val="24"/>
                <w:szCs w:val="24"/>
              </w:rPr>
              <w:t>to read t</w:t>
            </w:r>
            <w:r w:rsidR="00EA49BB" w:rsidRPr="006636F8">
              <w:rPr>
                <w:rFonts w:ascii="Arial" w:hAnsi="Arial" w:cs="Arial"/>
                <w:sz w:val="24"/>
                <w:szCs w:val="24"/>
              </w:rPr>
              <w:t>he story called:</w:t>
            </w:r>
            <w:r w:rsidRPr="006636F8">
              <w:rPr>
                <w:rFonts w:ascii="Arial" w:hAnsi="Arial" w:cs="Arial"/>
                <w:sz w:val="24"/>
                <w:szCs w:val="24"/>
              </w:rPr>
              <w:t xml:space="preserve"> </w:t>
            </w:r>
            <w:r w:rsidR="00266E87" w:rsidRPr="006636F8">
              <w:rPr>
                <w:rFonts w:ascii="Arial" w:hAnsi="Arial" w:cs="Arial"/>
                <w:b/>
                <w:sz w:val="24"/>
                <w:szCs w:val="24"/>
              </w:rPr>
              <w:t>“Captain Storm Hobbies”</w:t>
            </w:r>
            <w:r w:rsidR="00EA49BB" w:rsidRPr="006636F8">
              <w:rPr>
                <w:rFonts w:ascii="Arial" w:hAnsi="Arial" w:cs="Arial"/>
                <w:b/>
                <w:sz w:val="24"/>
                <w:szCs w:val="24"/>
              </w:rPr>
              <w:t xml:space="preserve"> </w:t>
            </w:r>
            <w:r w:rsidR="00460E07" w:rsidRPr="00460E07">
              <w:rPr>
                <w:rFonts w:ascii="Arial" w:hAnsi="Arial" w:cs="Arial"/>
                <w:sz w:val="24"/>
                <w:szCs w:val="24"/>
              </w:rPr>
              <w:t>individually</w:t>
            </w:r>
            <w:r w:rsidR="00F159C5">
              <w:rPr>
                <w:rFonts w:ascii="Arial" w:hAnsi="Arial" w:cs="Arial"/>
                <w:sz w:val="24"/>
                <w:szCs w:val="24"/>
              </w:rPr>
              <w:t xml:space="preserve"> (</w:t>
            </w:r>
            <w:r w:rsidR="00F159C5" w:rsidRPr="00F159C5">
              <w:rPr>
                <w:rFonts w:ascii="Arial" w:hAnsi="Arial" w:cs="Arial"/>
                <w:b/>
                <w:sz w:val="24"/>
                <w:szCs w:val="24"/>
              </w:rPr>
              <w:t>annex #</w:t>
            </w:r>
            <w:r w:rsidR="00F159C5">
              <w:rPr>
                <w:rFonts w:ascii="Arial" w:hAnsi="Arial" w:cs="Arial"/>
                <w:b/>
                <w:sz w:val="24"/>
                <w:szCs w:val="24"/>
              </w:rPr>
              <w:t>3</w:t>
            </w:r>
            <w:r w:rsidR="00F159C5">
              <w:rPr>
                <w:rFonts w:ascii="Arial" w:hAnsi="Arial" w:cs="Arial"/>
                <w:sz w:val="24"/>
                <w:szCs w:val="24"/>
              </w:rPr>
              <w:t>)</w:t>
            </w:r>
            <w:r w:rsidR="00EA49BB" w:rsidRPr="006636F8">
              <w:rPr>
                <w:rFonts w:ascii="Arial" w:hAnsi="Arial" w:cs="Arial"/>
                <w:b/>
                <w:sz w:val="24"/>
                <w:szCs w:val="24"/>
              </w:rPr>
              <w:t xml:space="preserve">. </w:t>
            </w:r>
            <w:r w:rsidR="00EA49BB" w:rsidRPr="006636F8">
              <w:rPr>
                <w:rFonts w:ascii="Arial" w:hAnsi="Arial" w:cs="Arial"/>
                <w:sz w:val="24"/>
                <w:szCs w:val="24"/>
              </w:rPr>
              <w:t xml:space="preserve">As they </w:t>
            </w:r>
            <w:r w:rsidR="008C2475" w:rsidRPr="006636F8">
              <w:rPr>
                <w:rFonts w:ascii="Arial" w:hAnsi="Arial" w:cs="Arial"/>
                <w:sz w:val="24"/>
                <w:szCs w:val="24"/>
              </w:rPr>
              <w:t>read</w:t>
            </w:r>
            <w:r w:rsidR="00EA49BB" w:rsidRPr="006636F8">
              <w:rPr>
                <w:rFonts w:ascii="Arial" w:hAnsi="Arial" w:cs="Arial"/>
                <w:sz w:val="24"/>
                <w:szCs w:val="24"/>
              </w:rPr>
              <w:t xml:space="preserve"> the story</w:t>
            </w:r>
            <w:r w:rsidR="008C2475" w:rsidRPr="006636F8">
              <w:rPr>
                <w:rFonts w:ascii="Arial" w:hAnsi="Arial" w:cs="Arial"/>
                <w:sz w:val="24"/>
                <w:szCs w:val="24"/>
              </w:rPr>
              <w:t>,</w:t>
            </w:r>
            <w:r w:rsidR="00EA49BB" w:rsidRPr="006636F8">
              <w:rPr>
                <w:rFonts w:ascii="Arial" w:hAnsi="Arial" w:cs="Arial"/>
                <w:sz w:val="24"/>
                <w:szCs w:val="24"/>
              </w:rPr>
              <w:t xml:space="preserve"> they will be aware of the principles</w:t>
            </w:r>
            <w:r w:rsidR="00EA49BB" w:rsidRPr="006636F8">
              <w:rPr>
                <w:rFonts w:ascii="Arial" w:hAnsi="Arial" w:cs="Arial"/>
                <w:b/>
                <w:sz w:val="24"/>
                <w:szCs w:val="24"/>
              </w:rPr>
              <w:t xml:space="preserve"> </w:t>
            </w:r>
            <w:r w:rsidR="00EA49BB" w:rsidRPr="006636F8">
              <w:rPr>
                <w:rFonts w:ascii="Arial" w:hAnsi="Arial" w:cs="Arial"/>
                <w:sz w:val="24"/>
                <w:szCs w:val="24"/>
              </w:rPr>
              <w:t>of</w:t>
            </w:r>
            <w:r w:rsidR="00EA49BB" w:rsidRPr="006636F8">
              <w:rPr>
                <w:rFonts w:ascii="Arial" w:hAnsi="Arial" w:cs="Arial"/>
                <w:b/>
                <w:sz w:val="24"/>
                <w:szCs w:val="24"/>
              </w:rPr>
              <w:t xml:space="preserve"> </w:t>
            </w:r>
            <w:r w:rsidR="00EA49BB" w:rsidRPr="006636F8">
              <w:rPr>
                <w:rFonts w:ascii="Arial" w:hAnsi="Arial" w:cs="Arial"/>
                <w:sz w:val="24"/>
                <w:szCs w:val="24"/>
              </w:rPr>
              <w:t xml:space="preserve">fluency, phrasing, punctuation, </w:t>
            </w:r>
            <w:r w:rsidR="00285B7B" w:rsidRPr="006636F8">
              <w:rPr>
                <w:rFonts w:ascii="Arial" w:hAnsi="Arial" w:cs="Arial"/>
                <w:sz w:val="24"/>
                <w:szCs w:val="24"/>
              </w:rPr>
              <w:t xml:space="preserve">pronunciation, </w:t>
            </w:r>
            <w:r w:rsidR="00EA49BB" w:rsidRPr="006636F8">
              <w:rPr>
                <w:rFonts w:ascii="Arial" w:hAnsi="Arial" w:cs="Arial"/>
                <w:sz w:val="24"/>
                <w:szCs w:val="24"/>
              </w:rPr>
              <w:t>rate and expression</w:t>
            </w:r>
          </w:p>
          <w:p w14:paraId="03274F2C" w14:textId="77777777" w:rsidR="00EA49BB" w:rsidRPr="00EB3719" w:rsidRDefault="00EA49BB" w:rsidP="00EA49BB">
            <w:pPr>
              <w:pStyle w:val="Prrafodelista"/>
              <w:spacing w:after="160" w:line="259" w:lineRule="auto"/>
              <w:ind w:left="360"/>
              <w:jc w:val="both"/>
              <w:rPr>
                <w:rFonts w:ascii="Arial" w:hAnsi="Arial" w:cs="Arial"/>
                <w:sz w:val="24"/>
                <w:szCs w:val="24"/>
              </w:rPr>
            </w:pPr>
          </w:p>
          <w:p w14:paraId="00138D97" w14:textId="77777777" w:rsidR="00EA49BB" w:rsidRPr="00EB3719" w:rsidRDefault="00EA49BB" w:rsidP="00266E87">
            <w:pPr>
              <w:spacing w:after="0" w:line="240" w:lineRule="auto"/>
              <w:jc w:val="both"/>
              <w:rPr>
                <w:rFonts w:ascii="Arial" w:hAnsi="Arial" w:cs="Arial"/>
                <w:b/>
                <w:sz w:val="24"/>
                <w:szCs w:val="24"/>
              </w:rPr>
            </w:pPr>
          </w:p>
          <w:p w14:paraId="3C3AA27F" w14:textId="77777777" w:rsidR="00974361" w:rsidRPr="00974361" w:rsidRDefault="00974361" w:rsidP="00266E87">
            <w:pPr>
              <w:spacing w:after="0" w:line="240" w:lineRule="auto"/>
              <w:jc w:val="both"/>
              <w:rPr>
                <w:rFonts w:ascii="Arial" w:hAnsi="Arial" w:cs="Arial"/>
                <w:sz w:val="24"/>
                <w:szCs w:val="24"/>
                <w:u w:val="single"/>
              </w:rPr>
            </w:pPr>
            <w:r w:rsidRPr="00974361">
              <w:rPr>
                <w:rFonts w:ascii="Arial" w:hAnsi="Arial" w:cs="Arial"/>
                <w:sz w:val="24"/>
                <w:szCs w:val="24"/>
                <w:u w:val="single"/>
              </w:rPr>
              <w:t>Second reading aloud</w:t>
            </w:r>
          </w:p>
          <w:p w14:paraId="092B7AC1" w14:textId="689A516F" w:rsidR="00EA49BB" w:rsidRPr="00EB3719" w:rsidRDefault="00974361" w:rsidP="00266E87">
            <w:pPr>
              <w:spacing w:after="0" w:line="240" w:lineRule="auto"/>
              <w:jc w:val="both"/>
              <w:rPr>
                <w:rFonts w:ascii="Arial" w:hAnsi="Arial" w:cs="Arial"/>
                <w:sz w:val="24"/>
                <w:szCs w:val="24"/>
              </w:rPr>
            </w:pPr>
            <w:r w:rsidRPr="00974361">
              <w:rPr>
                <w:rFonts w:ascii="Arial" w:hAnsi="Arial" w:cs="Arial"/>
                <w:b/>
                <w:sz w:val="24"/>
                <w:szCs w:val="24"/>
              </w:rPr>
              <w:t>Task:</w:t>
            </w:r>
            <w:r>
              <w:rPr>
                <w:rFonts w:ascii="Arial" w:hAnsi="Arial" w:cs="Arial"/>
                <w:sz w:val="24"/>
                <w:szCs w:val="24"/>
              </w:rPr>
              <w:t xml:space="preserve"> </w:t>
            </w:r>
            <w:r w:rsidR="00EA49BB" w:rsidRPr="00EB3719">
              <w:rPr>
                <w:rFonts w:ascii="Arial" w:hAnsi="Arial" w:cs="Arial"/>
                <w:sz w:val="24"/>
                <w:szCs w:val="24"/>
              </w:rPr>
              <w:t>In pairs, read the story to a partner. As you read the story</w:t>
            </w:r>
            <w:r w:rsidR="00202A03" w:rsidRPr="00EB3719">
              <w:rPr>
                <w:rFonts w:ascii="Arial" w:hAnsi="Arial" w:cs="Arial"/>
                <w:sz w:val="24"/>
                <w:szCs w:val="24"/>
              </w:rPr>
              <w:t>,</w:t>
            </w:r>
            <w:r w:rsidR="00D66EE8" w:rsidRPr="00EB3719">
              <w:rPr>
                <w:rFonts w:ascii="Arial" w:hAnsi="Arial" w:cs="Arial"/>
                <w:sz w:val="24"/>
                <w:szCs w:val="24"/>
              </w:rPr>
              <w:t xml:space="preserve"> your partner will listen to you</w:t>
            </w:r>
            <w:r w:rsidR="00EA49BB" w:rsidRPr="00EB3719">
              <w:rPr>
                <w:rFonts w:ascii="Arial" w:hAnsi="Arial" w:cs="Arial"/>
                <w:sz w:val="24"/>
                <w:szCs w:val="24"/>
              </w:rPr>
              <w:t xml:space="preserve"> and will provide you feedback using the </w:t>
            </w:r>
            <w:r w:rsidR="00202A03" w:rsidRPr="00EB3719">
              <w:rPr>
                <w:rFonts w:ascii="Arial" w:hAnsi="Arial" w:cs="Arial"/>
                <w:sz w:val="24"/>
                <w:szCs w:val="24"/>
              </w:rPr>
              <w:t>following checklist</w:t>
            </w:r>
            <w:r w:rsidR="00EA49BB" w:rsidRPr="00EB3719">
              <w:rPr>
                <w:rFonts w:ascii="Arial" w:hAnsi="Arial" w:cs="Arial"/>
                <w:sz w:val="24"/>
                <w:szCs w:val="24"/>
              </w:rPr>
              <w:t>.</w:t>
            </w:r>
            <w:r w:rsidR="00D66EE8" w:rsidRPr="00EB3719">
              <w:rPr>
                <w:rFonts w:ascii="Arial" w:hAnsi="Arial" w:cs="Arial"/>
                <w:sz w:val="24"/>
                <w:szCs w:val="24"/>
              </w:rPr>
              <w:t xml:space="preserve"> Then, you will listen to your partner and follow the same procedure.</w:t>
            </w:r>
          </w:p>
          <w:p w14:paraId="4B373E2B" w14:textId="77777777" w:rsidR="00EA49BB" w:rsidRPr="00EB3719" w:rsidRDefault="00EA49BB" w:rsidP="00266E87">
            <w:pPr>
              <w:spacing w:after="0" w:line="240" w:lineRule="auto"/>
              <w:jc w:val="both"/>
              <w:rPr>
                <w:rFonts w:ascii="Arial" w:hAnsi="Arial" w:cs="Arial"/>
                <w:sz w:val="24"/>
                <w:szCs w:val="24"/>
              </w:rPr>
            </w:pPr>
          </w:p>
          <w:p w14:paraId="20BE4817" w14:textId="35B2C640" w:rsidR="00266E87" w:rsidRPr="00EB3719" w:rsidRDefault="00EA49BB" w:rsidP="00266E87">
            <w:pPr>
              <w:pStyle w:val="Prrafodelista"/>
              <w:spacing w:after="0" w:line="240" w:lineRule="auto"/>
              <w:ind w:left="1080"/>
              <w:jc w:val="both"/>
              <w:rPr>
                <w:rFonts w:ascii="Arial" w:hAnsi="Arial" w:cs="Arial"/>
                <w:sz w:val="24"/>
                <w:szCs w:val="24"/>
              </w:rPr>
            </w:pPr>
            <w:r w:rsidRPr="00EB3719">
              <w:rPr>
                <w:rFonts w:ascii="Arial" w:hAnsi="Arial" w:cs="Arial"/>
                <w:sz w:val="24"/>
                <w:szCs w:val="24"/>
              </w:rPr>
              <w:object w:dxaOrig="10530" w:dyaOrig="5910" w14:anchorId="308C37A4">
                <v:shape id="_x0000_i1028" type="#_x0000_t75" style="width:342pt;height:192pt" o:ole="">
                  <v:imagedata r:id="rId27" o:title=""/>
                </v:shape>
                <o:OLEObject Type="Embed" ProgID="PBrush" ShapeID="_x0000_i1028" DrawAspect="Content" ObjectID="_1706102657" r:id="rId28"/>
              </w:object>
            </w:r>
          </w:p>
          <w:p w14:paraId="3EE04C8F" w14:textId="77777777" w:rsidR="00266E87" w:rsidRPr="00EB3719" w:rsidRDefault="00266E87" w:rsidP="00266E87">
            <w:pPr>
              <w:pStyle w:val="Prrafodelista"/>
              <w:spacing w:after="0" w:line="240" w:lineRule="auto"/>
              <w:ind w:left="1080"/>
              <w:jc w:val="both"/>
              <w:rPr>
                <w:rFonts w:ascii="Arial" w:hAnsi="Arial" w:cs="Arial"/>
                <w:sz w:val="24"/>
                <w:szCs w:val="24"/>
              </w:rPr>
            </w:pPr>
          </w:p>
          <w:p w14:paraId="222CE11D" w14:textId="3DEF5C55" w:rsidR="00202A03" w:rsidRPr="00EB3719" w:rsidRDefault="00202A03" w:rsidP="00D66EE8">
            <w:pPr>
              <w:pStyle w:val="Prrafodelista"/>
              <w:spacing w:after="0" w:line="240" w:lineRule="auto"/>
              <w:ind w:left="1080"/>
              <w:jc w:val="center"/>
              <w:rPr>
                <w:rFonts w:ascii="Arial" w:hAnsi="Arial" w:cs="Arial"/>
                <w:b/>
                <w:sz w:val="24"/>
                <w:szCs w:val="24"/>
              </w:rPr>
            </w:pPr>
            <w:r w:rsidRPr="00EB3719">
              <w:rPr>
                <w:rFonts w:ascii="Arial" w:hAnsi="Arial" w:cs="Arial"/>
                <w:b/>
                <w:sz w:val="24"/>
                <w:szCs w:val="24"/>
              </w:rPr>
              <w:t>Read</w:t>
            </w:r>
            <w:r w:rsidR="00D66EE8" w:rsidRPr="00EB3719">
              <w:rPr>
                <w:rFonts w:ascii="Arial" w:hAnsi="Arial" w:cs="Arial"/>
                <w:b/>
                <w:sz w:val="24"/>
                <w:szCs w:val="24"/>
              </w:rPr>
              <w:t>ing with fluency and expression- Peer  assessment</w:t>
            </w:r>
            <w:r w:rsidR="002276DB" w:rsidRPr="00EB3719">
              <w:rPr>
                <w:rFonts w:ascii="Arial" w:hAnsi="Arial" w:cs="Arial"/>
                <w:b/>
                <w:sz w:val="24"/>
                <w:szCs w:val="24"/>
              </w:rPr>
              <w:t xml:space="preserve"> </w:t>
            </w:r>
            <w:r w:rsidRPr="00EB3719">
              <w:rPr>
                <w:rFonts w:ascii="Arial" w:hAnsi="Arial" w:cs="Arial"/>
                <w:b/>
                <w:sz w:val="24"/>
                <w:szCs w:val="24"/>
              </w:rPr>
              <w:t>checklist</w:t>
            </w:r>
          </w:p>
          <w:tbl>
            <w:tblPr>
              <w:tblStyle w:val="Tablaconcuadrcula"/>
              <w:tblpPr w:leftFromText="180" w:rightFromText="180" w:vertAnchor="text" w:horzAnchor="margin" w:tblpXSpec="center" w:tblpY="120"/>
              <w:tblOverlap w:val="never"/>
              <w:tblW w:w="0" w:type="auto"/>
              <w:tblLayout w:type="fixed"/>
              <w:tblLook w:val="04A0" w:firstRow="1" w:lastRow="0" w:firstColumn="1" w:lastColumn="0" w:noHBand="0" w:noVBand="1"/>
            </w:tblPr>
            <w:tblGrid>
              <w:gridCol w:w="2198"/>
              <w:gridCol w:w="2199"/>
              <w:gridCol w:w="2199"/>
            </w:tblGrid>
            <w:tr w:rsidR="00D66EE8" w:rsidRPr="00EB3719" w14:paraId="2DCB3D29" w14:textId="77777777" w:rsidTr="00202A03">
              <w:trPr>
                <w:trHeight w:val="236"/>
              </w:trPr>
              <w:tc>
                <w:tcPr>
                  <w:tcW w:w="2198" w:type="dxa"/>
                </w:tcPr>
                <w:p w14:paraId="1D0C93F3" w14:textId="1FBF506E" w:rsidR="00D66EE8" w:rsidRPr="00EB3719" w:rsidRDefault="00D66EE8" w:rsidP="00202A03">
                  <w:pPr>
                    <w:pStyle w:val="Prrafodelista"/>
                    <w:spacing w:after="0" w:line="240" w:lineRule="auto"/>
                    <w:ind w:left="0"/>
                    <w:jc w:val="both"/>
                    <w:rPr>
                      <w:rFonts w:ascii="Arial" w:hAnsi="Arial" w:cs="Arial"/>
                      <w:sz w:val="24"/>
                      <w:szCs w:val="24"/>
                    </w:rPr>
                  </w:pPr>
                  <w:r w:rsidRPr="00EB3719">
                    <w:rPr>
                      <w:rFonts w:ascii="Arial" w:hAnsi="Arial" w:cs="Arial"/>
                      <w:sz w:val="24"/>
                      <w:szCs w:val="24"/>
                    </w:rPr>
                    <w:t>Aspects to pay attention</w:t>
                  </w:r>
                </w:p>
              </w:tc>
              <w:tc>
                <w:tcPr>
                  <w:tcW w:w="2199" w:type="dxa"/>
                </w:tcPr>
                <w:p w14:paraId="0694A474" w14:textId="68F62123" w:rsidR="00D66EE8" w:rsidRPr="00EB3719" w:rsidRDefault="00D66EE8" w:rsidP="00202A03">
                  <w:pPr>
                    <w:pStyle w:val="Prrafodelista"/>
                    <w:spacing w:after="0" w:line="240" w:lineRule="auto"/>
                    <w:ind w:left="0"/>
                    <w:jc w:val="both"/>
                    <w:rPr>
                      <w:rFonts w:ascii="Arial" w:hAnsi="Arial" w:cs="Arial"/>
                      <w:sz w:val="24"/>
                      <w:szCs w:val="24"/>
                    </w:rPr>
                  </w:pPr>
                  <w:r w:rsidRPr="00EB3719">
                    <w:rPr>
                      <w:rFonts w:ascii="Arial" w:hAnsi="Arial" w:cs="Arial"/>
                      <w:sz w:val="24"/>
                      <w:szCs w:val="24"/>
                    </w:rPr>
                    <w:t>YES</w:t>
                  </w:r>
                </w:p>
              </w:tc>
              <w:tc>
                <w:tcPr>
                  <w:tcW w:w="2199" w:type="dxa"/>
                </w:tcPr>
                <w:p w14:paraId="0F759B15" w14:textId="45623459" w:rsidR="00D66EE8" w:rsidRPr="00EB3719" w:rsidRDefault="00D66EE8" w:rsidP="00202A03">
                  <w:pPr>
                    <w:pStyle w:val="Prrafodelista"/>
                    <w:spacing w:after="0" w:line="240" w:lineRule="auto"/>
                    <w:ind w:left="0"/>
                    <w:jc w:val="both"/>
                    <w:rPr>
                      <w:rFonts w:ascii="Arial" w:hAnsi="Arial" w:cs="Arial"/>
                      <w:sz w:val="24"/>
                      <w:szCs w:val="24"/>
                    </w:rPr>
                  </w:pPr>
                  <w:r w:rsidRPr="00EB3719">
                    <w:rPr>
                      <w:rFonts w:ascii="Arial" w:hAnsi="Arial" w:cs="Arial"/>
                      <w:sz w:val="24"/>
                      <w:szCs w:val="24"/>
                    </w:rPr>
                    <w:t>NO</w:t>
                  </w:r>
                </w:p>
              </w:tc>
            </w:tr>
            <w:tr w:rsidR="00D66EE8" w:rsidRPr="00EB3719" w14:paraId="00FC2E52" w14:textId="77777777" w:rsidTr="00D379E5">
              <w:trPr>
                <w:trHeight w:val="236"/>
              </w:trPr>
              <w:tc>
                <w:tcPr>
                  <w:tcW w:w="6596" w:type="dxa"/>
                  <w:gridSpan w:val="3"/>
                </w:tcPr>
                <w:p w14:paraId="7C9F2931" w14:textId="1BBC2E03" w:rsidR="00D66EE8" w:rsidRPr="00EB3719" w:rsidRDefault="00D66EE8" w:rsidP="00D66EE8">
                  <w:pPr>
                    <w:pStyle w:val="Prrafodelista"/>
                    <w:spacing w:after="0" w:line="240" w:lineRule="auto"/>
                    <w:ind w:left="0"/>
                    <w:jc w:val="center"/>
                    <w:rPr>
                      <w:rFonts w:ascii="Arial" w:hAnsi="Arial" w:cs="Arial"/>
                      <w:sz w:val="24"/>
                      <w:szCs w:val="24"/>
                    </w:rPr>
                  </w:pPr>
                  <w:r w:rsidRPr="00EB3719">
                    <w:rPr>
                      <w:rFonts w:ascii="Arial" w:hAnsi="Arial" w:cs="Arial"/>
                      <w:sz w:val="24"/>
                      <w:szCs w:val="24"/>
                    </w:rPr>
                    <w:t>When reading the story, my partner…</w:t>
                  </w:r>
                </w:p>
              </w:tc>
            </w:tr>
            <w:tr w:rsidR="00202A03" w:rsidRPr="00EB3719" w14:paraId="154CBBC3" w14:textId="77777777" w:rsidTr="00202A03">
              <w:trPr>
                <w:trHeight w:val="236"/>
              </w:trPr>
              <w:tc>
                <w:tcPr>
                  <w:tcW w:w="2198" w:type="dxa"/>
                </w:tcPr>
                <w:p w14:paraId="6589BA75" w14:textId="3E69E4AA" w:rsidR="00202A03" w:rsidRPr="00EB3719" w:rsidRDefault="00D66EE8" w:rsidP="00690D06">
                  <w:pPr>
                    <w:pStyle w:val="Prrafodelista"/>
                    <w:spacing w:after="0" w:line="240" w:lineRule="auto"/>
                    <w:ind w:left="0"/>
                    <w:rPr>
                      <w:rFonts w:ascii="Arial" w:hAnsi="Arial" w:cs="Arial"/>
                      <w:sz w:val="24"/>
                      <w:szCs w:val="24"/>
                    </w:rPr>
                  </w:pPr>
                  <w:r w:rsidRPr="00EB3719">
                    <w:rPr>
                      <w:rFonts w:ascii="Arial" w:hAnsi="Arial" w:cs="Arial"/>
                      <w:sz w:val="24"/>
                      <w:szCs w:val="24"/>
                    </w:rPr>
                    <w:t>1. reads</w:t>
                  </w:r>
                  <w:r w:rsidR="00976AFB" w:rsidRPr="00EB3719">
                    <w:rPr>
                      <w:rFonts w:ascii="Arial" w:hAnsi="Arial" w:cs="Arial"/>
                      <w:sz w:val="24"/>
                      <w:szCs w:val="24"/>
                    </w:rPr>
                    <w:t xml:space="preserve"> smoothly with few pauses.</w:t>
                  </w:r>
                </w:p>
              </w:tc>
              <w:tc>
                <w:tcPr>
                  <w:tcW w:w="2199" w:type="dxa"/>
                </w:tcPr>
                <w:p w14:paraId="6FC2FCF5" w14:textId="77777777" w:rsidR="00202A03" w:rsidRPr="00EB3719" w:rsidRDefault="00202A03" w:rsidP="00202A03">
                  <w:pPr>
                    <w:pStyle w:val="Prrafodelista"/>
                    <w:spacing w:after="0" w:line="240" w:lineRule="auto"/>
                    <w:ind w:left="0"/>
                    <w:jc w:val="both"/>
                    <w:rPr>
                      <w:rFonts w:ascii="Arial" w:hAnsi="Arial" w:cs="Arial"/>
                      <w:sz w:val="24"/>
                      <w:szCs w:val="24"/>
                    </w:rPr>
                  </w:pPr>
                </w:p>
              </w:tc>
              <w:tc>
                <w:tcPr>
                  <w:tcW w:w="2199" w:type="dxa"/>
                </w:tcPr>
                <w:p w14:paraId="266F423C" w14:textId="77777777" w:rsidR="00202A03" w:rsidRPr="00EB3719" w:rsidRDefault="00202A03" w:rsidP="00202A03">
                  <w:pPr>
                    <w:pStyle w:val="Prrafodelista"/>
                    <w:spacing w:after="0" w:line="240" w:lineRule="auto"/>
                    <w:ind w:left="0"/>
                    <w:jc w:val="both"/>
                    <w:rPr>
                      <w:rFonts w:ascii="Arial" w:hAnsi="Arial" w:cs="Arial"/>
                      <w:sz w:val="24"/>
                      <w:szCs w:val="24"/>
                    </w:rPr>
                  </w:pPr>
                </w:p>
              </w:tc>
            </w:tr>
            <w:tr w:rsidR="00202A03" w:rsidRPr="00EB3719" w14:paraId="2ACE6207" w14:textId="77777777" w:rsidTr="00202A03">
              <w:trPr>
                <w:trHeight w:val="236"/>
              </w:trPr>
              <w:tc>
                <w:tcPr>
                  <w:tcW w:w="2198" w:type="dxa"/>
                </w:tcPr>
                <w:p w14:paraId="3BCBD1A7" w14:textId="0929358A" w:rsidR="00202A03" w:rsidRPr="00600E17" w:rsidRDefault="00600E17" w:rsidP="00690D06">
                  <w:pPr>
                    <w:spacing w:after="0" w:line="240" w:lineRule="auto"/>
                    <w:rPr>
                      <w:rFonts w:ascii="Arial" w:hAnsi="Arial" w:cs="Arial"/>
                      <w:sz w:val="24"/>
                      <w:szCs w:val="24"/>
                    </w:rPr>
                  </w:pPr>
                  <w:r>
                    <w:rPr>
                      <w:rFonts w:ascii="Arial" w:hAnsi="Arial" w:cs="Arial"/>
                      <w:sz w:val="24"/>
                      <w:szCs w:val="24"/>
                    </w:rPr>
                    <w:t>2.</w:t>
                  </w:r>
                  <w:r w:rsidRPr="00600E17">
                    <w:rPr>
                      <w:rFonts w:ascii="Arial" w:hAnsi="Arial" w:cs="Arial"/>
                      <w:sz w:val="24"/>
                      <w:szCs w:val="24"/>
                    </w:rPr>
                    <w:t>m</w:t>
                  </w:r>
                  <w:r w:rsidR="00976AFB" w:rsidRPr="00600E17">
                    <w:rPr>
                      <w:rFonts w:ascii="Arial" w:hAnsi="Arial" w:cs="Arial"/>
                      <w:sz w:val="24"/>
                      <w:szCs w:val="24"/>
                    </w:rPr>
                    <w:t>akes pauses</w:t>
                  </w:r>
                  <w:r w:rsidR="00D66EE8" w:rsidRPr="00600E17">
                    <w:rPr>
                      <w:rFonts w:ascii="Arial" w:hAnsi="Arial" w:cs="Arial"/>
                      <w:sz w:val="24"/>
                      <w:szCs w:val="24"/>
                    </w:rPr>
                    <w:t xml:space="preserve"> only to stress</w:t>
                  </w:r>
                  <w:r w:rsidR="00976AFB" w:rsidRPr="00600E17">
                    <w:rPr>
                      <w:rFonts w:ascii="Arial" w:hAnsi="Arial" w:cs="Arial"/>
                      <w:sz w:val="24"/>
                      <w:szCs w:val="24"/>
                    </w:rPr>
                    <w:t xml:space="preserve"> words</w:t>
                  </w:r>
                  <w:r w:rsidR="00D66EE8" w:rsidRPr="00600E17">
                    <w:rPr>
                      <w:rFonts w:ascii="Arial" w:hAnsi="Arial" w:cs="Arial"/>
                      <w:sz w:val="24"/>
                      <w:szCs w:val="24"/>
                    </w:rPr>
                    <w:t xml:space="preserve"> and </w:t>
                  </w:r>
                  <w:r w:rsidR="00976AFB" w:rsidRPr="00600E17">
                    <w:rPr>
                      <w:rFonts w:ascii="Arial" w:hAnsi="Arial" w:cs="Arial"/>
                      <w:sz w:val="24"/>
                      <w:szCs w:val="24"/>
                    </w:rPr>
                    <w:t xml:space="preserve"> due to punctuation marks</w:t>
                  </w:r>
                </w:p>
              </w:tc>
              <w:tc>
                <w:tcPr>
                  <w:tcW w:w="2199" w:type="dxa"/>
                </w:tcPr>
                <w:p w14:paraId="1536B4C9" w14:textId="77777777" w:rsidR="00202A03" w:rsidRPr="00EB3719" w:rsidRDefault="00202A03" w:rsidP="00202A03">
                  <w:pPr>
                    <w:pStyle w:val="Prrafodelista"/>
                    <w:spacing w:after="0" w:line="240" w:lineRule="auto"/>
                    <w:ind w:left="0"/>
                    <w:jc w:val="both"/>
                    <w:rPr>
                      <w:rFonts w:ascii="Arial" w:hAnsi="Arial" w:cs="Arial"/>
                      <w:sz w:val="24"/>
                      <w:szCs w:val="24"/>
                    </w:rPr>
                  </w:pPr>
                </w:p>
              </w:tc>
              <w:tc>
                <w:tcPr>
                  <w:tcW w:w="2199" w:type="dxa"/>
                </w:tcPr>
                <w:p w14:paraId="6EC23093" w14:textId="77777777" w:rsidR="00202A03" w:rsidRPr="00EB3719" w:rsidRDefault="00202A03" w:rsidP="00202A03">
                  <w:pPr>
                    <w:pStyle w:val="Prrafodelista"/>
                    <w:spacing w:after="0" w:line="240" w:lineRule="auto"/>
                    <w:ind w:left="0"/>
                    <w:jc w:val="both"/>
                    <w:rPr>
                      <w:rFonts w:ascii="Arial" w:hAnsi="Arial" w:cs="Arial"/>
                      <w:sz w:val="24"/>
                      <w:szCs w:val="24"/>
                    </w:rPr>
                  </w:pPr>
                </w:p>
              </w:tc>
            </w:tr>
            <w:tr w:rsidR="00202A03" w:rsidRPr="00EB3719" w14:paraId="7C3D572B" w14:textId="77777777" w:rsidTr="00202A03">
              <w:trPr>
                <w:trHeight w:val="236"/>
              </w:trPr>
              <w:tc>
                <w:tcPr>
                  <w:tcW w:w="2198" w:type="dxa"/>
                </w:tcPr>
                <w:p w14:paraId="4A936C4D" w14:textId="74E4E6DA" w:rsidR="00202A03" w:rsidRPr="00600E17" w:rsidRDefault="00600E17" w:rsidP="00690D06">
                  <w:pPr>
                    <w:spacing w:after="0" w:line="240" w:lineRule="auto"/>
                    <w:rPr>
                      <w:rFonts w:ascii="Arial" w:hAnsi="Arial" w:cs="Arial"/>
                      <w:sz w:val="24"/>
                      <w:szCs w:val="24"/>
                    </w:rPr>
                  </w:pPr>
                  <w:r>
                    <w:rPr>
                      <w:rFonts w:ascii="Arial" w:hAnsi="Arial" w:cs="Arial"/>
                      <w:sz w:val="24"/>
                      <w:szCs w:val="24"/>
                    </w:rPr>
                    <w:t>3.</w:t>
                  </w:r>
                  <w:r w:rsidR="00D66EE8" w:rsidRPr="00600E17">
                    <w:rPr>
                      <w:rFonts w:ascii="Arial" w:hAnsi="Arial" w:cs="Arial"/>
                      <w:sz w:val="24"/>
                      <w:szCs w:val="24"/>
                    </w:rPr>
                    <w:t>reads with feeling and emotion.</w:t>
                  </w:r>
                </w:p>
              </w:tc>
              <w:tc>
                <w:tcPr>
                  <w:tcW w:w="2199" w:type="dxa"/>
                </w:tcPr>
                <w:p w14:paraId="14AEA3F0" w14:textId="77777777" w:rsidR="00202A03" w:rsidRPr="00EB3719" w:rsidRDefault="00202A03" w:rsidP="00202A03">
                  <w:pPr>
                    <w:pStyle w:val="Prrafodelista"/>
                    <w:spacing w:after="0" w:line="240" w:lineRule="auto"/>
                    <w:ind w:left="0"/>
                    <w:jc w:val="both"/>
                    <w:rPr>
                      <w:rFonts w:ascii="Arial" w:hAnsi="Arial" w:cs="Arial"/>
                      <w:sz w:val="24"/>
                      <w:szCs w:val="24"/>
                    </w:rPr>
                  </w:pPr>
                </w:p>
              </w:tc>
              <w:tc>
                <w:tcPr>
                  <w:tcW w:w="2199" w:type="dxa"/>
                </w:tcPr>
                <w:p w14:paraId="0AD3D920" w14:textId="77777777" w:rsidR="00202A03" w:rsidRPr="00EB3719" w:rsidRDefault="00202A03" w:rsidP="00202A03">
                  <w:pPr>
                    <w:pStyle w:val="Prrafodelista"/>
                    <w:spacing w:after="0" w:line="240" w:lineRule="auto"/>
                    <w:ind w:left="0"/>
                    <w:jc w:val="both"/>
                    <w:rPr>
                      <w:rFonts w:ascii="Arial" w:hAnsi="Arial" w:cs="Arial"/>
                      <w:sz w:val="24"/>
                      <w:szCs w:val="24"/>
                    </w:rPr>
                  </w:pPr>
                </w:p>
              </w:tc>
            </w:tr>
            <w:tr w:rsidR="00D66EE8" w:rsidRPr="00EB3719" w14:paraId="48242ECB" w14:textId="77777777" w:rsidTr="00202A03">
              <w:trPr>
                <w:trHeight w:val="236"/>
              </w:trPr>
              <w:tc>
                <w:tcPr>
                  <w:tcW w:w="2198" w:type="dxa"/>
                </w:tcPr>
                <w:p w14:paraId="63E7AB10" w14:textId="615C9711" w:rsidR="00D66EE8" w:rsidRPr="00EB3719" w:rsidRDefault="008029DA" w:rsidP="00690D06">
                  <w:pPr>
                    <w:pStyle w:val="Prrafodelista"/>
                    <w:spacing w:after="0" w:line="240" w:lineRule="auto"/>
                    <w:ind w:left="0"/>
                    <w:rPr>
                      <w:rFonts w:ascii="Arial" w:hAnsi="Arial" w:cs="Arial"/>
                      <w:sz w:val="24"/>
                      <w:szCs w:val="24"/>
                    </w:rPr>
                  </w:pPr>
                  <w:r>
                    <w:rPr>
                      <w:rFonts w:ascii="Arial" w:hAnsi="Arial" w:cs="Arial"/>
                      <w:sz w:val="24"/>
                      <w:szCs w:val="24"/>
                    </w:rPr>
                    <w:lastRenderedPageBreak/>
                    <w:t>4. r</w:t>
                  </w:r>
                  <w:r w:rsidR="00D66EE8" w:rsidRPr="00EB3719">
                    <w:rPr>
                      <w:rFonts w:ascii="Arial" w:hAnsi="Arial" w:cs="Arial"/>
                      <w:sz w:val="24"/>
                      <w:szCs w:val="24"/>
                    </w:rPr>
                    <w:t>ead</w:t>
                  </w:r>
                  <w:r>
                    <w:rPr>
                      <w:rFonts w:ascii="Arial" w:hAnsi="Arial" w:cs="Arial"/>
                      <w:sz w:val="24"/>
                      <w:szCs w:val="24"/>
                    </w:rPr>
                    <w:t>s</w:t>
                  </w:r>
                  <w:r w:rsidR="00D66EE8" w:rsidRPr="00EB3719">
                    <w:rPr>
                      <w:rFonts w:ascii="Arial" w:hAnsi="Arial" w:cs="Arial"/>
                      <w:sz w:val="24"/>
                      <w:szCs w:val="24"/>
                    </w:rPr>
                    <w:t xml:space="preserve"> all th</w:t>
                  </w:r>
                  <w:r>
                    <w:rPr>
                      <w:rFonts w:ascii="Arial" w:hAnsi="Arial" w:cs="Arial"/>
                      <w:sz w:val="24"/>
                      <w:szCs w:val="24"/>
                    </w:rPr>
                    <w:t>e words with good pronunciation.</w:t>
                  </w:r>
                </w:p>
              </w:tc>
              <w:tc>
                <w:tcPr>
                  <w:tcW w:w="2199" w:type="dxa"/>
                </w:tcPr>
                <w:p w14:paraId="499A6445" w14:textId="77777777" w:rsidR="00D66EE8" w:rsidRPr="00EB3719" w:rsidRDefault="00D66EE8" w:rsidP="00202A03">
                  <w:pPr>
                    <w:pStyle w:val="Prrafodelista"/>
                    <w:spacing w:after="0" w:line="240" w:lineRule="auto"/>
                    <w:ind w:left="0"/>
                    <w:jc w:val="both"/>
                    <w:rPr>
                      <w:rFonts w:ascii="Arial" w:hAnsi="Arial" w:cs="Arial"/>
                      <w:sz w:val="24"/>
                      <w:szCs w:val="24"/>
                    </w:rPr>
                  </w:pPr>
                </w:p>
              </w:tc>
              <w:tc>
                <w:tcPr>
                  <w:tcW w:w="2199" w:type="dxa"/>
                </w:tcPr>
                <w:p w14:paraId="430594A4" w14:textId="77777777" w:rsidR="00D66EE8" w:rsidRPr="00EB3719" w:rsidRDefault="00D66EE8" w:rsidP="00202A03">
                  <w:pPr>
                    <w:pStyle w:val="Prrafodelista"/>
                    <w:spacing w:after="0" w:line="240" w:lineRule="auto"/>
                    <w:ind w:left="0"/>
                    <w:jc w:val="both"/>
                    <w:rPr>
                      <w:rFonts w:ascii="Arial" w:hAnsi="Arial" w:cs="Arial"/>
                      <w:sz w:val="24"/>
                      <w:szCs w:val="24"/>
                    </w:rPr>
                  </w:pPr>
                </w:p>
              </w:tc>
            </w:tr>
          </w:tbl>
          <w:p w14:paraId="74080A80" w14:textId="77777777" w:rsidR="00EA49BB" w:rsidRPr="00EB3719" w:rsidRDefault="00EA49BB" w:rsidP="00266E87">
            <w:pPr>
              <w:pStyle w:val="Prrafodelista"/>
              <w:spacing w:after="0" w:line="240" w:lineRule="auto"/>
              <w:ind w:left="1080"/>
              <w:jc w:val="both"/>
              <w:rPr>
                <w:rFonts w:ascii="Arial" w:hAnsi="Arial" w:cs="Arial"/>
                <w:sz w:val="24"/>
                <w:szCs w:val="24"/>
              </w:rPr>
            </w:pPr>
          </w:p>
          <w:p w14:paraId="2158C420" w14:textId="77777777" w:rsidR="00EA49BB" w:rsidRPr="00EB3719" w:rsidRDefault="00EA49BB" w:rsidP="00266E87">
            <w:pPr>
              <w:pStyle w:val="Prrafodelista"/>
              <w:spacing w:after="0" w:line="240" w:lineRule="auto"/>
              <w:ind w:left="1080"/>
              <w:jc w:val="both"/>
              <w:rPr>
                <w:rFonts w:ascii="Arial" w:hAnsi="Arial" w:cs="Arial"/>
                <w:sz w:val="24"/>
                <w:szCs w:val="24"/>
              </w:rPr>
            </w:pPr>
          </w:p>
          <w:p w14:paraId="4AD525C1" w14:textId="77777777" w:rsidR="00EA49BB" w:rsidRPr="00EB3719" w:rsidRDefault="00EA49BB" w:rsidP="00266E87">
            <w:pPr>
              <w:pStyle w:val="Prrafodelista"/>
              <w:spacing w:after="0" w:line="240" w:lineRule="auto"/>
              <w:ind w:left="1080"/>
              <w:jc w:val="both"/>
              <w:rPr>
                <w:rFonts w:ascii="Arial" w:hAnsi="Arial" w:cs="Arial"/>
                <w:sz w:val="24"/>
                <w:szCs w:val="24"/>
              </w:rPr>
            </w:pPr>
          </w:p>
          <w:p w14:paraId="6E163E11" w14:textId="77777777" w:rsidR="00EA49BB" w:rsidRPr="00EB3719" w:rsidRDefault="00EA49BB" w:rsidP="00266E87">
            <w:pPr>
              <w:pStyle w:val="Prrafodelista"/>
              <w:spacing w:after="0" w:line="240" w:lineRule="auto"/>
              <w:ind w:left="1080"/>
              <w:jc w:val="both"/>
              <w:rPr>
                <w:rFonts w:ascii="Arial" w:hAnsi="Arial" w:cs="Arial"/>
                <w:sz w:val="24"/>
                <w:szCs w:val="24"/>
              </w:rPr>
            </w:pPr>
          </w:p>
          <w:p w14:paraId="4693D1C1" w14:textId="77777777" w:rsidR="00202A03" w:rsidRPr="00EB3719" w:rsidRDefault="00202A03" w:rsidP="00266E87">
            <w:pPr>
              <w:pStyle w:val="Prrafodelista"/>
              <w:spacing w:after="0" w:line="240" w:lineRule="auto"/>
              <w:ind w:left="1080"/>
              <w:jc w:val="both"/>
              <w:rPr>
                <w:rFonts w:ascii="Arial" w:hAnsi="Arial" w:cs="Arial"/>
                <w:sz w:val="24"/>
                <w:szCs w:val="24"/>
              </w:rPr>
            </w:pPr>
          </w:p>
          <w:p w14:paraId="4D5F251D" w14:textId="77777777" w:rsidR="003E79FF" w:rsidRPr="00EB3719" w:rsidRDefault="003E79FF" w:rsidP="003A32AC">
            <w:pPr>
              <w:spacing w:after="0"/>
              <w:jc w:val="center"/>
              <w:rPr>
                <w:rFonts w:ascii="Arial" w:hAnsi="Arial" w:cs="Arial"/>
                <w:b/>
                <w:sz w:val="24"/>
                <w:szCs w:val="24"/>
              </w:rPr>
            </w:pPr>
          </w:p>
          <w:p w14:paraId="12D99FEC" w14:textId="77777777" w:rsidR="003A32AC" w:rsidRPr="00EB3719" w:rsidRDefault="003A32AC" w:rsidP="003A32AC">
            <w:pPr>
              <w:spacing w:after="0"/>
              <w:jc w:val="center"/>
              <w:rPr>
                <w:rFonts w:ascii="Arial" w:hAnsi="Arial" w:cs="Arial"/>
                <w:b/>
                <w:sz w:val="24"/>
                <w:szCs w:val="24"/>
              </w:rPr>
            </w:pPr>
            <w:r w:rsidRPr="00EB3719">
              <w:rPr>
                <w:rFonts w:ascii="Arial" w:hAnsi="Arial" w:cs="Arial"/>
                <w:b/>
                <w:sz w:val="24"/>
                <w:szCs w:val="24"/>
              </w:rPr>
              <w:t>Task assessment</w:t>
            </w:r>
          </w:p>
          <w:p w14:paraId="2D44D9B2" w14:textId="1C4C0090" w:rsidR="003E79FF" w:rsidRPr="00EB3719" w:rsidRDefault="003E79FF" w:rsidP="003E79FF">
            <w:pPr>
              <w:spacing w:after="0"/>
              <w:rPr>
                <w:rFonts w:ascii="Arial" w:hAnsi="Arial" w:cs="Arial"/>
                <w:sz w:val="24"/>
                <w:szCs w:val="24"/>
              </w:rPr>
            </w:pPr>
            <w:r w:rsidRPr="00EB3719">
              <w:rPr>
                <w:rFonts w:ascii="Arial" w:hAnsi="Arial" w:cs="Arial"/>
                <w:sz w:val="24"/>
                <w:szCs w:val="24"/>
              </w:rPr>
              <w:t>Students read again the text again. They can record their voices and participate in a process of self-assessment using the following the checklist.</w:t>
            </w:r>
          </w:p>
          <w:tbl>
            <w:tblPr>
              <w:tblStyle w:val="Tablaconcuadrcula"/>
              <w:tblpPr w:leftFromText="180" w:rightFromText="180" w:vertAnchor="text" w:horzAnchor="margin" w:tblpXSpec="center" w:tblpY="120"/>
              <w:tblOverlap w:val="never"/>
              <w:tblW w:w="0" w:type="auto"/>
              <w:tblLayout w:type="fixed"/>
              <w:tblLook w:val="04A0" w:firstRow="1" w:lastRow="0" w:firstColumn="1" w:lastColumn="0" w:noHBand="0" w:noVBand="1"/>
            </w:tblPr>
            <w:tblGrid>
              <w:gridCol w:w="2972"/>
              <w:gridCol w:w="1985"/>
              <w:gridCol w:w="1639"/>
            </w:tblGrid>
            <w:tr w:rsidR="003E79FF" w:rsidRPr="00EB3719" w14:paraId="2143BFEC" w14:textId="77777777" w:rsidTr="003E79FF">
              <w:trPr>
                <w:trHeight w:val="236"/>
              </w:trPr>
              <w:tc>
                <w:tcPr>
                  <w:tcW w:w="2972" w:type="dxa"/>
                </w:tcPr>
                <w:p w14:paraId="35885F98" w14:textId="77777777" w:rsidR="003E79FF" w:rsidRPr="00EB3719" w:rsidRDefault="003E79FF" w:rsidP="003E79FF">
                  <w:pPr>
                    <w:pStyle w:val="Prrafodelista"/>
                    <w:spacing w:after="0" w:line="240" w:lineRule="auto"/>
                    <w:ind w:left="0"/>
                    <w:jc w:val="both"/>
                    <w:rPr>
                      <w:rFonts w:ascii="Arial" w:hAnsi="Arial" w:cs="Arial"/>
                      <w:sz w:val="24"/>
                      <w:szCs w:val="24"/>
                    </w:rPr>
                  </w:pPr>
                  <w:r w:rsidRPr="00EB3719">
                    <w:rPr>
                      <w:rFonts w:ascii="Arial" w:hAnsi="Arial" w:cs="Arial"/>
                      <w:sz w:val="24"/>
                      <w:szCs w:val="24"/>
                    </w:rPr>
                    <w:t>Aspects to pay attention</w:t>
                  </w:r>
                </w:p>
              </w:tc>
              <w:tc>
                <w:tcPr>
                  <w:tcW w:w="1985" w:type="dxa"/>
                </w:tcPr>
                <w:p w14:paraId="4BC82ABA" w14:textId="77777777" w:rsidR="003E79FF" w:rsidRPr="00EB3719" w:rsidRDefault="003E79FF" w:rsidP="003E79FF">
                  <w:pPr>
                    <w:pStyle w:val="Prrafodelista"/>
                    <w:spacing w:after="0" w:line="240" w:lineRule="auto"/>
                    <w:ind w:left="0"/>
                    <w:jc w:val="both"/>
                    <w:rPr>
                      <w:rFonts w:ascii="Arial" w:hAnsi="Arial" w:cs="Arial"/>
                      <w:sz w:val="24"/>
                      <w:szCs w:val="24"/>
                    </w:rPr>
                  </w:pPr>
                  <w:r w:rsidRPr="00EB3719">
                    <w:rPr>
                      <w:rFonts w:ascii="Arial" w:hAnsi="Arial" w:cs="Arial"/>
                      <w:sz w:val="24"/>
                      <w:szCs w:val="24"/>
                    </w:rPr>
                    <w:t>YES</w:t>
                  </w:r>
                </w:p>
              </w:tc>
              <w:tc>
                <w:tcPr>
                  <w:tcW w:w="1639" w:type="dxa"/>
                </w:tcPr>
                <w:p w14:paraId="591BF99C" w14:textId="77777777" w:rsidR="003E79FF" w:rsidRPr="00EB3719" w:rsidRDefault="003E79FF" w:rsidP="003E79FF">
                  <w:pPr>
                    <w:pStyle w:val="Prrafodelista"/>
                    <w:spacing w:after="0" w:line="240" w:lineRule="auto"/>
                    <w:ind w:left="0"/>
                    <w:jc w:val="both"/>
                    <w:rPr>
                      <w:rFonts w:ascii="Arial" w:hAnsi="Arial" w:cs="Arial"/>
                      <w:sz w:val="24"/>
                      <w:szCs w:val="24"/>
                    </w:rPr>
                  </w:pPr>
                  <w:r w:rsidRPr="00EB3719">
                    <w:rPr>
                      <w:rFonts w:ascii="Arial" w:hAnsi="Arial" w:cs="Arial"/>
                      <w:sz w:val="24"/>
                      <w:szCs w:val="24"/>
                    </w:rPr>
                    <w:t>NO</w:t>
                  </w:r>
                </w:p>
              </w:tc>
            </w:tr>
            <w:tr w:rsidR="003E79FF" w:rsidRPr="00EB3719" w14:paraId="4486A7C9" w14:textId="77777777" w:rsidTr="00D379E5">
              <w:trPr>
                <w:trHeight w:val="236"/>
              </w:trPr>
              <w:tc>
                <w:tcPr>
                  <w:tcW w:w="6596" w:type="dxa"/>
                  <w:gridSpan w:val="3"/>
                </w:tcPr>
                <w:p w14:paraId="3F2689F1" w14:textId="55C3C55C" w:rsidR="003E79FF" w:rsidRPr="00EB3719" w:rsidRDefault="003E79FF" w:rsidP="003E79FF">
                  <w:pPr>
                    <w:pStyle w:val="Prrafodelista"/>
                    <w:spacing w:after="0" w:line="240" w:lineRule="auto"/>
                    <w:ind w:left="0"/>
                    <w:jc w:val="center"/>
                    <w:rPr>
                      <w:rFonts w:ascii="Arial" w:hAnsi="Arial" w:cs="Arial"/>
                      <w:sz w:val="24"/>
                      <w:szCs w:val="24"/>
                    </w:rPr>
                  </w:pPr>
                  <w:r w:rsidRPr="00EB3719">
                    <w:rPr>
                      <w:rFonts w:ascii="Arial" w:hAnsi="Arial" w:cs="Arial"/>
                      <w:sz w:val="24"/>
                      <w:szCs w:val="24"/>
                    </w:rPr>
                    <w:t>When reading the story, I</w:t>
                  </w:r>
                </w:p>
              </w:tc>
            </w:tr>
            <w:tr w:rsidR="003E79FF" w:rsidRPr="00EB3719" w14:paraId="47DEBD9B" w14:textId="77777777" w:rsidTr="003E79FF">
              <w:trPr>
                <w:trHeight w:val="236"/>
              </w:trPr>
              <w:tc>
                <w:tcPr>
                  <w:tcW w:w="2972" w:type="dxa"/>
                </w:tcPr>
                <w:p w14:paraId="7CDF9D90" w14:textId="45E8544D" w:rsidR="003E79FF" w:rsidRPr="00EB3719" w:rsidRDefault="003E79FF" w:rsidP="003E79FF">
                  <w:pPr>
                    <w:pStyle w:val="Prrafodelista"/>
                    <w:spacing w:after="0" w:line="240" w:lineRule="auto"/>
                    <w:ind w:left="0"/>
                    <w:jc w:val="both"/>
                    <w:rPr>
                      <w:rFonts w:ascii="Arial" w:hAnsi="Arial" w:cs="Arial"/>
                      <w:sz w:val="24"/>
                      <w:szCs w:val="24"/>
                    </w:rPr>
                  </w:pPr>
                  <w:r w:rsidRPr="00EB3719">
                    <w:rPr>
                      <w:rFonts w:ascii="Arial" w:hAnsi="Arial" w:cs="Arial"/>
                      <w:sz w:val="24"/>
                      <w:szCs w:val="24"/>
                    </w:rPr>
                    <w:t>1. read smoothly with few pauses.</w:t>
                  </w:r>
                </w:p>
              </w:tc>
              <w:tc>
                <w:tcPr>
                  <w:tcW w:w="1985" w:type="dxa"/>
                </w:tcPr>
                <w:p w14:paraId="29AC8B75" w14:textId="77777777" w:rsidR="003E79FF" w:rsidRPr="00EB3719" w:rsidRDefault="003E79FF" w:rsidP="003E79FF">
                  <w:pPr>
                    <w:pStyle w:val="Prrafodelista"/>
                    <w:spacing w:after="0" w:line="240" w:lineRule="auto"/>
                    <w:ind w:left="0"/>
                    <w:jc w:val="both"/>
                    <w:rPr>
                      <w:rFonts w:ascii="Arial" w:hAnsi="Arial" w:cs="Arial"/>
                      <w:sz w:val="24"/>
                      <w:szCs w:val="24"/>
                    </w:rPr>
                  </w:pPr>
                </w:p>
              </w:tc>
              <w:tc>
                <w:tcPr>
                  <w:tcW w:w="1639" w:type="dxa"/>
                </w:tcPr>
                <w:p w14:paraId="5B6EE1F1" w14:textId="77777777" w:rsidR="003E79FF" w:rsidRPr="00EB3719" w:rsidRDefault="003E79FF" w:rsidP="003E79FF">
                  <w:pPr>
                    <w:pStyle w:val="Prrafodelista"/>
                    <w:spacing w:after="0" w:line="240" w:lineRule="auto"/>
                    <w:ind w:left="0"/>
                    <w:jc w:val="both"/>
                    <w:rPr>
                      <w:rFonts w:ascii="Arial" w:hAnsi="Arial" w:cs="Arial"/>
                      <w:sz w:val="24"/>
                      <w:szCs w:val="24"/>
                    </w:rPr>
                  </w:pPr>
                </w:p>
              </w:tc>
            </w:tr>
            <w:tr w:rsidR="003E79FF" w:rsidRPr="00EB3719" w14:paraId="35814ABA" w14:textId="77777777" w:rsidTr="003E79FF">
              <w:trPr>
                <w:trHeight w:val="236"/>
              </w:trPr>
              <w:tc>
                <w:tcPr>
                  <w:tcW w:w="2972" w:type="dxa"/>
                </w:tcPr>
                <w:p w14:paraId="471CC218" w14:textId="401FB929" w:rsidR="003E79FF" w:rsidRPr="00EB3719" w:rsidRDefault="003E79FF" w:rsidP="003E79FF">
                  <w:pPr>
                    <w:pStyle w:val="Prrafodelista"/>
                    <w:spacing w:after="0" w:line="240" w:lineRule="auto"/>
                    <w:ind w:left="0"/>
                    <w:jc w:val="both"/>
                    <w:rPr>
                      <w:rFonts w:ascii="Arial" w:hAnsi="Arial" w:cs="Arial"/>
                      <w:sz w:val="24"/>
                      <w:szCs w:val="24"/>
                    </w:rPr>
                  </w:pPr>
                  <w:r w:rsidRPr="00EB3719">
                    <w:rPr>
                      <w:rFonts w:ascii="Arial" w:hAnsi="Arial" w:cs="Arial"/>
                      <w:sz w:val="24"/>
                      <w:szCs w:val="24"/>
                    </w:rPr>
                    <w:t>2. make pauses only to stress words and  due to punctuation marks.</w:t>
                  </w:r>
                </w:p>
              </w:tc>
              <w:tc>
                <w:tcPr>
                  <w:tcW w:w="1985" w:type="dxa"/>
                </w:tcPr>
                <w:p w14:paraId="354EE3F1" w14:textId="77777777" w:rsidR="003E79FF" w:rsidRPr="00EB3719" w:rsidRDefault="003E79FF" w:rsidP="003E79FF">
                  <w:pPr>
                    <w:pStyle w:val="Prrafodelista"/>
                    <w:spacing w:after="0" w:line="240" w:lineRule="auto"/>
                    <w:ind w:left="0"/>
                    <w:jc w:val="both"/>
                    <w:rPr>
                      <w:rFonts w:ascii="Arial" w:hAnsi="Arial" w:cs="Arial"/>
                      <w:sz w:val="24"/>
                      <w:szCs w:val="24"/>
                    </w:rPr>
                  </w:pPr>
                </w:p>
              </w:tc>
              <w:tc>
                <w:tcPr>
                  <w:tcW w:w="1639" w:type="dxa"/>
                </w:tcPr>
                <w:p w14:paraId="2E8B6A7F" w14:textId="77777777" w:rsidR="003E79FF" w:rsidRPr="00EB3719" w:rsidRDefault="003E79FF" w:rsidP="003E79FF">
                  <w:pPr>
                    <w:pStyle w:val="Prrafodelista"/>
                    <w:spacing w:after="0" w:line="240" w:lineRule="auto"/>
                    <w:ind w:left="0"/>
                    <w:jc w:val="both"/>
                    <w:rPr>
                      <w:rFonts w:ascii="Arial" w:hAnsi="Arial" w:cs="Arial"/>
                      <w:sz w:val="24"/>
                      <w:szCs w:val="24"/>
                    </w:rPr>
                  </w:pPr>
                </w:p>
              </w:tc>
            </w:tr>
            <w:tr w:rsidR="003E79FF" w:rsidRPr="00EB3719" w14:paraId="10B50073" w14:textId="77777777" w:rsidTr="003E79FF">
              <w:trPr>
                <w:trHeight w:val="236"/>
              </w:trPr>
              <w:tc>
                <w:tcPr>
                  <w:tcW w:w="2972" w:type="dxa"/>
                </w:tcPr>
                <w:p w14:paraId="3C1C8B13" w14:textId="5FACA126" w:rsidR="003E79FF" w:rsidRPr="00EB3719" w:rsidRDefault="003E79FF" w:rsidP="003E79FF">
                  <w:pPr>
                    <w:pStyle w:val="Prrafodelista"/>
                    <w:spacing w:after="0" w:line="240" w:lineRule="auto"/>
                    <w:ind w:left="0"/>
                    <w:jc w:val="both"/>
                    <w:rPr>
                      <w:rFonts w:ascii="Arial" w:hAnsi="Arial" w:cs="Arial"/>
                      <w:sz w:val="24"/>
                      <w:szCs w:val="24"/>
                    </w:rPr>
                  </w:pPr>
                  <w:r w:rsidRPr="00EB3719">
                    <w:rPr>
                      <w:rFonts w:ascii="Arial" w:hAnsi="Arial" w:cs="Arial"/>
                      <w:sz w:val="24"/>
                      <w:szCs w:val="24"/>
                    </w:rPr>
                    <w:t>3. read with feeling and emotion.</w:t>
                  </w:r>
                </w:p>
              </w:tc>
              <w:tc>
                <w:tcPr>
                  <w:tcW w:w="1985" w:type="dxa"/>
                </w:tcPr>
                <w:p w14:paraId="2E103903" w14:textId="77777777" w:rsidR="003E79FF" w:rsidRPr="00EB3719" w:rsidRDefault="003E79FF" w:rsidP="003E79FF">
                  <w:pPr>
                    <w:pStyle w:val="Prrafodelista"/>
                    <w:spacing w:after="0" w:line="240" w:lineRule="auto"/>
                    <w:ind w:left="0"/>
                    <w:jc w:val="both"/>
                    <w:rPr>
                      <w:rFonts w:ascii="Arial" w:hAnsi="Arial" w:cs="Arial"/>
                      <w:sz w:val="24"/>
                      <w:szCs w:val="24"/>
                    </w:rPr>
                  </w:pPr>
                </w:p>
              </w:tc>
              <w:tc>
                <w:tcPr>
                  <w:tcW w:w="1639" w:type="dxa"/>
                </w:tcPr>
                <w:p w14:paraId="3F67EB27" w14:textId="77777777" w:rsidR="003E79FF" w:rsidRPr="00EB3719" w:rsidRDefault="003E79FF" w:rsidP="003E79FF">
                  <w:pPr>
                    <w:pStyle w:val="Prrafodelista"/>
                    <w:spacing w:after="0" w:line="240" w:lineRule="auto"/>
                    <w:ind w:left="0"/>
                    <w:jc w:val="both"/>
                    <w:rPr>
                      <w:rFonts w:ascii="Arial" w:hAnsi="Arial" w:cs="Arial"/>
                      <w:sz w:val="24"/>
                      <w:szCs w:val="24"/>
                    </w:rPr>
                  </w:pPr>
                </w:p>
              </w:tc>
            </w:tr>
            <w:tr w:rsidR="003E79FF" w:rsidRPr="00EB3719" w14:paraId="366512C9" w14:textId="77777777" w:rsidTr="003E79FF">
              <w:trPr>
                <w:trHeight w:val="236"/>
              </w:trPr>
              <w:tc>
                <w:tcPr>
                  <w:tcW w:w="2972" w:type="dxa"/>
                </w:tcPr>
                <w:p w14:paraId="0ADF07FC" w14:textId="4BE26F4E" w:rsidR="003E79FF" w:rsidRPr="00EB3719" w:rsidRDefault="003E79FF" w:rsidP="003E79FF">
                  <w:pPr>
                    <w:pStyle w:val="Prrafodelista"/>
                    <w:spacing w:after="0" w:line="240" w:lineRule="auto"/>
                    <w:ind w:left="0"/>
                    <w:jc w:val="both"/>
                    <w:rPr>
                      <w:rFonts w:ascii="Arial" w:hAnsi="Arial" w:cs="Arial"/>
                      <w:sz w:val="24"/>
                      <w:szCs w:val="24"/>
                    </w:rPr>
                  </w:pPr>
                  <w:r w:rsidRPr="00EB3719">
                    <w:rPr>
                      <w:rFonts w:ascii="Arial" w:hAnsi="Arial" w:cs="Arial"/>
                      <w:sz w:val="24"/>
                      <w:szCs w:val="24"/>
                    </w:rPr>
                    <w:t>4. read all the words with good pronunciation.</w:t>
                  </w:r>
                </w:p>
              </w:tc>
              <w:tc>
                <w:tcPr>
                  <w:tcW w:w="1985" w:type="dxa"/>
                </w:tcPr>
                <w:p w14:paraId="2941F79C" w14:textId="77777777" w:rsidR="003E79FF" w:rsidRPr="00EB3719" w:rsidRDefault="003E79FF" w:rsidP="003E79FF">
                  <w:pPr>
                    <w:pStyle w:val="Prrafodelista"/>
                    <w:spacing w:after="0" w:line="240" w:lineRule="auto"/>
                    <w:ind w:left="0"/>
                    <w:jc w:val="both"/>
                    <w:rPr>
                      <w:rFonts w:ascii="Arial" w:hAnsi="Arial" w:cs="Arial"/>
                      <w:sz w:val="24"/>
                      <w:szCs w:val="24"/>
                    </w:rPr>
                  </w:pPr>
                </w:p>
              </w:tc>
              <w:tc>
                <w:tcPr>
                  <w:tcW w:w="1639" w:type="dxa"/>
                </w:tcPr>
                <w:p w14:paraId="62C4E3D3" w14:textId="77777777" w:rsidR="003E79FF" w:rsidRPr="00EB3719" w:rsidRDefault="003E79FF" w:rsidP="003E79FF">
                  <w:pPr>
                    <w:pStyle w:val="Prrafodelista"/>
                    <w:spacing w:after="0" w:line="240" w:lineRule="auto"/>
                    <w:ind w:left="0"/>
                    <w:jc w:val="both"/>
                    <w:rPr>
                      <w:rFonts w:ascii="Arial" w:hAnsi="Arial" w:cs="Arial"/>
                      <w:sz w:val="24"/>
                      <w:szCs w:val="24"/>
                    </w:rPr>
                  </w:pPr>
                </w:p>
              </w:tc>
            </w:tr>
          </w:tbl>
          <w:p w14:paraId="1C91F650" w14:textId="77777777" w:rsidR="003E79FF" w:rsidRPr="00EB3719" w:rsidRDefault="003E79FF" w:rsidP="003E79FF">
            <w:pPr>
              <w:spacing w:after="0"/>
              <w:rPr>
                <w:rFonts w:ascii="Arial" w:hAnsi="Arial" w:cs="Arial"/>
                <w:b/>
                <w:sz w:val="24"/>
                <w:szCs w:val="24"/>
              </w:rPr>
            </w:pPr>
          </w:p>
          <w:p w14:paraId="138191CF" w14:textId="77777777" w:rsidR="003E79FF" w:rsidRPr="00EB3719" w:rsidRDefault="003E79FF" w:rsidP="003A32AC">
            <w:pPr>
              <w:spacing w:line="259" w:lineRule="auto"/>
              <w:contextualSpacing/>
              <w:rPr>
                <w:rFonts w:ascii="Arial" w:hAnsi="Arial" w:cs="Arial"/>
                <w:sz w:val="24"/>
                <w:szCs w:val="24"/>
              </w:rPr>
            </w:pPr>
          </w:p>
          <w:p w14:paraId="1210BC40" w14:textId="77777777" w:rsidR="003E79FF" w:rsidRPr="00EB3719" w:rsidRDefault="003E79FF" w:rsidP="003A32AC">
            <w:pPr>
              <w:spacing w:line="259" w:lineRule="auto"/>
              <w:contextualSpacing/>
              <w:rPr>
                <w:rFonts w:ascii="Arial" w:hAnsi="Arial" w:cs="Arial"/>
                <w:sz w:val="24"/>
                <w:szCs w:val="24"/>
              </w:rPr>
            </w:pPr>
          </w:p>
          <w:p w14:paraId="2712ADE1" w14:textId="77777777" w:rsidR="003E79FF" w:rsidRPr="00EB3719" w:rsidRDefault="003E79FF" w:rsidP="003A32AC">
            <w:pPr>
              <w:spacing w:line="259" w:lineRule="auto"/>
              <w:contextualSpacing/>
              <w:rPr>
                <w:rFonts w:ascii="Arial" w:hAnsi="Arial" w:cs="Arial"/>
                <w:sz w:val="24"/>
                <w:szCs w:val="24"/>
              </w:rPr>
            </w:pPr>
          </w:p>
          <w:p w14:paraId="41D8EDE9" w14:textId="3808D5B1" w:rsidR="003A32AC" w:rsidRPr="00EB3719" w:rsidRDefault="003E79FF" w:rsidP="003A32AC">
            <w:pPr>
              <w:spacing w:line="259" w:lineRule="auto"/>
              <w:contextualSpacing/>
              <w:rPr>
                <w:rFonts w:ascii="Arial" w:hAnsi="Arial" w:cs="Arial"/>
                <w:sz w:val="24"/>
                <w:szCs w:val="24"/>
              </w:rPr>
            </w:pPr>
            <w:r w:rsidRPr="00EB3719">
              <w:rPr>
                <w:rFonts w:ascii="Arial" w:hAnsi="Arial" w:cs="Arial"/>
                <w:sz w:val="24"/>
                <w:szCs w:val="24"/>
              </w:rPr>
              <w:t>Finally, different volunteer students are called to read some</w:t>
            </w:r>
            <w:r w:rsidR="003A32AC" w:rsidRPr="00EB3719">
              <w:rPr>
                <w:rFonts w:ascii="Arial" w:hAnsi="Arial" w:cs="Arial"/>
                <w:sz w:val="24"/>
                <w:szCs w:val="24"/>
              </w:rPr>
              <w:t xml:space="preserve"> sentence</w:t>
            </w:r>
            <w:r w:rsidRPr="00EB3719">
              <w:rPr>
                <w:rFonts w:ascii="Arial" w:hAnsi="Arial" w:cs="Arial"/>
                <w:sz w:val="24"/>
                <w:szCs w:val="24"/>
              </w:rPr>
              <w:t>s from the story as</w:t>
            </w:r>
            <w:r w:rsidR="003A32AC" w:rsidRPr="00EB3719">
              <w:rPr>
                <w:rFonts w:ascii="Arial" w:hAnsi="Arial" w:cs="Arial"/>
                <w:sz w:val="24"/>
                <w:szCs w:val="24"/>
              </w:rPr>
              <w:t xml:space="preserve"> the teacher indicates. </w:t>
            </w:r>
            <w:r w:rsidRPr="00EB3719">
              <w:rPr>
                <w:rFonts w:ascii="Arial" w:hAnsi="Arial" w:cs="Arial"/>
                <w:sz w:val="24"/>
                <w:szCs w:val="24"/>
              </w:rPr>
              <w:t>Teacher and peers provide specific feedback.</w:t>
            </w:r>
          </w:p>
          <w:p w14:paraId="1A493782" w14:textId="77777777" w:rsidR="003E79FF" w:rsidRPr="00FC403A" w:rsidRDefault="003E79FF" w:rsidP="00FC403A">
            <w:pPr>
              <w:spacing w:after="0" w:line="240" w:lineRule="auto"/>
              <w:jc w:val="both"/>
              <w:rPr>
                <w:rFonts w:ascii="Arial" w:hAnsi="Arial" w:cs="Arial"/>
                <w:sz w:val="24"/>
                <w:szCs w:val="24"/>
              </w:rPr>
            </w:pPr>
          </w:p>
          <w:p w14:paraId="551BCB86" w14:textId="77777777" w:rsidR="008B6F2A" w:rsidRDefault="008B6F2A" w:rsidP="003E79FF">
            <w:pPr>
              <w:pStyle w:val="Prrafodelista"/>
              <w:spacing w:after="0" w:line="240" w:lineRule="auto"/>
              <w:ind w:left="360"/>
              <w:jc w:val="center"/>
              <w:rPr>
                <w:rFonts w:ascii="Arial" w:hAnsi="Arial" w:cs="Arial"/>
                <w:b/>
                <w:sz w:val="24"/>
                <w:szCs w:val="24"/>
              </w:rPr>
            </w:pPr>
          </w:p>
          <w:p w14:paraId="265BA85A" w14:textId="77777777" w:rsidR="008B6F2A" w:rsidRDefault="008B6F2A" w:rsidP="003E79FF">
            <w:pPr>
              <w:pStyle w:val="Prrafodelista"/>
              <w:spacing w:after="0" w:line="240" w:lineRule="auto"/>
              <w:ind w:left="360"/>
              <w:jc w:val="center"/>
              <w:rPr>
                <w:rFonts w:ascii="Arial" w:hAnsi="Arial" w:cs="Arial"/>
                <w:b/>
                <w:sz w:val="24"/>
                <w:szCs w:val="24"/>
              </w:rPr>
            </w:pPr>
          </w:p>
          <w:p w14:paraId="255641EA" w14:textId="77777777" w:rsidR="008B6F2A" w:rsidRDefault="008B6F2A" w:rsidP="003E79FF">
            <w:pPr>
              <w:pStyle w:val="Prrafodelista"/>
              <w:spacing w:after="0" w:line="240" w:lineRule="auto"/>
              <w:ind w:left="360"/>
              <w:jc w:val="center"/>
              <w:rPr>
                <w:rFonts w:ascii="Arial" w:hAnsi="Arial" w:cs="Arial"/>
                <w:b/>
                <w:sz w:val="24"/>
                <w:szCs w:val="24"/>
              </w:rPr>
            </w:pPr>
          </w:p>
          <w:p w14:paraId="792B70D7" w14:textId="77777777" w:rsidR="008B6F2A" w:rsidRDefault="008B6F2A" w:rsidP="003E79FF">
            <w:pPr>
              <w:pStyle w:val="Prrafodelista"/>
              <w:spacing w:after="0" w:line="240" w:lineRule="auto"/>
              <w:ind w:left="360"/>
              <w:jc w:val="center"/>
              <w:rPr>
                <w:rFonts w:ascii="Arial" w:hAnsi="Arial" w:cs="Arial"/>
                <w:b/>
                <w:sz w:val="24"/>
                <w:szCs w:val="24"/>
              </w:rPr>
            </w:pPr>
          </w:p>
          <w:p w14:paraId="1294E936" w14:textId="77777777" w:rsidR="008B6F2A" w:rsidRDefault="008B6F2A" w:rsidP="003E79FF">
            <w:pPr>
              <w:pStyle w:val="Prrafodelista"/>
              <w:spacing w:after="0" w:line="240" w:lineRule="auto"/>
              <w:ind w:left="360"/>
              <w:jc w:val="center"/>
              <w:rPr>
                <w:rFonts w:ascii="Arial" w:hAnsi="Arial" w:cs="Arial"/>
                <w:b/>
                <w:sz w:val="24"/>
                <w:szCs w:val="24"/>
              </w:rPr>
            </w:pPr>
          </w:p>
          <w:p w14:paraId="75C36EE4" w14:textId="77777777" w:rsidR="008B6F2A" w:rsidRDefault="008B6F2A" w:rsidP="003E79FF">
            <w:pPr>
              <w:pStyle w:val="Prrafodelista"/>
              <w:spacing w:after="0" w:line="240" w:lineRule="auto"/>
              <w:ind w:left="360"/>
              <w:jc w:val="center"/>
              <w:rPr>
                <w:rFonts w:ascii="Arial" w:hAnsi="Arial" w:cs="Arial"/>
                <w:b/>
                <w:sz w:val="24"/>
                <w:szCs w:val="24"/>
              </w:rPr>
            </w:pPr>
          </w:p>
          <w:p w14:paraId="65821C75" w14:textId="77777777" w:rsidR="008B6F2A" w:rsidRDefault="008B6F2A" w:rsidP="003E79FF">
            <w:pPr>
              <w:pStyle w:val="Prrafodelista"/>
              <w:spacing w:after="0" w:line="240" w:lineRule="auto"/>
              <w:ind w:left="360"/>
              <w:jc w:val="center"/>
              <w:rPr>
                <w:rFonts w:ascii="Arial" w:hAnsi="Arial" w:cs="Arial"/>
                <w:b/>
                <w:sz w:val="24"/>
                <w:szCs w:val="24"/>
              </w:rPr>
            </w:pPr>
          </w:p>
          <w:p w14:paraId="05E32AD5" w14:textId="76EECE1F" w:rsidR="003E79FF" w:rsidRPr="00EB3719" w:rsidRDefault="003E79FF" w:rsidP="003E79FF">
            <w:pPr>
              <w:pStyle w:val="Prrafodelista"/>
              <w:spacing w:after="0" w:line="240" w:lineRule="auto"/>
              <w:ind w:left="360"/>
              <w:jc w:val="center"/>
              <w:rPr>
                <w:rFonts w:ascii="Arial" w:hAnsi="Arial" w:cs="Arial"/>
                <w:b/>
                <w:sz w:val="24"/>
                <w:szCs w:val="24"/>
              </w:rPr>
            </w:pPr>
            <w:r w:rsidRPr="00EB3719">
              <w:rPr>
                <w:rFonts w:ascii="Arial" w:hAnsi="Arial" w:cs="Arial"/>
                <w:b/>
                <w:sz w:val="24"/>
                <w:szCs w:val="24"/>
              </w:rPr>
              <w:lastRenderedPageBreak/>
              <w:t>Post-task</w:t>
            </w:r>
          </w:p>
          <w:p w14:paraId="42666390" w14:textId="77777777" w:rsidR="003E79FF" w:rsidRPr="00EB3719" w:rsidRDefault="003E79FF" w:rsidP="003E79FF">
            <w:pPr>
              <w:pStyle w:val="Prrafodelista"/>
              <w:spacing w:after="0" w:line="240" w:lineRule="auto"/>
              <w:ind w:left="360"/>
              <w:jc w:val="center"/>
              <w:rPr>
                <w:rFonts w:ascii="Arial" w:hAnsi="Arial" w:cs="Arial"/>
                <w:b/>
                <w:sz w:val="24"/>
                <w:szCs w:val="24"/>
              </w:rPr>
            </w:pPr>
          </w:p>
          <w:p w14:paraId="474233F9" w14:textId="3BC45D92" w:rsidR="00783E0C" w:rsidRPr="000D6753" w:rsidRDefault="00783E0C" w:rsidP="000D6753">
            <w:pPr>
              <w:spacing w:after="0" w:line="240" w:lineRule="auto"/>
              <w:jc w:val="both"/>
              <w:rPr>
                <w:rFonts w:ascii="Arial" w:hAnsi="Arial" w:cs="Arial"/>
                <w:sz w:val="24"/>
                <w:szCs w:val="24"/>
              </w:rPr>
            </w:pPr>
            <w:r w:rsidRPr="000D6753">
              <w:rPr>
                <w:rFonts w:ascii="Arial" w:hAnsi="Arial" w:cs="Arial"/>
                <w:sz w:val="24"/>
                <w:szCs w:val="24"/>
              </w:rPr>
              <w:t>Students</w:t>
            </w:r>
            <w:r w:rsidR="0097506A" w:rsidRPr="000D6753">
              <w:rPr>
                <w:rFonts w:ascii="Arial" w:hAnsi="Arial" w:cs="Arial"/>
                <w:sz w:val="24"/>
                <w:szCs w:val="24"/>
              </w:rPr>
              <w:t xml:space="preserve"> read the </w:t>
            </w:r>
            <w:r w:rsidR="00DA3F97" w:rsidRPr="000D6753">
              <w:rPr>
                <w:rFonts w:ascii="Arial" w:hAnsi="Arial" w:cs="Arial"/>
                <w:sz w:val="24"/>
                <w:szCs w:val="24"/>
              </w:rPr>
              <w:t xml:space="preserve">text for comprehension and </w:t>
            </w:r>
            <w:r w:rsidRPr="000D6753">
              <w:rPr>
                <w:rFonts w:ascii="Arial" w:hAnsi="Arial" w:cs="Arial"/>
                <w:sz w:val="24"/>
                <w:szCs w:val="24"/>
              </w:rPr>
              <w:t>complete a chart with personal information about Captain Storm</w:t>
            </w:r>
            <w:r w:rsidR="000D6753">
              <w:rPr>
                <w:rFonts w:ascii="Arial" w:hAnsi="Arial" w:cs="Arial"/>
                <w:sz w:val="24"/>
                <w:szCs w:val="24"/>
              </w:rPr>
              <w:t>’s</w:t>
            </w:r>
            <w:r w:rsidRPr="000D6753">
              <w:rPr>
                <w:rFonts w:ascii="Arial" w:hAnsi="Arial" w:cs="Arial"/>
                <w:sz w:val="24"/>
                <w:szCs w:val="24"/>
              </w:rPr>
              <w:t xml:space="preserve"> hobbies and interests. </w:t>
            </w:r>
          </w:p>
          <w:p w14:paraId="4D52B886" w14:textId="77777777" w:rsidR="00DA3F97" w:rsidRPr="00EB3719" w:rsidRDefault="00DA3F97" w:rsidP="00DA3F97">
            <w:pPr>
              <w:pStyle w:val="Prrafodelista"/>
              <w:spacing w:after="0" w:line="240" w:lineRule="auto"/>
              <w:ind w:left="360"/>
              <w:jc w:val="both"/>
              <w:rPr>
                <w:rFonts w:ascii="Arial" w:hAnsi="Arial" w:cs="Arial"/>
                <w:sz w:val="24"/>
                <w:szCs w:val="24"/>
              </w:rPr>
            </w:pPr>
          </w:p>
          <w:tbl>
            <w:tblPr>
              <w:tblStyle w:val="Tablaconcuadrcula"/>
              <w:tblW w:w="8500" w:type="dxa"/>
              <w:tblLayout w:type="fixed"/>
              <w:tblLook w:val="04A0" w:firstRow="1" w:lastRow="0" w:firstColumn="1" w:lastColumn="0" w:noHBand="0" w:noVBand="1"/>
            </w:tblPr>
            <w:tblGrid>
              <w:gridCol w:w="4248"/>
              <w:gridCol w:w="4252"/>
            </w:tblGrid>
            <w:tr w:rsidR="00783E0C" w:rsidRPr="00EB3719" w14:paraId="0CBC09C5" w14:textId="77777777" w:rsidTr="003A72CA">
              <w:tc>
                <w:tcPr>
                  <w:tcW w:w="4248" w:type="dxa"/>
                  <w:shd w:val="clear" w:color="auto" w:fill="D9D9D9" w:themeFill="background1" w:themeFillShade="D9"/>
                </w:tcPr>
                <w:p w14:paraId="51D0B125" w14:textId="77777777" w:rsidR="00783E0C" w:rsidRPr="00EB3719" w:rsidRDefault="00783E0C" w:rsidP="00783E0C">
                  <w:pPr>
                    <w:jc w:val="center"/>
                    <w:rPr>
                      <w:rFonts w:ascii="Arial" w:hAnsi="Arial" w:cs="Arial"/>
                      <w:b/>
                      <w:sz w:val="24"/>
                      <w:szCs w:val="24"/>
                    </w:rPr>
                  </w:pPr>
                  <w:r w:rsidRPr="00EB3719">
                    <w:rPr>
                      <w:rFonts w:ascii="Arial" w:hAnsi="Arial" w:cs="Arial"/>
                      <w:sz w:val="24"/>
                      <w:szCs w:val="24"/>
                    </w:rPr>
                    <w:t xml:space="preserve">    </w:t>
                  </w:r>
                  <w:r w:rsidRPr="00EB3719">
                    <w:rPr>
                      <w:rFonts w:ascii="Arial" w:hAnsi="Arial" w:cs="Arial"/>
                      <w:b/>
                      <w:sz w:val="24"/>
                      <w:szCs w:val="24"/>
                    </w:rPr>
                    <w:t>QUESTION</w:t>
                  </w:r>
                </w:p>
              </w:tc>
              <w:tc>
                <w:tcPr>
                  <w:tcW w:w="4252" w:type="dxa"/>
                  <w:shd w:val="clear" w:color="auto" w:fill="D9D9D9" w:themeFill="background1" w:themeFillShade="D9"/>
                </w:tcPr>
                <w:p w14:paraId="4E28C28A" w14:textId="77777777" w:rsidR="00783E0C" w:rsidRPr="00EB3719" w:rsidRDefault="00783E0C" w:rsidP="00783E0C">
                  <w:pPr>
                    <w:jc w:val="center"/>
                    <w:rPr>
                      <w:rFonts w:ascii="Arial" w:hAnsi="Arial" w:cs="Arial"/>
                      <w:b/>
                      <w:sz w:val="24"/>
                      <w:szCs w:val="24"/>
                    </w:rPr>
                  </w:pPr>
                  <w:r w:rsidRPr="00EB3719">
                    <w:rPr>
                      <w:rFonts w:ascii="Arial" w:hAnsi="Arial" w:cs="Arial"/>
                      <w:b/>
                      <w:sz w:val="24"/>
                      <w:szCs w:val="24"/>
                    </w:rPr>
                    <w:t>ANSWER</w:t>
                  </w:r>
                </w:p>
              </w:tc>
            </w:tr>
            <w:tr w:rsidR="00783E0C" w:rsidRPr="00EB3719" w14:paraId="1A9F628E" w14:textId="77777777" w:rsidTr="003A72CA">
              <w:tc>
                <w:tcPr>
                  <w:tcW w:w="4248" w:type="dxa"/>
                </w:tcPr>
                <w:p w14:paraId="24CF71AE" w14:textId="77777777" w:rsidR="00783E0C" w:rsidRPr="00EB3719" w:rsidRDefault="00783E0C" w:rsidP="00783E0C">
                  <w:pPr>
                    <w:spacing w:after="0"/>
                    <w:rPr>
                      <w:rFonts w:ascii="Arial" w:hAnsi="Arial" w:cs="Arial"/>
                      <w:sz w:val="24"/>
                      <w:szCs w:val="24"/>
                    </w:rPr>
                  </w:pPr>
                  <w:r w:rsidRPr="00EB3719">
                    <w:rPr>
                      <w:rFonts w:ascii="Arial" w:hAnsi="Arial" w:cs="Arial"/>
                      <w:sz w:val="24"/>
                      <w:szCs w:val="24"/>
                    </w:rPr>
                    <w:t>1- How old is the captain?</w:t>
                  </w:r>
                </w:p>
              </w:tc>
              <w:tc>
                <w:tcPr>
                  <w:tcW w:w="4252" w:type="dxa"/>
                </w:tcPr>
                <w:p w14:paraId="4548F302" w14:textId="77777777" w:rsidR="00783E0C" w:rsidRPr="00EB3719" w:rsidRDefault="00783E0C" w:rsidP="00783E0C">
                  <w:pPr>
                    <w:rPr>
                      <w:rFonts w:ascii="Arial" w:hAnsi="Arial" w:cs="Arial"/>
                      <w:sz w:val="24"/>
                      <w:szCs w:val="24"/>
                    </w:rPr>
                  </w:pPr>
                </w:p>
              </w:tc>
            </w:tr>
            <w:tr w:rsidR="00783E0C" w:rsidRPr="00EB3719" w14:paraId="1E9499C7" w14:textId="77777777" w:rsidTr="003A72CA">
              <w:tc>
                <w:tcPr>
                  <w:tcW w:w="4248" w:type="dxa"/>
                </w:tcPr>
                <w:p w14:paraId="6F94985B" w14:textId="77777777" w:rsidR="00783E0C" w:rsidRPr="00EB3719" w:rsidRDefault="00783E0C" w:rsidP="00783E0C">
                  <w:pPr>
                    <w:spacing w:after="0"/>
                    <w:rPr>
                      <w:rFonts w:ascii="Arial" w:hAnsi="Arial" w:cs="Arial"/>
                      <w:sz w:val="24"/>
                      <w:szCs w:val="24"/>
                    </w:rPr>
                  </w:pPr>
                  <w:r w:rsidRPr="00EB3719">
                    <w:rPr>
                      <w:rFonts w:ascii="Arial" w:hAnsi="Arial" w:cs="Arial"/>
                      <w:sz w:val="24"/>
                      <w:szCs w:val="24"/>
                    </w:rPr>
                    <w:t xml:space="preserve">2- What is Captain Storm good at?            </w:t>
                  </w:r>
                </w:p>
              </w:tc>
              <w:tc>
                <w:tcPr>
                  <w:tcW w:w="4252" w:type="dxa"/>
                </w:tcPr>
                <w:p w14:paraId="32A5D2CC" w14:textId="77777777" w:rsidR="00783E0C" w:rsidRPr="00EB3719" w:rsidRDefault="00783E0C" w:rsidP="00783E0C">
                  <w:pPr>
                    <w:rPr>
                      <w:rFonts w:ascii="Arial" w:hAnsi="Arial" w:cs="Arial"/>
                      <w:sz w:val="24"/>
                      <w:szCs w:val="24"/>
                    </w:rPr>
                  </w:pPr>
                </w:p>
              </w:tc>
            </w:tr>
            <w:tr w:rsidR="00783E0C" w:rsidRPr="00EB3719" w14:paraId="206DD51C" w14:textId="77777777" w:rsidTr="003A72CA">
              <w:tc>
                <w:tcPr>
                  <w:tcW w:w="4248" w:type="dxa"/>
                </w:tcPr>
                <w:p w14:paraId="45DC2D93" w14:textId="77777777" w:rsidR="00783E0C" w:rsidRPr="00EB3719" w:rsidRDefault="00783E0C" w:rsidP="00783E0C">
                  <w:pPr>
                    <w:spacing w:after="0"/>
                    <w:rPr>
                      <w:rFonts w:ascii="Arial" w:hAnsi="Arial" w:cs="Arial"/>
                      <w:sz w:val="24"/>
                      <w:szCs w:val="24"/>
                    </w:rPr>
                  </w:pPr>
                  <w:r w:rsidRPr="00EB3719">
                    <w:rPr>
                      <w:rFonts w:ascii="Arial" w:hAnsi="Arial" w:cs="Arial"/>
                      <w:sz w:val="24"/>
                      <w:szCs w:val="24"/>
                    </w:rPr>
                    <w:t xml:space="preserve">3-What day does Captain Storm do exercise? </w:t>
                  </w:r>
                </w:p>
              </w:tc>
              <w:tc>
                <w:tcPr>
                  <w:tcW w:w="4252" w:type="dxa"/>
                </w:tcPr>
                <w:p w14:paraId="2ACD48C7" w14:textId="77777777" w:rsidR="00783E0C" w:rsidRPr="00EB3719" w:rsidRDefault="00783E0C" w:rsidP="00783E0C">
                  <w:pPr>
                    <w:rPr>
                      <w:rFonts w:ascii="Arial" w:hAnsi="Arial" w:cs="Arial"/>
                      <w:sz w:val="24"/>
                      <w:szCs w:val="24"/>
                    </w:rPr>
                  </w:pPr>
                </w:p>
              </w:tc>
            </w:tr>
            <w:tr w:rsidR="00783E0C" w:rsidRPr="00EB3719" w14:paraId="60F302E6" w14:textId="77777777" w:rsidTr="003A72CA">
              <w:tc>
                <w:tcPr>
                  <w:tcW w:w="4248" w:type="dxa"/>
                </w:tcPr>
                <w:p w14:paraId="30954C58" w14:textId="77777777" w:rsidR="00783E0C" w:rsidRPr="00EB3719" w:rsidRDefault="00783E0C" w:rsidP="00783E0C">
                  <w:pPr>
                    <w:spacing w:after="0"/>
                    <w:rPr>
                      <w:rFonts w:ascii="Arial" w:hAnsi="Arial" w:cs="Arial"/>
                      <w:sz w:val="24"/>
                      <w:szCs w:val="24"/>
                    </w:rPr>
                  </w:pPr>
                  <w:r w:rsidRPr="00EB3719">
                    <w:rPr>
                      <w:rFonts w:ascii="Arial" w:hAnsi="Arial" w:cs="Arial"/>
                      <w:sz w:val="24"/>
                      <w:szCs w:val="24"/>
                    </w:rPr>
                    <w:t xml:space="preserve">4-Where does Captain Storm live? </w:t>
                  </w:r>
                </w:p>
              </w:tc>
              <w:tc>
                <w:tcPr>
                  <w:tcW w:w="4252" w:type="dxa"/>
                </w:tcPr>
                <w:p w14:paraId="6A9E9625" w14:textId="77777777" w:rsidR="00783E0C" w:rsidRPr="00EB3719" w:rsidRDefault="00783E0C" w:rsidP="00783E0C">
                  <w:pPr>
                    <w:rPr>
                      <w:rFonts w:ascii="Arial" w:hAnsi="Arial" w:cs="Arial"/>
                      <w:sz w:val="24"/>
                      <w:szCs w:val="24"/>
                    </w:rPr>
                  </w:pPr>
                </w:p>
              </w:tc>
            </w:tr>
            <w:tr w:rsidR="00783E0C" w:rsidRPr="00EB3719" w14:paraId="20A02193" w14:textId="77777777" w:rsidTr="003A72CA">
              <w:tc>
                <w:tcPr>
                  <w:tcW w:w="4248" w:type="dxa"/>
                </w:tcPr>
                <w:p w14:paraId="65C31C40" w14:textId="77777777" w:rsidR="00783E0C" w:rsidRPr="00EB3719" w:rsidRDefault="00783E0C" w:rsidP="00783E0C">
                  <w:pPr>
                    <w:spacing w:after="0"/>
                    <w:rPr>
                      <w:rFonts w:ascii="Arial" w:hAnsi="Arial" w:cs="Arial"/>
                      <w:sz w:val="24"/>
                      <w:szCs w:val="24"/>
                    </w:rPr>
                  </w:pPr>
                  <w:r w:rsidRPr="00EB3719">
                    <w:rPr>
                      <w:rFonts w:ascii="Arial" w:hAnsi="Arial" w:cs="Arial"/>
                      <w:sz w:val="24"/>
                      <w:szCs w:val="24"/>
                    </w:rPr>
                    <w:t xml:space="preserve">5-What does he do on Saturday? </w:t>
                  </w:r>
                </w:p>
              </w:tc>
              <w:tc>
                <w:tcPr>
                  <w:tcW w:w="4252" w:type="dxa"/>
                </w:tcPr>
                <w:p w14:paraId="091FB645" w14:textId="77777777" w:rsidR="00783E0C" w:rsidRPr="00EB3719" w:rsidRDefault="00783E0C" w:rsidP="00783E0C">
                  <w:pPr>
                    <w:rPr>
                      <w:rFonts w:ascii="Arial" w:hAnsi="Arial" w:cs="Arial"/>
                      <w:sz w:val="24"/>
                      <w:szCs w:val="24"/>
                    </w:rPr>
                  </w:pPr>
                </w:p>
              </w:tc>
            </w:tr>
          </w:tbl>
          <w:p w14:paraId="35A5E1F9" w14:textId="77777777" w:rsidR="00266E87" w:rsidRPr="00EB3719" w:rsidRDefault="00266E87" w:rsidP="00266E87">
            <w:pPr>
              <w:spacing w:line="259" w:lineRule="auto"/>
              <w:contextualSpacing/>
              <w:rPr>
                <w:rFonts w:ascii="Arial" w:hAnsi="Arial" w:cs="Arial"/>
                <w:b/>
                <w:sz w:val="24"/>
                <w:szCs w:val="24"/>
              </w:rPr>
            </w:pPr>
          </w:p>
          <w:p w14:paraId="7927FDC9" w14:textId="147F0A81" w:rsidR="00266E87" w:rsidRDefault="00A6196D" w:rsidP="00266E87">
            <w:pPr>
              <w:spacing w:after="0" w:line="240" w:lineRule="auto"/>
              <w:jc w:val="both"/>
              <w:rPr>
                <w:rFonts w:ascii="Arial" w:hAnsi="Arial" w:cs="Arial"/>
                <w:sz w:val="24"/>
                <w:szCs w:val="24"/>
              </w:rPr>
            </w:pPr>
            <w:r w:rsidRPr="00EB3719">
              <w:rPr>
                <w:rFonts w:ascii="Arial" w:hAnsi="Arial" w:cs="Arial"/>
                <w:sz w:val="24"/>
                <w:szCs w:val="24"/>
              </w:rPr>
              <w:t xml:space="preserve">Students read the story again and they will answer some reading comprehension questions. </w:t>
            </w:r>
          </w:p>
          <w:p w14:paraId="6D1251A0" w14:textId="77777777" w:rsidR="006F1B16" w:rsidRDefault="006F1B16" w:rsidP="00266E87">
            <w:pPr>
              <w:spacing w:after="0" w:line="240" w:lineRule="auto"/>
              <w:jc w:val="both"/>
              <w:rPr>
                <w:rFonts w:ascii="Arial" w:hAnsi="Arial" w:cs="Arial"/>
                <w:sz w:val="24"/>
                <w:szCs w:val="24"/>
              </w:rPr>
            </w:pPr>
          </w:p>
          <w:tbl>
            <w:tblPr>
              <w:tblStyle w:val="Tablaconcuadrcula"/>
              <w:tblW w:w="0" w:type="auto"/>
              <w:tblLayout w:type="fixed"/>
              <w:tblLook w:val="04A0" w:firstRow="1" w:lastRow="0" w:firstColumn="1" w:lastColumn="0" w:noHBand="0" w:noVBand="1"/>
            </w:tblPr>
            <w:tblGrid>
              <w:gridCol w:w="4222"/>
              <w:gridCol w:w="4222"/>
            </w:tblGrid>
            <w:tr w:rsidR="006F1B16" w14:paraId="753AD8DF" w14:textId="77777777" w:rsidTr="006F1B16">
              <w:tc>
                <w:tcPr>
                  <w:tcW w:w="4222" w:type="dxa"/>
                </w:tcPr>
                <w:p w14:paraId="08076212" w14:textId="77777777" w:rsidR="006F1B16" w:rsidRDefault="006F1B16" w:rsidP="006F1B16">
                  <w:pPr>
                    <w:spacing w:after="0" w:line="360" w:lineRule="auto"/>
                    <w:rPr>
                      <w:rFonts w:ascii="Arial" w:hAnsi="Arial" w:cs="Arial"/>
                      <w:sz w:val="24"/>
                      <w:szCs w:val="24"/>
                    </w:rPr>
                  </w:pPr>
                  <w:r w:rsidRPr="00EB3719">
                    <w:rPr>
                      <w:rFonts w:ascii="Arial" w:hAnsi="Arial" w:cs="Arial"/>
                      <w:sz w:val="24"/>
                      <w:szCs w:val="24"/>
                    </w:rPr>
                    <w:t>1-What is the name of the Ca</w:t>
                  </w:r>
                  <w:r>
                    <w:rPr>
                      <w:rFonts w:ascii="Arial" w:hAnsi="Arial" w:cs="Arial"/>
                      <w:sz w:val="24"/>
                      <w:szCs w:val="24"/>
                    </w:rPr>
                    <w:t xml:space="preserve">ptain?   </w:t>
                  </w:r>
                </w:p>
                <w:p w14:paraId="01EDAA02" w14:textId="77777777" w:rsidR="006F1B16" w:rsidRDefault="006F1B16" w:rsidP="006F1B16">
                  <w:pPr>
                    <w:spacing w:after="0" w:line="360" w:lineRule="auto"/>
                    <w:rPr>
                      <w:rFonts w:ascii="Arial" w:hAnsi="Arial" w:cs="Arial"/>
                      <w:sz w:val="24"/>
                      <w:szCs w:val="24"/>
                    </w:rPr>
                  </w:pPr>
                  <w:r>
                    <w:rPr>
                      <w:rFonts w:ascii="Arial" w:hAnsi="Arial" w:cs="Arial"/>
                      <w:sz w:val="24"/>
                      <w:szCs w:val="24"/>
                    </w:rPr>
                    <w:t>2-How old is C</w:t>
                  </w:r>
                  <w:r w:rsidRPr="00EB3719">
                    <w:rPr>
                      <w:rFonts w:ascii="Arial" w:hAnsi="Arial" w:cs="Arial"/>
                      <w:sz w:val="24"/>
                      <w:szCs w:val="24"/>
                    </w:rPr>
                    <w:t>aptain</w:t>
                  </w:r>
                  <w:r>
                    <w:rPr>
                      <w:rFonts w:ascii="Arial" w:hAnsi="Arial" w:cs="Arial"/>
                      <w:sz w:val="24"/>
                      <w:szCs w:val="24"/>
                    </w:rPr>
                    <w:t xml:space="preserve"> Storm</w:t>
                  </w:r>
                  <w:r w:rsidRPr="00EB3719">
                    <w:rPr>
                      <w:rFonts w:ascii="Arial" w:hAnsi="Arial" w:cs="Arial"/>
                      <w:sz w:val="24"/>
                      <w:szCs w:val="24"/>
                    </w:rPr>
                    <w:t xml:space="preserve">? </w:t>
                  </w:r>
                </w:p>
                <w:p w14:paraId="159FBEE9" w14:textId="11370B68" w:rsidR="006F1B16" w:rsidRPr="00EB3719" w:rsidRDefault="006F1B16" w:rsidP="006F1B16">
                  <w:pPr>
                    <w:spacing w:after="0" w:line="360" w:lineRule="auto"/>
                    <w:rPr>
                      <w:rFonts w:ascii="Arial" w:hAnsi="Arial" w:cs="Arial"/>
                      <w:sz w:val="24"/>
                      <w:szCs w:val="24"/>
                    </w:rPr>
                  </w:pPr>
                  <w:r w:rsidRPr="00EB3719">
                    <w:rPr>
                      <w:rFonts w:ascii="Arial" w:hAnsi="Arial" w:cs="Arial"/>
                      <w:sz w:val="24"/>
                      <w:szCs w:val="24"/>
                    </w:rPr>
                    <w:t>3-What are</w:t>
                  </w:r>
                  <w:r>
                    <w:rPr>
                      <w:rFonts w:ascii="Arial" w:hAnsi="Arial" w:cs="Arial"/>
                      <w:sz w:val="24"/>
                      <w:szCs w:val="24"/>
                    </w:rPr>
                    <w:t xml:space="preserve"> the names of his friends?    </w:t>
                  </w:r>
                </w:p>
                <w:p w14:paraId="18CE1004" w14:textId="1E49F60D" w:rsidR="006F1B16" w:rsidRDefault="006F1B16" w:rsidP="006F1B16">
                  <w:pPr>
                    <w:spacing w:after="0" w:line="240" w:lineRule="auto"/>
                    <w:rPr>
                      <w:rFonts w:ascii="Arial" w:hAnsi="Arial" w:cs="Arial"/>
                      <w:sz w:val="24"/>
                      <w:szCs w:val="24"/>
                    </w:rPr>
                  </w:pPr>
                  <w:r>
                    <w:rPr>
                      <w:rFonts w:ascii="Arial" w:hAnsi="Arial" w:cs="Arial"/>
                      <w:sz w:val="24"/>
                      <w:szCs w:val="24"/>
                    </w:rPr>
                    <w:t xml:space="preserve">     </w:t>
                  </w:r>
                </w:p>
              </w:tc>
              <w:tc>
                <w:tcPr>
                  <w:tcW w:w="4222" w:type="dxa"/>
                </w:tcPr>
                <w:p w14:paraId="1A579722" w14:textId="77777777" w:rsidR="006F1B16" w:rsidRPr="00EB3719" w:rsidRDefault="006F1B16" w:rsidP="006F1B16">
                  <w:pPr>
                    <w:spacing w:after="0" w:line="360" w:lineRule="auto"/>
                    <w:rPr>
                      <w:rFonts w:ascii="Arial" w:hAnsi="Arial" w:cs="Arial"/>
                      <w:sz w:val="24"/>
                      <w:szCs w:val="24"/>
                    </w:rPr>
                  </w:pPr>
                  <w:r w:rsidRPr="00EB3719">
                    <w:rPr>
                      <w:rFonts w:ascii="Arial" w:hAnsi="Arial" w:cs="Arial"/>
                      <w:sz w:val="24"/>
                      <w:szCs w:val="24"/>
                    </w:rPr>
                    <w:t xml:space="preserve">4-What is Captain Storm favorite hobby? </w:t>
                  </w:r>
                </w:p>
                <w:p w14:paraId="344925C5" w14:textId="2D4DAA20" w:rsidR="006F1B16" w:rsidRDefault="006F1B16" w:rsidP="006F1B16">
                  <w:pPr>
                    <w:spacing w:after="0" w:line="360" w:lineRule="auto"/>
                    <w:rPr>
                      <w:rFonts w:ascii="Arial" w:hAnsi="Arial" w:cs="Arial"/>
                      <w:sz w:val="24"/>
                      <w:szCs w:val="24"/>
                    </w:rPr>
                  </w:pPr>
                  <w:r w:rsidRPr="00EB3719">
                    <w:rPr>
                      <w:rFonts w:ascii="Arial" w:hAnsi="Arial" w:cs="Arial"/>
                      <w:sz w:val="24"/>
                      <w:szCs w:val="24"/>
                    </w:rPr>
                    <w:t>5-What is Captain Storm good at?            6-What is not good at doing?</w:t>
                  </w:r>
                </w:p>
              </w:tc>
            </w:tr>
          </w:tbl>
          <w:p w14:paraId="76A92CD1" w14:textId="380B08A6" w:rsidR="00266E87" w:rsidRPr="00EB3719" w:rsidRDefault="00266E87" w:rsidP="00266E87">
            <w:pPr>
              <w:spacing w:after="0" w:line="240" w:lineRule="auto"/>
              <w:jc w:val="both"/>
              <w:rPr>
                <w:rFonts w:ascii="Arial" w:hAnsi="Arial" w:cs="Arial"/>
                <w:sz w:val="24"/>
                <w:szCs w:val="24"/>
              </w:rPr>
            </w:pPr>
            <w:r w:rsidRPr="00EB3719">
              <w:rPr>
                <w:rFonts w:ascii="Arial" w:hAnsi="Arial" w:cs="Arial"/>
                <w:sz w:val="24"/>
                <w:szCs w:val="24"/>
              </w:rPr>
              <w:t xml:space="preserve"> </w:t>
            </w:r>
          </w:p>
          <w:p w14:paraId="53293999" w14:textId="3B042021" w:rsidR="00266E87" w:rsidRPr="00EB3719" w:rsidRDefault="00266E87" w:rsidP="00266E87">
            <w:pPr>
              <w:rPr>
                <w:rFonts w:ascii="Arial" w:hAnsi="Arial" w:cs="Arial"/>
                <w:sz w:val="24"/>
                <w:szCs w:val="24"/>
              </w:rPr>
            </w:pPr>
            <w:r w:rsidRPr="00EB3719">
              <w:rPr>
                <w:rFonts w:ascii="Arial" w:hAnsi="Arial" w:cs="Arial"/>
                <w:sz w:val="24"/>
                <w:szCs w:val="24"/>
              </w:rPr>
              <w:t>Students can answer those question</w:t>
            </w:r>
            <w:r w:rsidR="002C6091">
              <w:rPr>
                <w:rFonts w:ascii="Arial" w:hAnsi="Arial" w:cs="Arial"/>
                <w:sz w:val="24"/>
                <w:szCs w:val="24"/>
              </w:rPr>
              <w:t>s</w:t>
            </w:r>
            <w:r w:rsidRPr="00EB3719">
              <w:rPr>
                <w:rFonts w:ascii="Arial" w:hAnsi="Arial" w:cs="Arial"/>
                <w:sz w:val="24"/>
                <w:szCs w:val="24"/>
              </w:rPr>
              <w:t xml:space="preserve"> </w:t>
            </w:r>
            <w:r w:rsidR="002C6091">
              <w:rPr>
                <w:rFonts w:ascii="Arial" w:hAnsi="Arial" w:cs="Arial"/>
                <w:sz w:val="24"/>
                <w:szCs w:val="24"/>
              </w:rPr>
              <w:t>in</w:t>
            </w:r>
            <w:r w:rsidRPr="00EB3719">
              <w:rPr>
                <w:rFonts w:ascii="Arial" w:hAnsi="Arial" w:cs="Arial"/>
                <w:sz w:val="24"/>
                <w:szCs w:val="24"/>
              </w:rPr>
              <w:t xml:space="preserve"> their notebooks. </w:t>
            </w:r>
          </w:p>
          <w:p w14:paraId="335A7A6D" w14:textId="0E05885E" w:rsidR="007B7C7D" w:rsidRPr="007656EA" w:rsidRDefault="002C6091" w:rsidP="007656EA">
            <w:pPr>
              <w:rPr>
                <w:rFonts w:ascii="Arial" w:hAnsi="Arial" w:cs="Arial"/>
                <w:sz w:val="24"/>
                <w:szCs w:val="24"/>
              </w:rPr>
            </w:pPr>
            <w:r>
              <w:rPr>
                <w:rFonts w:ascii="Arial" w:hAnsi="Arial" w:cs="Arial"/>
                <w:sz w:val="24"/>
                <w:szCs w:val="24"/>
              </w:rPr>
              <w:t>Finally, t</w:t>
            </w:r>
            <w:r w:rsidR="0050275F" w:rsidRPr="00EB3719">
              <w:rPr>
                <w:rFonts w:ascii="Arial" w:hAnsi="Arial" w:cs="Arial"/>
                <w:sz w:val="24"/>
                <w:szCs w:val="24"/>
              </w:rPr>
              <w:t xml:space="preserve">eacher invites </w:t>
            </w:r>
            <w:r w:rsidR="00337D1D" w:rsidRPr="00EB3719">
              <w:rPr>
                <w:rFonts w:ascii="Arial" w:hAnsi="Arial" w:cs="Arial"/>
                <w:sz w:val="24"/>
                <w:szCs w:val="24"/>
              </w:rPr>
              <w:t>different students to read aloud the story.</w:t>
            </w:r>
          </w:p>
        </w:tc>
        <w:tc>
          <w:tcPr>
            <w:tcW w:w="1130" w:type="dxa"/>
            <w:tcBorders>
              <w:bottom w:val="single" w:sz="4" w:space="0" w:color="auto"/>
            </w:tcBorders>
          </w:tcPr>
          <w:p w14:paraId="31177B38" w14:textId="77777777" w:rsidR="005202B6" w:rsidRPr="00EB3719" w:rsidRDefault="005202B6" w:rsidP="000A30D1">
            <w:pPr>
              <w:pStyle w:val="NormalWeb"/>
              <w:spacing w:line="360" w:lineRule="auto"/>
              <w:rPr>
                <w:rFonts w:ascii="Arial" w:hAnsi="Arial" w:cs="Arial"/>
              </w:rPr>
            </w:pPr>
            <w:r w:rsidRPr="00EB3719">
              <w:rPr>
                <w:rFonts w:ascii="Arial" w:hAnsi="Arial" w:cs="Arial"/>
              </w:rPr>
              <w:lastRenderedPageBreak/>
              <w:t>40 minutes</w:t>
            </w:r>
          </w:p>
          <w:p w14:paraId="6CDEE217" w14:textId="77777777" w:rsidR="005202B6" w:rsidRPr="00EB3719" w:rsidRDefault="005202B6" w:rsidP="000A30D1">
            <w:pPr>
              <w:pStyle w:val="NormalWeb"/>
              <w:spacing w:line="360" w:lineRule="auto"/>
              <w:rPr>
                <w:rFonts w:ascii="Arial" w:hAnsi="Arial" w:cs="Arial"/>
              </w:rPr>
            </w:pPr>
          </w:p>
        </w:tc>
      </w:tr>
      <w:tr w:rsidR="005202B6" w:rsidRPr="00EB3719" w14:paraId="0F0A4430" w14:textId="77777777" w:rsidTr="00A46ADC">
        <w:trPr>
          <w:trHeight w:val="334"/>
          <w:jc w:val="center"/>
        </w:trPr>
        <w:tc>
          <w:tcPr>
            <w:tcW w:w="2689" w:type="dxa"/>
            <w:tcBorders>
              <w:bottom w:val="single" w:sz="4" w:space="0" w:color="auto"/>
            </w:tcBorders>
          </w:tcPr>
          <w:p w14:paraId="0654421D" w14:textId="380FADEA" w:rsidR="008A005E" w:rsidRPr="00EB3719" w:rsidRDefault="008A005E" w:rsidP="008A005E">
            <w:pPr>
              <w:rPr>
                <w:rFonts w:ascii="Arial" w:hAnsi="Arial" w:cs="Arial"/>
                <w:sz w:val="24"/>
                <w:szCs w:val="24"/>
              </w:rPr>
            </w:pPr>
            <w:r w:rsidRPr="00EB3719">
              <w:rPr>
                <w:rFonts w:ascii="Arial" w:hAnsi="Arial" w:cs="Arial"/>
                <w:b/>
                <w:sz w:val="24"/>
                <w:szCs w:val="24"/>
              </w:rPr>
              <w:lastRenderedPageBreak/>
              <w:t xml:space="preserve">R.P.A.1. </w:t>
            </w:r>
            <w:r w:rsidR="003B449E">
              <w:rPr>
                <w:rFonts w:ascii="Arial" w:hAnsi="Arial" w:cs="Arial"/>
                <w:color w:val="000000"/>
                <w:sz w:val="24"/>
                <w:szCs w:val="24"/>
              </w:rPr>
              <w:t>p</w:t>
            </w:r>
            <w:r w:rsidRPr="00EB3719">
              <w:rPr>
                <w:rFonts w:ascii="Arial" w:hAnsi="Arial" w:cs="Arial"/>
                <w:color w:val="000000"/>
                <w:sz w:val="24"/>
                <w:szCs w:val="24"/>
              </w:rPr>
              <w:t xml:space="preserve">roduces the 44 phonemes with verbal modeling and visual cues and </w:t>
            </w:r>
            <w:r w:rsidR="001D3C58" w:rsidRPr="00EB3719">
              <w:rPr>
                <w:rFonts w:ascii="Arial" w:hAnsi="Arial" w:cs="Arial"/>
                <w:sz w:val="24"/>
                <w:szCs w:val="24"/>
              </w:rPr>
              <w:t>practices minimal</w:t>
            </w:r>
            <w:r w:rsidRPr="00EB3719">
              <w:rPr>
                <w:rFonts w:ascii="Arial" w:hAnsi="Arial" w:cs="Arial"/>
                <w:sz w:val="24"/>
                <w:szCs w:val="24"/>
              </w:rPr>
              <w:t xml:space="preserve"> pair sounds: s / θ sin/ thin.</w:t>
            </w:r>
          </w:p>
          <w:p w14:paraId="5792157E" w14:textId="77777777" w:rsidR="005202B6" w:rsidRPr="00EB3719" w:rsidRDefault="005202B6" w:rsidP="000A30D1">
            <w:pPr>
              <w:pStyle w:val="NormalWeb"/>
              <w:rPr>
                <w:rFonts w:ascii="Arial" w:hAnsi="Arial" w:cs="Arial"/>
              </w:rPr>
            </w:pPr>
          </w:p>
          <w:p w14:paraId="1A4F6CE0" w14:textId="29ACB7CE" w:rsidR="00E55132" w:rsidRPr="00EB3719" w:rsidRDefault="00E55132" w:rsidP="000A30D1">
            <w:pPr>
              <w:pStyle w:val="NormalWeb"/>
              <w:rPr>
                <w:rFonts w:ascii="Arial" w:hAnsi="Arial" w:cs="Arial"/>
              </w:rPr>
            </w:pPr>
            <w:r w:rsidRPr="00EB3719">
              <w:rPr>
                <w:rFonts w:ascii="Arial" w:hAnsi="Arial" w:cs="Arial"/>
              </w:rPr>
              <w:t>INDICATORS</w:t>
            </w:r>
          </w:p>
          <w:p w14:paraId="563E3DAA" w14:textId="77777777" w:rsidR="0050275F" w:rsidRPr="00EB3719" w:rsidRDefault="0050275F" w:rsidP="000A30D1">
            <w:pPr>
              <w:pStyle w:val="NormalWeb"/>
              <w:rPr>
                <w:rFonts w:ascii="Arial" w:eastAsia="Calibri" w:hAnsi="Arial" w:cs="Arial"/>
                <w:b/>
              </w:rPr>
            </w:pPr>
          </w:p>
          <w:p w14:paraId="580BEB70" w14:textId="77777777" w:rsidR="0050275F" w:rsidRPr="00EB3719" w:rsidRDefault="0050275F" w:rsidP="000A30D1">
            <w:pPr>
              <w:pStyle w:val="NormalWeb"/>
              <w:rPr>
                <w:rFonts w:ascii="Arial" w:eastAsia="Calibri" w:hAnsi="Arial" w:cs="Arial"/>
                <w:b/>
              </w:rPr>
            </w:pPr>
          </w:p>
          <w:p w14:paraId="21074479" w14:textId="77777777" w:rsidR="0050275F" w:rsidRPr="00EB3719" w:rsidRDefault="0050275F" w:rsidP="000A30D1">
            <w:pPr>
              <w:pStyle w:val="NormalWeb"/>
              <w:rPr>
                <w:rFonts w:ascii="Arial" w:eastAsia="Calibri" w:hAnsi="Arial" w:cs="Arial"/>
                <w:b/>
              </w:rPr>
            </w:pPr>
          </w:p>
          <w:p w14:paraId="1121F5A3" w14:textId="77777777" w:rsidR="0050275F" w:rsidRPr="00EB3719" w:rsidRDefault="0050275F" w:rsidP="000A30D1">
            <w:pPr>
              <w:pStyle w:val="NormalWeb"/>
              <w:rPr>
                <w:rFonts w:ascii="Arial" w:eastAsia="Calibri" w:hAnsi="Arial" w:cs="Arial"/>
                <w:b/>
              </w:rPr>
            </w:pPr>
          </w:p>
          <w:p w14:paraId="4D932580" w14:textId="72A4D62C" w:rsidR="00E55132" w:rsidRPr="00EB3719" w:rsidRDefault="00E55132" w:rsidP="000A30D1">
            <w:pPr>
              <w:pStyle w:val="NormalWeb"/>
              <w:rPr>
                <w:rFonts w:ascii="Arial" w:hAnsi="Arial" w:cs="Arial"/>
              </w:rPr>
            </w:pPr>
            <w:r w:rsidRPr="00EB3719">
              <w:rPr>
                <w:rFonts w:ascii="Arial" w:eastAsia="Calibri" w:hAnsi="Arial" w:cs="Arial"/>
                <w:b/>
              </w:rPr>
              <w:t>R.P.A.1.2</w:t>
            </w:r>
            <w:r w:rsidRPr="00EB3719">
              <w:rPr>
                <w:rFonts w:ascii="Arial" w:eastAsia="Calibri" w:hAnsi="Arial" w:cs="Arial"/>
              </w:rPr>
              <w:t xml:space="preserve">. </w:t>
            </w:r>
            <w:r w:rsidR="003B449E">
              <w:rPr>
                <w:rFonts w:ascii="Arial" w:hAnsi="Arial" w:cs="Arial"/>
              </w:rPr>
              <w:t>r</w:t>
            </w:r>
            <w:r w:rsidRPr="00EB3719">
              <w:rPr>
                <w:rFonts w:ascii="Arial" w:hAnsi="Arial" w:cs="Arial"/>
                <w:lang w:val="en-GB"/>
              </w:rPr>
              <w:t xml:space="preserve">ecognizes the pronunciation of minimal pair sounds: s / </w:t>
            </w:r>
            <w:r w:rsidRPr="00EB3719">
              <w:rPr>
                <w:rFonts w:ascii="Arial" w:hAnsi="Arial" w:cs="Arial"/>
              </w:rPr>
              <w:t>θ as they appear in list of words or sentences.</w:t>
            </w:r>
          </w:p>
          <w:p w14:paraId="21127C57" w14:textId="77777777" w:rsidR="00E55132" w:rsidRPr="00EB3719" w:rsidRDefault="00E55132" w:rsidP="000A30D1">
            <w:pPr>
              <w:pStyle w:val="NormalWeb"/>
              <w:rPr>
                <w:rFonts w:ascii="Arial" w:hAnsi="Arial" w:cs="Arial"/>
              </w:rPr>
            </w:pPr>
          </w:p>
          <w:p w14:paraId="5D38CB1A" w14:textId="77777777" w:rsidR="00E55132" w:rsidRPr="00EB3719" w:rsidRDefault="00E55132" w:rsidP="000A30D1">
            <w:pPr>
              <w:pStyle w:val="NormalWeb"/>
              <w:rPr>
                <w:rFonts w:ascii="Arial" w:hAnsi="Arial" w:cs="Arial"/>
              </w:rPr>
            </w:pPr>
          </w:p>
          <w:p w14:paraId="66D498CF" w14:textId="5ED9292F" w:rsidR="00E55132" w:rsidRPr="00EB3719" w:rsidRDefault="00E55132" w:rsidP="000A30D1">
            <w:pPr>
              <w:pStyle w:val="NormalWeb"/>
              <w:rPr>
                <w:rFonts w:ascii="Arial" w:hAnsi="Arial" w:cs="Arial"/>
              </w:rPr>
            </w:pPr>
          </w:p>
          <w:p w14:paraId="4C0DC80A" w14:textId="47C00AEA" w:rsidR="0050275F" w:rsidRPr="00EB3719" w:rsidRDefault="0050275F" w:rsidP="000A30D1">
            <w:pPr>
              <w:pStyle w:val="NormalWeb"/>
              <w:rPr>
                <w:rFonts w:ascii="Arial" w:hAnsi="Arial" w:cs="Arial"/>
              </w:rPr>
            </w:pPr>
          </w:p>
          <w:p w14:paraId="2D6F8056" w14:textId="299B281A" w:rsidR="0050275F" w:rsidRPr="00EB3719" w:rsidRDefault="0050275F" w:rsidP="000A30D1">
            <w:pPr>
              <w:pStyle w:val="NormalWeb"/>
              <w:rPr>
                <w:rFonts w:ascii="Arial" w:hAnsi="Arial" w:cs="Arial"/>
              </w:rPr>
            </w:pPr>
          </w:p>
          <w:p w14:paraId="405E4483" w14:textId="4F73ED45" w:rsidR="0050275F" w:rsidRPr="00EB3719" w:rsidRDefault="0050275F" w:rsidP="000A30D1">
            <w:pPr>
              <w:pStyle w:val="NormalWeb"/>
              <w:rPr>
                <w:rFonts w:ascii="Arial" w:hAnsi="Arial" w:cs="Arial"/>
              </w:rPr>
            </w:pPr>
          </w:p>
          <w:p w14:paraId="16BD067D" w14:textId="56159AA0" w:rsidR="00E55132" w:rsidRPr="00EB3719" w:rsidRDefault="00E55132" w:rsidP="00E55132">
            <w:pPr>
              <w:rPr>
                <w:rFonts w:ascii="Arial" w:hAnsi="Arial" w:cs="Arial"/>
                <w:sz w:val="24"/>
                <w:szCs w:val="24"/>
                <w:lang w:val="en-GB"/>
              </w:rPr>
            </w:pPr>
            <w:r w:rsidRPr="00EB3719">
              <w:rPr>
                <w:rFonts w:ascii="Arial" w:eastAsia="Calibri" w:hAnsi="Arial" w:cs="Arial"/>
                <w:b/>
                <w:sz w:val="24"/>
                <w:szCs w:val="24"/>
              </w:rPr>
              <w:t>R.P.A.1.3</w:t>
            </w:r>
            <w:r w:rsidR="003B449E">
              <w:rPr>
                <w:rFonts w:ascii="Arial" w:eastAsia="Calibri" w:hAnsi="Arial" w:cs="Arial"/>
                <w:sz w:val="24"/>
                <w:szCs w:val="24"/>
              </w:rPr>
              <w:t>.r</w:t>
            </w:r>
            <w:r w:rsidRPr="00EB3719">
              <w:rPr>
                <w:rFonts w:ascii="Arial" w:eastAsia="Calibri" w:hAnsi="Arial" w:cs="Arial"/>
                <w:sz w:val="24"/>
                <w:szCs w:val="24"/>
              </w:rPr>
              <w:t xml:space="preserve">eads words and sentences that contain the </w:t>
            </w:r>
            <w:r w:rsidRPr="00EB3719">
              <w:rPr>
                <w:rFonts w:ascii="Arial" w:hAnsi="Arial" w:cs="Arial"/>
                <w:sz w:val="24"/>
                <w:szCs w:val="24"/>
                <w:lang w:val="en-GB"/>
              </w:rPr>
              <w:t xml:space="preserve">minimal pair sounds: s / </w:t>
            </w:r>
            <w:r w:rsidRPr="00EB3719">
              <w:rPr>
                <w:rFonts w:ascii="Arial" w:hAnsi="Arial" w:cs="Arial"/>
                <w:sz w:val="24"/>
                <w:szCs w:val="24"/>
              </w:rPr>
              <w:t>θ</w:t>
            </w:r>
            <w:r w:rsidR="0050275F" w:rsidRPr="00EB3719">
              <w:rPr>
                <w:rFonts w:ascii="Arial" w:hAnsi="Arial" w:cs="Arial"/>
                <w:sz w:val="24"/>
                <w:szCs w:val="24"/>
                <w:lang w:val="en-GB"/>
              </w:rPr>
              <w:t xml:space="preserve"> </w:t>
            </w:r>
            <w:r w:rsidRPr="00EB3719">
              <w:rPr>
                <w:rFonts w:ascii="Arial" w:hAnsi="Arial" w:cs="Arial"/>
                <w:sz w:val="24"/>
                <w:szCs w:val="24"/>
                <w:lang w:val="en-GB"/>
              </w:rPr>
              <w:t>sin/ thin correctly.</w:t>
            </w:r>
          </w:p>
          <w:p w14:paraId="7ABB3B50" w14:textId="7BDF6897" w:rsidR="009B2A86" w:rsidRPr="00EB3719" w:rsidRDefault="009B2A86" w:rsidP="00E55132">
            <w:pPr>
              <w:rPr>
                <w:rFonts w:ascii="Arial" w:hAnsi="Arial" w:cs="Arial"/>
                <w:sz w:val="24"/>
                <w:szCs w:val="24"/>
                <w:lang w:val="en-GB"/>
              </w:rPr>
            </w:pPr>
          </w:p>
          <w:p w14:paraId="44BC64DD" w14:textId="0A763D71" w:rsidR="009B2A86" w:rsidRPr="00EB3719" w:rsidRDefault="009B2A86" w:rsidP="00E55132">
            <w:pPr>
              <w:rPr>
                <w:rFonts w:ascii="Arial" w:hAnsi="Arial" w:cs="Arial"/>
                <w:sz w:val="24"/>
                <w:szCs w:val="24"/>
                <w:lang w:val="en-GB"/>
              </w:rPr>
            </w:pPr>
          </w:p>
          <w:p w14:paraId="6978F73F" w14:textId="3956EF6B" w:rsidR="00E55132" w:rsidRPr="00EB3719" w:rsidRDefault="00E55132" w:rsidP="00EC3F0B">
            <w:pPr>
              <w:rPr>
                <w:rFonts w:ascii="Arial" w:hAnsi="Arial" w:cs="Arial"/>
                <w:sz w:val="24"/>
                <w:szCs w:val="24"/>
              </w:rPr>
            </w:pPr>
          </w:p>
        </w:tc>
        <w:tc>
          <w:tcPr>
            <w:tcW w:w="2126" w:type="dxa"/>
            <w:gridSpan w:val="3"/>
            <w:tcBorders>
              <w:bottom w:val="single" w:sz="4" w:space="0" w:color="auto"/>
            </w:tcBorders>
          </w:tcPr>
          <w:p w14:paraId="60B22C3D" w14:textId="77777777" w:rsidR="008A005E" w:rsidRPr="00EB3719" w:rsidRDefault="008A005E" w:rsidP="008A005E">
            <w:pPr>
              <w:rPr>
                <w:rFonts w:ascii="Arial" w:hAnsi="Arial" w:cs="Arial"/>
                <w:sz w:val="24"/>
                <w:szCs w:val="24"/>
              </w:rPr>
            </w:pPr>
            <w:r w:rsidRPr="00EB3719">
              <w:rPr>
                <w:rFonts w:ascii="Arial" w:hAnsi="Arial" w:cs="Arial"/>
                <w:b/>
                <w:bCs/>
                <w:sz w:val="24"/>
                <w:szCs w:val="24"/>
              </w:rPr>
              <w:lastRenderedPageBreak/>
              <w:t>R.P.A.1.</w:t>
            </w:r>
            <w:r w:rsidRPr="00EB3719">
              <w:rPr>
                <w:rFonts w:ascii="Arial" w:hAnsi="Arial" w:cs="Arial"/>
                <w:color w:val="000000"/>
                <w:sz w:val="24"/>
                <w:szCs w:val="24"/>
              </w:rPr>
              <w:t xml:space="preserve"> produce the 44 phonemes of English with verbal modeling and visual cues.</w:t>
            </w:r>
          </w:p>
          <w:p w14:paraId="2E57FFC5" w14:textId="77777777" w:rsidR="005202B6" w:rsidRPr="00EB3719" w:rsidRDefault="005202B6" w:rsidP="000A30D1">
            <w:pPr>
              <w:autoSpaceDE w:val="0"/>
              <w:autoSpaceDN w:val="0"/>
              <w:adjustRightInd w:val="0"/>
              <w:rPr>
                <w:rFonts w:ascii="Arial" w:hAnsi="Arial" w:cs="Arial"/>
                <w:color w:val="000000"/>
                <w:sz w:val="24"/>
                <w:szCs w:val="24"/>
              </w:rPr>
            </w:pPr>
          </w:p>
        </w:tc>
        <w:tc>
          <w:tcPr>
            <w:tcW w:w="8514" w:type="dxa"/>
            <w:gridSpan w:val="5"/>
            <w:tcBorders>
              <w:bottom w:val="single" w:sz="4" w:space="0" w:color="auto"/>
            </w:tcBorders>
          </w:tcPr>
          <w:p w14:paraId="020483DC" w14:textId="77777777" w:rsidR="00266E87" w:rsidRPr="00102C72" w:rsidRDefault="00266E87" w:rsidP="00266E87">
            <w:pPr>
              <w:spacing w:after="0" w:line="240" w:lineRule="auto"/>
              <w:jc w:val="center"/>
              <w:rPr>
                <w:rFonts w:ascii="Arial" w:hAnsi="Arial" w:cs="Arial"/>
                <w:b/>
                <w:sz w:val="24"/>
                <w:szCs w:val="24"/>
              </w:rPr>
            </w:pPr>
            <w:r w:rsidRPr="00102C72">
              <w:rPr>
                <w:rFonts w:ascii="Arial" w:hAnsi="Arial" w:cs="Arial"/>
                <w:b/>
                <w:sz w:val="24"/>
                <w:szCs w:val="24"/>
              </w:rPr>
              <w:t>Pre-task</w:t>
            </w:r>
          </w:p>
          <w:p w14:paraId="6C9287D3" w14:textId="77777777" w:rsidR="00BD0C98" w:rsidRPr="00EB3719" w:rsidRDefault="00BD0C98" w:rsidP="00BD0C98">
            <w:pPr>
              <w:spacing w:after="0" w:line="240" w:lineRule="auto"/>
              <w:rPr>
                <w:rFonts w:ascii="Arial" w:hAnsi="Arial" w:cs="Arial"/>
                <w:sz w:val="24"/>
                <w:szCs w:val="24"/>
              </w:rPr>
            </w:pPr>
            <w:r w:rsidRPr="00EB3719">
              <w:rPr>
                <w:rFonts w:ascii="Arial" w:hAnsi="Arial" w:cs="Arial"/>
                <w:sz w:val="24"/>
                <w:szCs w:val="24"/>
              </w:rPr>
              <w:t>Teachers introduces the goal of the lesson</w:t>
            </w:r>
          </w:p>
          <w:p w14:paraId="5065CDBC" w14:textId="77777777" w:rsidR="00BD0C98" w:rsidRPr="00EB3719" w:rsidRDefault="00BD0C98" w:rsidP="00266E87">
            <w:pPr>
              <w:spacing w:after="0" w:line="240" w:lineRule="auto"/>
              <w:jc w:val="center"/>
              <w:rPr>
                <w:rFonts w:ascii="Arial" w:hAnsi="Arial" w:cs="Arial"/>
                <w:b/>
                <w:sz w:val="24"/>
                <w:szCs w:val="24"/>
              </w:rPr>
            </w:pPr>
          </w:p>
          <w:p w14:paraId="02433763" w14:textId="3BC444C1" w:rsidR="00266E87" w:rsidRPr="00EB3719" w:rsidRDefault="00266E87" w:rsidP="00266E87">
            <w:pPr>
              <w:spacing w:after="0" w:line="240" w:lineRule="auto"/>
              <w:jc w:val="both"/>
              <w:rPr>
                <w:rFonts w:ascii="Arial" w:hAnsi="Arial" w:cs="Arial"/>
                <w:sz w:val="24"/>
                <w:szCs w:val="24"/>
              </w:rPr>
            </w:pPr>
            <w:r w:rsidRPr="00EB3719">
              <w:rPr>
                <w:rFonts w:ascii="Arial" w:hAnsi="Arial" w:cs="Arial"/>
                <w:sz w:val="24"/>
                <w:szCs w:val="24"/>
              </w:rPr>
              <w:t>Teacher shows a video to the students and asks them to pay attention to the pronunciation of each sound</w:t>
            </w:r>
            <w:r w:rsidR="00337D1D" w:rsidRPr="00EB3719">
              <w:rPr>
                <w:rFonts w:ascii="Arial" w:hAnsi="Arial" w:cs="Arial"/>
                <w:sz w:val="24"/>
                <w:szCs w:val="24"/>
              </w:rPr>
              <w:t>s</w:t>
            </w:r>
            <w:r w:rsidRPr="00EB3719">
              <w:rPr>
                <w:rFonts w:ascii="Arial" w:hAnsi="Arial" w:cs="Arial"/>
                <w:sz w:val="24"/>
                <w:szCs w:val="24"/>
              </w:rPr>
              <w:t xml:space="preserve"> (/s/ and /θ/) </w:t>
            </w:r>
          </w:p>
          <w:p w14:paraId="67B087BD" w14:textId="638B4B22" w:rsidR="00266E87" w:rsidRPr="00EB3719" w:rsidRDefault="00EA2B90" w:rsidP="00266E87">
            <w:pPr>
              <w:spacing w:after="0" w:line="240" w:lineRule="auto"/>
              <w:jc w:val="both"/>
              <w:rPr>
                <w:rFonts w:ascii="Arial" w:hAnsi="Arial" w:cs="Arial"/>
                <w:sz w:val="24"/>
                <w:szCs w:val="24"/>
              </w:rPr>
            </w:pPr>
            <w:r>
              <w:rPr>
                <w:rFonts w:ascii="Arial" w:hAnsi="Arial" w:cs="Arial"/>
                <w:sz w:val="24"/>
                <w:szCs w:val="24"/>
              </w:rPr>
              <w:t>In the following link, you will find a video about the pronunciation of the sounds(/s/ and /θ/)</w:t>
            </w:r>
            <w:r w:rsidR="00266E87" w:rsidRPr="00EB3719">
              <w:rPr>
                <w:rFonts w:ascii="Arial" w:hAnsi="Arial" w:cs="Arial"/>
                <w:sz w:val="24"/>
                <w:szCs w:val="24"/>
              </w:rPr>
              <w:t xml:space="preserve">:  </w:t>
            </w:r>
            <w:hyperlink r:id="rId29" w:history="1">
              <w:r w:rsidR="00266E87" w:rsidRPr="00EB3719">
                <w:rPr>
                  <w:rStyle w:val="Hipervnculo"/>
                  <w:rFonts w:ascii="Arial" w:hAnsi="Arial" w:cs="Arial"/>
                  <w:sz w:val="24"/>
                  <w:szCs w:val="24"/>
                </w:rPr>
                <w:t>https://www.youtube.com/watch?v=coI1jElTEls</w:t>
              </w:r>
            </w:hyperlink>
            <w:r w:rsidR="00266E87" w:rsidRPr="00EB3719">
              <w:rPr>
                <w:rFonts w:ascii="Arial" w:hAnsi="Arial" w:cs="Arial"/>
                <w:sz w:val="24"/>
                <w:szCs w:val="24"/>
              </w:rPr>
              <w:t xml:space="preserve"> </w:t>
            </w:r>
          </w:p>
          <w:p w14:paraId="6C3DC3A1" w14:textId="16F1B781" w:rsidR="007B7C7D" w:rsidRPr="00EB3719" w:rsidRDefault="007B7C7D" w:rsidP="00266E87">
            <w:pPr>
              <w:spacing w:after="0" w:line="240" w:lineRule="auto"/>
              <w:jc w:val="both"/>
              <w:rPr>
                <w:rFonts w:ascii="Arial" w:hAnsi="Arial" w:cs="Arial"/>
                <w:sz w:val="24"/>
                <w:szCs w:val="24"/>
              </w:rPr>
            </w:pPr>
            <w:r w:rsidRPr="00EB3719">
              <w:rPr>
                <w:rFonts w:ascii="Arial" w:hAnsi="Arial" w:cs="Arial"/>
                <w:sz w:val="24"/>
                <w:szCs w:val="24"/>
              </w:rPr>
              <w:t>Teacher explains how to produce the sounds /s/ and /θ/</w:t>
            </w:r>
            <w:r w:rsidR="00337D1D" w:rsidRPr="00EB3719">
              <w:rPr>
                <w:rFonts w:ascii="Arial" w:hAnsi="Arial" w:cs="Arial"/>
                <w:sz w:val="24"/>
                <w:szCs w:val="24"/>
              </w:rPr>
              <w:t>. Then the teacher will</w:t>
            </w:r>
            <w:r w:rsidR="00D35C84" w:rsidRPr="00EB3719">
              <w:rPr>
                <w:rFonts w:ascii="Arial" w:hAnsi="Arial" w:cs="Arial"/>
                <w:sz w:val="24"/>
                <w:szCs w:val="24"/>
              </w:rPr>
              <w:t xml:space="preserve"> write some examples on the board:</w:t>
            </w:r>
          </w:p>
          <w:p w14:paraId="0D83ACD2" w14:textId="77777777" w:rsidR="00D35C84" w:rsidRPr="00EB3719" w:rsidRDefault="00D35C84" w:rsidP="00266E87">
            <w:pPr>
              <w:spacing w:after="0" w:line="240" w:lineRule="auto"/>
              <w:jc w:val="both"/>
              <w:rPr>
                <w:rFonts w:ascii="Arial" w:hAnsi="Arial" w:cs="Arial"/>
                <w:sz w:val="24"/>
                <w:szCs w:val="24"/>
              </w:rPr>
            </w:pPr>
          </w:p>
          <w:tbl>
            <w:tblPr>
              <w:tblStyle w:val="Tablaconcuadrcula"/>
              <w:tblW w:w="0" w:type="auto"/>
              <w:tblInd w:w="1524" w:type="dxa"/>
              <w:tblLayout w:type="fixed"/>
              <w:tblLook w:val="04A0" w:firstRow="1" w:lastRow="0" w:firstColumn="1" w:lastColumn="0" w:noHBand="0" w:noVBand="1"/>
            </w:tblPr>
            <w:tblGrid>
              <w:gridCol w:w="2698"/>
              <w:gridCol w:w="2263"/>
            </w:tblGrid>
            <w:tr w:rsidR="00D35C84" w:rsidRPr="00EB3719" w14:paraId="113DD948" w14:textId="77777777" w:rsidTr="00D35C84">
              <w:tc>
                <w:tcPr>
                  <w:tcW w:w="2698" w:type="dxa"/>
                </w:tcPr>
                <w:p w14:paraId="5411A76A" w14:textId="77777777" w:rsidR="00D35C84" w:rsidRPr="00EB3719" w:rsidRDefault="00D35C84" w:rsidP="00D35C84">
                  <w:pPr>
                    <w:spacing w:after="0" w:line="240" w:lineRule="auto"/>
                    <w:jc w:val="center"/>
                    <w:rPr>
                      <w:rFonts w:ascii="Arial" w:hAnsi="Arial" w:cs="Arial"/>
                      <w:b/>
                      <w:sz w:val="24"/>
                      <w:szCs w:val="24"/>
                    </w:rPr>
                  </w:pPr>
                  <w:r w:rsidRPr="00EB3719">
                    <w:rPr>
                      <w:rFonts w:ascii="Arial" w:hAnsi="Arial" w:cs="Arial"/>
                      <w:b/>
                      <w:sz w:val="24"/>
                      <w:szCs w:val="24"/>
                    </w:rPr>
                    <w:t>/θ/</w:t>
                  </w:r>
                </w:p>
                <w:p w14:paraId="738E80B1" w14:textId="56DAA39A" w:rsidR="00D35C84" w:rsidRPr="00EB3719" w:rsidRDefault="00337D1D" w:rsidP="00D35C84">
                  <w:pPr>
                    <w:spacing w:after="0" w:line="240" w:lineRule="auto"/>
                    <w:jc w:val="center"/>
                    <w:rPr>
                      <w:rFonts w:ascii="Arial" w:hAnsi="Arial" w:cs="Arial"/>
                      <w:b/>
                      <w:sz w:val="24"/>
                      <w:szCs w:val="24"/>
                    </w:rPr>
                  </w:pPr>
                  <w:r w:rsidRPr="00EB3719">
                    <w:rPr>
                      <w:rFonts w:ascii="Arial" w:hAnsi="Arial" w:cs="Arial"/>
                      <w:b/>
                      <w:sz w:val="24"/>
                      <w:szCs w:val="24"/>
                    </w:rPr>
                    <w:t>t</w:t>
                  </w:r>
                  <w:r w:rsidR="00D35C84" w:rsidRPr="00EB3719">
                    <w:rPr>
                      <w:rFonts w:ascii="Arial" w:hAnsi="Arial" w:cs="Arial"/>
                      <w:b/>
                      <w:sz w:val="24"/>
                      <w:szCs w:val="24"/>
                    </w:rPr>
                    <w:t>hink</w:t>
                  </w:r>
                </w:p>
                <w:p w14:paraId="2228F81D" w14:textId="042C6F9E" w:rsidR="00337D1D" w:rsidRPr="00EB3719" w:rsidRDefault="00337D1D" w:rsidP="00D35C84">
                  <w:pPr>
                    <w:spacing w:after="0" w:line="240" w:lineRule="auto"/>
                    <w:jc w:val="center"/>
                    <w:rPr>
                      <w:rFonts w:ascii="Arial" w:hAnsi="Arial" w:cs="Arial"/>
                      <w:b/>
                      <w:sz w:val="24"/>
                      <w:szCs w:val="24"/>
                    </w:rPr>
                  </w:pPr>
                  <w:r w:rsidRPr="00EB3719">
                    <w:rPr>
                      <w:rFonts w:ascii="Arial" w:hAnsi="Arial" w:cs="Arial"/>
                      <w:b/>
                      <w:sz w:val="24"/>
                      <w:szCs w:val="24"/>
                    </w:rPr>
                    <w:t>thick</w:t>
                  </w:r>
                </w:p>
              </w:tc>
              <w:tc>
                <w:tcPr>
                  <w:tcW w:w="2263" w:type="dxa"/>
                </w:tcPr>
                <w:p w14:paraId="785C636B" w14:textId="77777777" w:rsidR="00D35C84" w:rsidRPr="00EB3719" w:rsidRDefault="00D35C84" w:rsidP="00D35C84">
                  <w:pPr>
                    <w:spacing w:after="0" w:line="240" w:lineRule="auto"/>
                    <w:jc w:val="center"/>
                    <w:rPr>
                      <w:rFonts w:ascii="Arial" w:hAnsi="Arial" w:cs="Arial"/>
                      <w:b/>
                      <w:sz w:val="24"/>
                      <w:szCs w:val="24"/>
                    </w:rPr>
                  </w:pPr>
                  <w:r w:rsidRPr="00EB3719">
                    <w:rPr>
                      <w:rFonts w:ascii="Arial" w:hAnsi="Arial" w:cs="Arial"/>
                      <w:b/>
                      <w:sz w:val="24"/>
                      <w:szCs w:val="24"/>
                    </w:rPr>
                    <w:t>/s/</w:t>
                  </w:r>
                </w:p>
                <w:p w14:paraId="37C2C21D" w14:textId="080D662D" w:rsidR="00D35C84" w:rsidRPr="00EB3719" w:rsidRDefault="00337D1D" w:rsidP="00D35C84">
                  <w:pPr>
                    <w:spacing w:after="0" w:line="240" w:lineRule="auto"/>
                    <w:jc w:val="center"/>
                    <w:rPr>
                      <w:rFonts w:ascii="Arial" w:hAnsi="Arial" w:cs="Arial"/>
                      <w:b/>
                      <w:sz w:val="24"/>
                      <w:szCs w:val="24"/>
                    </w:rPr>
                  </w:pPr>
                  <w:r w:rsidRPr="00EB3719">
                    <w:rPr>
                      <w:rFonts w:ascii="Arial" w:hAnsi="Arial" w:cs="Arial"/>
                      <w:b/>
                      <w:sz w:val="24"/>
                      <w:szCs w:val="24"/>
                    </w:rPr>
                    <w:t>s</w:t>
                  </w:r>
                  <w:r w:rsidR="00D35C84" w:rsidRPr="00EB3719">
                    <w:rPr>
                      <w:rFonts w:ascii="Arial" w:hAnsi="Arial" w:cs="Arial"/>
                      <w:b/>
                      <w:sz w:val="24"/>
                      <w:szCs w:val="24"/>
                    </w:rPr>
                    <w:t>ink</w:t>
                  </w:r>
                </w:p>
                <w:p w14:paraId="18C323B7" w14:textId="3DC54580" w:rsidR="00337D1D" w:rsidRPr="00EB3719" w:rsidRDefault="00337D1D" w:rsidP="00D35C84">
                  <w:pPr>
                    <w:spacing w:after="0" w:line="240" w:lineRule="auto"/>
                    <w:jc w:val="center"/>
                    <w:rPr>
                      <w:rFonts w:ascii="Arial" w:hAnsi="Arial" w:cs="Arial"/>
                      <w:b/>
                      <w:sz w:val="24"/>
                      <w:szCs w:val="24"/>
                    </w:rPr>
                  </w:pPr>
                  <w:r w:rsidRPr="00EB3719">
                    <w:rPr>
                      <w:rFonts w:ascii="Arial" w:hAnsi="Arial" w:cs="Arial"/>
                      <w:b/>
                      <w:sz w:val="24"/>
                      <w:szCs w:val="24"/>
                    </w:rPr>
                    <w:t>sick</w:t>
                  </w:r>
                </w:p>
              </w:tc>
            </w:tr>
          </w:tbl>
          <w:p w14:paraId="2E15A5F7" w14:textId="77777777" w:rsidR="00D35C84" w:rsidRPr="00EB3719" w:rsidRDefault="00D35C84" w:rsidP="00266E87">
            <w:pPr>
              <w:spacing w:after="0" w:line="240" w:lineRule="auto"/>
              <w:jc w:val="both"/>
              <w:rPr>
                <w:rFonts w:ascii="Arial" w:hAnsi="Arial" w:cs="Arial"/>
                <w:sz w:val="24"/>
                <w:szCs w:val="24"/>
              </w:rPr>
            </w:pPr>
          </w:p>
          <w:p w14:paraId="7A544607" w14:textId="77777777" w:rsidR="00266E87" w:rsidRPr="00EB3719" w:rsidRDefault="00266E87" w:rsidP="00266E87">
            <w:pPr>
              <w:spacing w:after="0" w:line="259" w:lineRule="auto"/>
              <w:contextualSpacing/>
              <w:jc w:val="center"/>
              <w:rPr>
                <w:rFonts w:ascii="Arial" w:hAnsi="Arial" w:cs="Arial"/>
                <w:b/>
                <w:sz w:val="24"/>
                <w:szCs w:val="24"/>
                <w:u w:val="thick"/>
              </w:rPr>
            </w:pPr>
          </w:p>
          <w:p w14:paraId="01E4EEB9" w14:textId="77777777" w:rsidR="00266E87" w:rsidRPr="00EB3719" w:rsidRDefault="00266E87" w:rsidP="00266E87">
            <w:pPr>
              <w:spacing w:after="0" w:line="259" w:lineRule="auto"/>
              <w:contextualSpacing/>
              <w:jc w:val="center"/>
              <w:rPr>
                <w:rFonts w:ascii="Arial" w:hAnsi="Arial" w:cs="Arial"/>
                <w:b/>
                <w:sz w:val="24"/>
                <w:szCs w:val="24"/>
              </w:rPr>
            </w:pPr>
            <w:r w:rsidRPr="00EB3719">
              <w:rPr>
                <w:rFonts w:ascii="Arial" w:hAnsi="Arial" w:cs="Arial"/>
                <w:b/>
                <w:sz w:val="24"/>
                <w:szCs w:val="24"/>
              </w:rPr>
              <w:t>Task-rehearsal</w:t>
            </w:r>
          </w:p>
          <w:p w14:paraId="283A3938" w14:textId="77777777" w:rsidR="00537215" w:rsidRPr="00D004D5" w:rsidRDefault="00266E87" w:rsidP="00D004D5">
            <w:pPr>
              <w:spacing w:after="0" w:line="240" w:lineRule="auto"/>
              <w:jc w:val="both"/>
              <w:rPr>
                <w:rFonts w:ascii="Arial" w:hAnsi="Arial" w:cs="Arial"/>
                <w:b/>
                <w:bCs/>
                <w:sz w:val="24"/>
                <w:szCs w:val="24"/>
              </w:rPr>
            </w:pPr>
            <w:r w:rsidRPr="00D004D5">
              <w:rPr>
                <w:rFonts w:ascii="Arial" w:hAnsi="Arial" w:cs="Arial"/>
                <w:sz w:val="24"/>
                <w:szCs w:val="24"/>
              </w:rPr>
              <w:t>Teacher give</w:t>
            </w:r>
            <w:r w:rsidR="00537215" w:rsidRPr="00D004D5">
              <w:rPr>
                <w:rFonts w:ascii="Arial" w:hAnsi="Arial" w:cs="Arial"/>
                <w:sz w:val="24"/>
                <w:szCs w:val="24"/>
              </w:rPr>
              <w:t>s</w:t>
            </w:r>
            <w:r w:rsidRPr="00D004D5">
              <w:rPr>
                <w:rFonts w:ascii="Arial" w:hAnsi="Arial" w:cs="Arial"/>
                <w:sz w:val="24"/>
                <w:szCs w:val="24"/>
              </w:rPr>
              <w:t xml:space="preserve"> students a set</w:t>
            </w:r>
            <w:r w:rsidR="00337D1D" w:rsidRPr="00D004D5">
              <w:rPr>
                <w:rFonts w:ascii="Arial" w:hAnsi="Arial" w:cs="Arial"/>
                <w:sz w:val="24"/>
                <w:szCs w:val="24"/>
              </w:rPr>
              <w:t xml:space="preserve"> of words. Students are asked to p</w:t>
            </w:r>
            <w:r w:rsidRPr="00D004D5">
              <w:rPr>
                <w:rFonts w:ascii="Arial" w:hAnsi="Arial" w:cs="Arial"/>
                <w:sz w:val="24"/>
                <w:szCs w:val="24"/>
              </w:rPr>
              <w:t xml:space="preserve">ronounce </w:t>
            </w:r>
            <w:r w:rsidR="00337D1D" w:rsidRPr="00D004D5">
              <w:rPr>
                <w:rFonts w:ascii="Arial" w:hAnsi="Arial" w:cs="Arial"/>
                <w:sz w:val="24"/>
                <w:szCs w:val="24"/>
              </w:rPr>
              <w:t xml:space="preserve">them </w:t>
            </w:r>
            <w:r w:rsidRPr="00D004D5">
              <w:rPr>
                <w:rFonts w:ascii="Arial" w:hAnsi="Arial" w:cs="Arial"/>
                <w:sz w:val="24"/>
                <w:szCs w:val="24"/>
              </w:rPr>
              <w:t>correct</w:t>
            </w:r>
            <w:r w:rsidR="00537215" w:rsidRPr="00D004D5">
              <w:rPr>
                <w:rFonts w:ascii="Arial" w:hAnsi="Arial" w:cs="Arial"/>
                <w:sz w:val="24"/>
                <w:szCs w:val="24"/>
              </w:rPr>
              <w:t>ly</w:t>
            </w:r>
            <w:r w:rsidRPr="00D004D5">
              <w:rPr>
                <w:rFonts w:ascii="Arial" w:hAnsi="Arial" w:cs="Arial"/>
                <w:sz w:val="24"/>
                <w:szCs w:val="24"/>
              </w:rPr>
              <w:t xml:space="preserve">. </w:t>
            </w:r>
          </w:p>
          <w:p w14:paraId="266235CB" w14:textId="3A989D53" w:rsidR="00537215" w:rsidRPr="00D004D5" w:rsidRDefault="00266E87" w:rsidP="00D004D5">
            <w:pPr>
              <w:spacing w:after="0" w:line="240" w:lineRule="auto"/>
              <w:jc w:val="both"/>
              <w:rPr>
                <w:rFonts w:ascii="Arial" w:hAnsi="Arial" w:cs="Arial"/>
                <w:b/>
                <w:bCs/>
                <w:sz w:val="24"/>
                <w:szCs w:val="24"/>
              </w:rPr>
            </w:pPr>
            <w:r w:rsidRPr="00D004D5">
              <w:rPr>
                <w:rFonts w:ascii="Arial" w:hAnsi="Arial" w:cs="Arial"/>
                <w:sz w:val="24"/>
                <w:szCs w:val="24"/>
              </w:rPr>
              <w:t>Students</w:t>
            </w:r>
            <w:r w:rsidR="00537215" w:rsidRPr="00D004D5">
              <w:rPr>
                <w:rFonts w:ascii="Arial" w:hAnsi="Arial" w:cs="Arial"/>
                <w:sz w:val="24"/>
                <w:szCs w:val="24"/>
              </w:rPr>
              <w:t xml:space="preserve"> work</w:t>
            </w:r>
            <w:r w:rsidRPr="00D004D5">
              <w:rPr>
                <w:rFonts w:ascii="Arial" w:hAnsi="Arial" w:cs="Arial"/>
                <w:sz w:val="24"/>
                <w:szCs w:val="24"/>
              </w:rPr>
              <w:t xml:space="preserve"> in pairs and back to back</w:t>
            </w:r>
            <w:r w:rsidR="00537215" w:rsidRPr="00D004D5">
              <w:rPr>
                <w:rFonts w:ascii="Arial" w:hAnsi="Arial" w:cs="Arial"/>
                <w:sz w:val="24"/>
                <w:szCs w:val="24"/>
              </w:rPr>
              <w:t xml:space="preserve">. Student A will say a word from the minimal pair and student B will identify the word mentioned. </w:t>
            </w:r>
            <w:r w:rsidRPr="00D004D5">
              <w:rPr>
                <w:rFonts w:ascii="Arial" w:hAnsi="Arial" w:cs="Arial"/>
                <w:sz w:val="24"/>
                <w:szCs w:val="24"/>
              </w:rPr>
              <w:t>(</w:t>
            </w:r>
            <w:r w:rsidRPr="00D004D5">
              <w:rPr>
                <w:rFonts w:ascii="Arial" w:hAnsi="Arial" w:cs="Arial"/>
                <w:b/>
                <w:sz w:val="24"/>
                <w:szCs w:val="24"/>
              </w:rPr>
              <w:t xml:space="preserve">use annex </w:t>
            </w:r>
            <w:r w:rsidR="00F159C5">
              <w:rPr>
                <w:rFonts w:ascii="Arial" w:hAnsi="Arial" w:cs="Arial"/>
                <w:b/>
                <w:sz w:val="24"/>
                <w:szCs w:val="24"/>
              </w:rPr>
              <w:t>4</w:t>
            </w:r>
            <w:r w:rsidRPr="00D004D5">
              <w:rPr>
                <w:rFonts w:ascii="Arial" w:hAnsi="Arial" w:cs="Arial"/>
                <w:sz w:val="24"/>
                <w:szCs w:val="24"/>
              </w:rPr>
              <w:t>)</w:t>
            </w:r>
          </w:p>
          <w:p w14:paraId="12C697A7" w14:textId="77777777" w:rsidR="00537215" w:rsidRPr="00EB3719" w:rsidRDefault="00537215" w:rsidP="00537215">
            <w:pPr>
              <w:pStyle w:val="Prrafodelista"/>
              <w:spacing w:after="0" w:line="240" w:lineRule="auto"/>
              <w:ind w:left="360"/>
              <w:jc w:val="both"/>
              <w:rPr>
                <w:rFonts w:ascii="Arial" w:hAnsi="Arial" w:cs="Arial"/>
                <w:sz w:val="24"/>
                <w:szCs w:val="24"/>
              </w:rPr>
            </w:pPr>
            <w:r w:rsidRPr="00EB3719">
              <w:rPr>
                <w:rFonts w:ascii="Arial" w:hAnsi="Arial" w:cs="Arial"/>
                <w:sz w:val="24"/>
                <w:szCs w:val="24"/>
              </w:rPr>
              <w:t>For example:</w:t>
            </w:r>
          </w:p>
          <w:p w14:paraId="46A6DF50" w14:textId="36570AFD" w:rsidR="00266E87" w:rsidRPr="00EB3719" w:rsidRDefault="00537215" w:rsidP="00537215">
            <w:pPr>
              <w:pStyle w:val="Prrafodelista"/>
              <w:spacing w:after="0" w:line="240" w:lineRule="auto"/>
              <w:ind w:left="360"/>
              <w:jc w:val="both"/>
              <w:rPr>
                <w:rFonts w:ascii="Arial" w:hAnsi="Arial" w:cs="Arial"/>
                <w:sz w:val="24"/>
                <w:szCs w:val="24"/>
              </w:rPr>
            </w:pPr>
            <w:r w:rsidRPr="00EB3719">
              <w:rPr>
                <w:rFonts w:ascii="Arial" w:hAnsi="Arial" w:cs="Arial"/>
                <w:sz w:val="24"/>
                <w:szCs w:val="24"/>
              </w:rPr>
              <w:t>Student A: “sink”</w:t>
            </w:r>
          </w:p>
          <w:p w14:paraId="444D672C" w14:textId="25D7A7B4" w:rsidR="00537215" w:rsidRPr="00EB3719" w:rsidRDefault="00537215" w:rsidP="00537215">
            <w:pPr>
              <w:pStyle w:val="Prrafodelista"/>
              <w:spacing w:after="0" w:line="240" w:lineRule="auto"/>
              <w:ind w:left="360"/>
              <w:jc w:val="both"/>
              <w:rPr>
                <w:rFonts w:ascii="Arial" w:hAnsi="Arial" w:cs="Arial"/>
                <w:b/>
                <w:bCs/>
                <w:sz w:val="24"/>
                <w:szCs w:val="24"/>
              </w:rPr>
            </w:pPr>
            <w:r w:rsidRPr="00EB3719">
              <w:rPr>
                <w:rFonts w:ascii="Arial" w:hAnsi="Arial" w:cs="Arial"/>
                <w:sz w:val="24"/>
                <w:szCs w:val="24"/>
              </w:rPr>
              <w:t>Student B: “that´s picture in column B”</w:t>
            </w:r>
          </w:p>
          <w:p w14:paraId="0AD1CB12" w14:textId="77777777" w:rsidR="00266E87" w:rsidRPr="00D004D5" w:rsidRDefault="00266E87" w:rsidP="00D004D5">
            <w:pPr>
              <w:spacing w:after="0" w:line="240" w:lineRule="auto"/>
              <w:jc w:val="both"/>
              <w:rPr>
                <w:rFonts w:ascii="Arial" w:hAnsi="Arial" w:cs="Arial"/>
                <w:b/>
                <w:sz w:val="24"/>
                <w:szCs w:val="24"/>
              </w:rPr>
            </w:pPr>
            <w:r w:rsidRPr="00D004D5">
              <w:rPr>
                <w:rFonts w:ascii="Arial" w:hAnsi="Arial" w:cs="Arial"/>
                <w:sz w:val="24"/>
                <w:szCs w:val="24"/>
              </w:rPr>
              <w:t xml:space="preserve">Teacher monitors the pronunciation of each pair of students. </w:t>
            </w:r>
          </w:p>
          <w:p w14:paraId="2D683533" w14:textId="77777777" w:rsidR="00266E87" w:rsidRPr="00EB3719" w:rsidRDefault="00266E87" w:rsidP="00266E87">
            <w:pPr>
              <w:spacing w:line="259" w:lineRule="auto"/>
              <w:contextualSpacing/>
              <w:rPr>
                <w:rFonts w:ascii="Arial" w:hAnsi="Arial" w:cs="Arial"/>
                <w:sz w:val="24"/>
                <w:szCs w:val="24"/>
              </w:rPr>
            </w:pPr>
            <w:r w:rsidRPr="00EB3719">
              <w:rPr>
                <w:rFonts w:ascii="Arial" w:hAnsi="Arial" w:cs="Arial"/>
                <w:noProof/>
                <w:sz w:val="24"/>
                <w:szCs w:val="24"/>
              </w:rPr>
              <w:drawing>
                <wp:anchor distT="0" distB="0" distL="114300" distR="114300" simplePos="0" relativeHeight="251601408" behindDoc="1" locked="0" layoutInCell="1" allowOverlap="1" wp14:anchorId="3B94BBC4" wp14:editId="53F42BB6">
                  <wp:simplePos x="0" y="0"/>
                  <wp:positionH relativeFrom="column">
                    <wp:posOffset>761365</wp:posOffset>
                  </wp:positionH>
                  <wp:positionV relativeFrom="paragraph">
                    <wp:posOffset>83820</wp:posOffset>
                  </wp:positionV>
                  <wp:extent cx="857250" cy="1120240"/>
                  <wp:effectExtent l="0" t="0" r="0" b="3810"/>
                  <wp:wrapNone/>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857250" cy="11202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1CDC032" w14:textId="77777777" w:rsidR="00266E87" w:rsidRPr="00EB3719" w:rsidRDefault="00266E87" w:rsidP="00266E87">
            <w:pPr>
              <w:spacing w:line="259" w:lineRule="auto"/>
              <w:contextualSpacing/>
              <w:jc w:val="center"/>
              <w:rPr>
                <w:rFonts w:ascii="Arial" w:hAnsi="Arial" w:cs="Arial"/>
                <w:b/>
                <w:sz w:val="24"/>
                <w:szCs w:val="24"/>
                <w:u w:val="thick"/>
              </w:rPr>
            </w:pPr>
          </w:p>
          <w:p w14:paraId="1D52E966" w14:textId="77777777" w:rsidR="00266E87" w:rsidRPr="00EB3719" w:rsidRDefault="00266E87" w:rsidP="00266E87">
            <w:pPr>
              <w:spacing w:line="259" w:lineRule="auto"/>
              <w:contextualSpacing/>
              <w:jc w:val="center"/>
              <w:rPr>
                <w:rFonts w:ascii="Arial" w:hAnsi="Arial" w:cs="Arial"/>
                <w:b/>
                <w:sz w:val="24"/>
                <w:szCs w:val="24"/>
                <w:u w:val="thick"/>
              </w:rPr>
            </w:pPr>
          </w:p>
          <w:p w14:paraId="10D0C07B" w14:textId="77777777" w:rsidR="00266E87" w:rsidRPr="00EB3719" w:rsidRDefault="00266E87" w:rsidP="00266E87">
            <w:pPr>
              <w:spacing w:line="259" w:lineRule="auto"/>
              <w:contextualSpacing/>
              <w:jc w:val="center"/>
              <w:rPr>
                <w:rFonts w:ascii="Arial" w:hAnsi="Arial" w:cs="Arial"/>
                <w:b/>
                <w:sz w:val="24"/>
                <w:szCs w:val="24"/>
                <w:u w:val="thick"/>
              </w:rPr>
            </w:pPr>
          </w:p>
          <w:p w14:paraId="3374DAAB" w14:textId="77777777" w:rsidR="00266E87" w:rsidRPr="00EB3719" w:rsidRDefault="00266E87" w:rsidP="00266E87">
            <w:pPr>
              <w:spacing w:line="259" w:lineRule="auto"/>
              <w:contextualSpacing/>
              <w:jc w:val="center"/>
              <w:rPr>
                <w:rFonts w:ascii="Arial" w:hAnsi="Arial" w:cs="Arial"/>
                <w:b/>
                <w:sz w:val="24"/>
                <w:szCs w:val="24"/>
                <w:u w:val="thick"/>
              </w:rPr>
            </w:pPr>
          </w:p>
          <w:p w14:paraId="41516014" w14:textId="77777777" w:rsidR="00D35C84" w:rsidRPr="00EB3719" w:rsidRDefault="00D35C84" w:rsidP="00266E87">
            <w:pPr>
              <w:spacing w:line="259" w:lineRule="auto"/>
              <w:contextualSpacing/>
              <w:jc w:val="center"/>
              <w:rPr>
                <w:rFonts w:ascii="Arial" w:hAnsi="Arial" w:cs="Arial"/>
                <w:b/>
                <w:sz w:val="24"/>
                <w:szCs w:val="24"/>
                <w:u w:val="thick"/>
              </w:rPr>
            </w:pPr>
          </w:p>
          <w:p w14:paraId="69DFC77D" w14:textId="77777777" w:rsidR="00D35C84" w:rsidRPr="00EB3719" w:rsidRDefault="00D35C84" w:rsidP="00266E87">
            <w:pPr>
              <w:spacing w:line="259" w:lineRule="auto"/>
              <w:contextualSpacing/>
              <w:jc w:val="center"/>
              <w:rPr>
                <w:rFonts w:ascii="Arial" w:hAnsi="Arial" w:cs="Arial"/>
                <w:b/>
                <w:sz w:val="24"/>
                <w:szCs w:val="24"/>
                <w:u w:val="thick"/>
              </w:rPr>
            </w:pPr>
          </w:p>
          <w:p w14:paraId="48F4F9A6" w14:textId="77777777" w:rsidR="00D35C84" w:rsidRPr="00EB3719" w:rsidRDefault="00D35C84" w:rsidP="00266E87">
            <w:pPr>
              <w:spacing w:line="259" w:lineRule="auto"/>
              <w:contextualSpacing/>
              <w:jc w:val="center"/>
              <w:rPr>
                <w:rFonts w:ascii="Arial" w:hAnsi="Arial" w:cs="Arial"/>
                <w:b/>
                <w:sz w:val="24"/>
                <w:szCs w:val="24"/>
                <w:u w:val="thick"/>
              </w:rPr>
            </w:pPr>
          </w:p>
          <w:p w14:paraId="7DA806FF" w14:textId="77777777" w:rsidR="00266E87" w:rsidRPr="00EB3719" w:rsidRDefault="00266E87" w:rsidP="00266E87">
            <w:pPr>
              <w:spacing w:line="259" w:lineRule="auto"/>
              <w:contextualSpacing/>
              <w:jc w:val="center"/>
              <w:rPr>
                <w:rFonts w:ascii="Arial" w:hAnsi="Arial" w:cs="Arial"/>
                <w:b/>
                <w:sz w:val="24"/>
                <w:szCs w:val="24"/>
              </w:rPr>
            </w:pPr>
            <w:r w:rsidRPr="00EB3719">
              <w:rPr>
                <w:rFonts w:ascii="Arial" w:hAnsi="Arial" w:cs="Arial"/>
                <w:b/>
                <w:sz w:val="24"/>
                <w:szCs w:val="24"/>
              </w:rPr>
              <w:t>Task completion</w:t>
            </w:r>
          </w:p>
          <w:p w14:paraId="32215A20" w14:textId="16A74DB3" w:rsidR="00266E87" w:rsidRPr="00EB3719" w:rsidRDefault="00266E87" w:rsidP="00266E87">
            <w:pPr>
              <w:spacing w:line="259" w:lineRule="auto"/>
              <w:contextualSpacing/>
              <w:rPr>
                <w:rFonts w:ascii="Arial" w:hAnsi="Arial" w:cs="Arial"/>
                <w:sz w:val="24"/>
                <w:szCs w:val="24"/>
              </w:rPr>
            </w:pPr>
            <w:r w:rsidRPr="00EB3719">
              <w:rPr>
                <w:rFonts w:ascii="Arial" w:hAnsi="Arial" w:cs="Arial"/>
                <w:sz w:val="24"/>
                <w:szCs w:val="24"/>
              </w:rPr>
              <w:t>Teacher show</w:t>
            </w:r>
            <w:r w:rsidR="001D3C58" w:rsidRPr="00EB3719">
              <w:rPr>
                <w:rFonts w:ascii="Arial" w:hAnsi="Arial" w:cs="Arial"/>
                <w:sz w:val="24"/>
                <w:szCs w:val="24"/>
              </w:rPr>
              <w:t>s</w:t>
            </w:r>
            <w:r w:rsidRPr="00EB3719">
              <w:rPr>
                <w:rFonts w:ascii="Arial" w:hAnsi="Arial" w:cs="Arial"/>
                <w:sz w:val="24"/>
                <w:szCs w:val="24"/>
              </w:rPr>
              <w:t xml:space="preserve"> another video and students have to read </w:t>
            </w:r>
            <w:r w:rsidR="00B94F63" w:rsidRPr="00EB3719">
              <w:rPr>
                <w:rFonts w:ascii="Arial" w:hAnsi="Arial" w:cs="Arial"/>
                <w:sz w:val="24"/>
                <w:szCs w:val="24"/>
              </w:rPr>
              <w:t xml:space="preserve">and listen to the pronunciation of each word (minimal pairs). </w:t>
            </w:r>
          </w:p>
          <w:p w14:paraId="448B5045" w14:textId="39DD23A4" w:rsidR="00266E87" w:rsidRPr="00EB3719" w:rsidRDefault="003B449E" w:rsidP="00266E87">
            <w:pPr>
              <w:spacing w:line="259" w:lineRule="auto"/>
              <w:contextualSpacing/>
              <w:rPr>
                <w:rFonts w:ascii="Arial" w:hAnsi="Arial" w:cs="Arial"/>
                <w:sz w:val="24"/>
                <w:szCs w:val="24"/>
              </w:rPr>
            </w:pPr>
            <w:r>
              <w:rPr>
                <w:rFonts w:ascii="Arial" w:hAnsi="Arial" w:cs="Arial"/>
                <w:sz w:val="24"/>
                <w:szCs w:val="24"/>
              </w:rPr>
              <w:t>In the following link, you will find a video about the pronunciation of the sounds(/s/ and /θ/)</w:t>
            </w:r>
            <w:r w:rsidR="00266E87" w:rsidRPr="00EB3719">
              <w:rPr>
                <w:rFonts w:ascii="Arial" w:hAnsi="Arial" w:cs="Arial"/>
                <w:sz w:val="24"/>
                <w:szCs w:val="24"/>
              </w:rPr>
              <w:t xml:space="preserve">: </w:t>
            </w:r>
            <w:hyperlink r:id="rId31" w:history="1">
              <w:r w:rsidR="00266E87" w:rsidRPr="00EB3719">
                <w:rPr>
                  <w:rStyle w:val="Hipervnculo"/>
                  <w:rFonts w:ascii="Arial" w:hAnsi="Arial" w:cs="Arial"/>
                  <w:sz w:val="24"/>
                  <w:szCs w:val="24"/>
                </w:rPr>
                <w:t>https://www.youtube.com/watch?v=oJXlff0gaD8</w:t>
              </w:r>
            </w:hyperlink>
            <w:r w:rsidR="00266E87" w:rsidRPr="00EB3719">
              <w:rPr>
                <w:rFonts w:ascii="Arial" w:hAnsi="Arial" w:cs="Arial"/>
                <w:sz w:val="24"/>
                <w:szCs w:val="24"/>
              </w:rPr>
              <w:t xml:space="preserve"> </w:t>
            </w:r>
          </w:p>
          <w:p w14:paraId="5254C729" w14:textId="284AA638" w:rsidR="00B94F63" w:rsidRPr="00EB3719" w:rsidRDefault="00B94F63" w:rsidP="00B94F63">
            <w:pPr>
              <w:spacing w:line="259" w:lineRule="auto"/>
              <w:contextualSpacing/>
              <w:rPr>
                <w:rFonts w:ascii="Arial" w:hAnsi="Arial" w:cs="Arial"/>
                <w:sz w:val="24"/>
                <w:szCs w:val="24"/>
              </w:rPr>
            </w:pPr>
            <w:r w:rsidRPr="00EB3719">
              <w:rPr>
                <w:rFonts w:ascii="Arial" w:hAnsi="Arial" w:cs="Arial"/>
                <w:sz w:val="24"/>
                <w:szCs w:val="24"/>
              </w:rPr>
              <w:t>Then the teacher writes on the board the different minimal pairs from the video:</w:t>
            </w:r>
          </w:p>
          <w:p w14:paraId="196955BA" w14:textId="77777777" w:rsidR="00B94F63" w:rsidRPr="00EB3719" w:rsidRDefault="00B94F63" w:rsidP="001D3C58">
            <w:pPr>
              <w:spacing w:line="259" w:lineRule="auto"/>
              <w:contextualSpacing/>
              <w:jc w:val="center"/>
              <w:rPr>
                <w:rFonts w:ascii="Arial" w:hAnsi="Arial" w:cs="Arial"/>
                <w:b/>
                <w:sz w:val="24"/>
                <w:szCs w:val="24"/>
              </w:rPr>
            </w:pPr>
            <w:r w:rsidRPr="00EB3719">
              <w:rPr>
                <w:rFonts w:ascii="Arial" w:hAnsi="Arial" w:cs="Arial"/>
                <w:b/>
                <w:sz w:val="24"/>
                <w:szCs w:val="24"/>
              </w:rPr>
              <w:t>Thick  sick</w:t>
            </w:r>
          </w:p>
          <w:p w14:paraId="790A6E46" w14:textId="77777777" w:rsidR="00B94F63" w:rsidRPr="00EB3719" w:rsidRDefault="00B94F63" w:rsidP="001D3C58">
            <w:pPr>
              <w:spacing w:line="259" w:lineRule="auto"/>
              <w:contextualSpacing/>
              <w:jc w:val="center"/>
              <w:rPr>
                <w:rFonts w:ascii="Arial" w:hAnsi="Arial" w:cs="Arial"/>
                <w:b/>
                <w:sz w:val="24"/>
                <w:szCs w:val="24"/>
              </w:rPr>
            </w:pPr>
            <w:r w:rsidRPr="00EB3719">
              <w:rPr>
                <w:rFonts w:ascii="Arial" w:hAnsi="Arial" w:cs="Arial"/>
                <w:b/>
                <w:sz w:val="24"/>
                <w:szCs w:val="24"/>
              </w:rPr>
              <w:t>Thumb   some</w:t>
            </w:r>
          </w:p>
          <w:p w14:paraId="20356BFE" w14:textId="77777777" w:rsidR="00B94F63" w:rsidRPr="00EB3719" w:rsidRDefault="00B94F63" w:rsidP="001D3C58">
            <w:pPr>
              <w:spacing w:line="259" w:lineRule="auto"/>
              <w:contextualSpacing/>
              <w:jc w:val="center"/>
              <w:rPr>
                <w:rFonts w:ascii="Arial" w:hAnsi="Arial" w:cs="Arial"/>
                <w:b/>
                <w:sz w:val="24"/>
                <w:szCs w:val="24"/>
              </w:rPr>
            </w:pPr>
            <w:r w:rsidRPr="00EB3719">
              <w:rPr>
                <w:rFonts w:ascii="Arial" w:hAnsi="Arial" w:cs="Arial"/>
                <w:b/>
                <w:sz w:val="24"/>
                <w:szCs w:val="24"/>
              </w:rPr>
              <w:t>Thank sank</w:t>
            </w:r>
          </w:p>
          <w:p w14:paraId="3B8ACB65" w14:textId="4E8CA825" w:rsidR="00466075" w:rsidRPr="00EB3719" w:rsidRDefault="00466075" w:rsidP="001D3C58">
            <w:pPr>
              <w:spacing w:line="259" w:lineRule="auto"/>
              <w:contextualSpacing/>
              <w:jc w:val="center"/>
              <w:rPr>
                <w:rFonts w:ascii="Arial" w:hAnsi="Arial" w:cs="Arial"/>
                <w:b/>
                <w:sz w:val="24"/>
                <w:szCs w:val="24"/>
              </w:rPr>
            </w:pPr>
            <w:r w:rsidRPr="00EB3719">
              <w:rPr>
                <w:rFonts w:ascii="Arial" w:hAnsi="Arial" w:cs="Arial"/>
                <w:b/>
                <w:sz w:val="24"/>
                <w:szCs w:val="24"/>
              </w:rPr>
              <w:t>Thong  song</w:t>
            </w:r>
          </w:p>
          <w:p w14:paraId="051B73E1" w14:textId="69D821BD" w:rsidR="00466075" w:rsidRPr="00EB3719" w:rsidRDefault="00466075" w:rsidP="001D3C58">
            <w:pPr>
              <w:spacing w:line="259" w:lineRule="auto"/>
              <w:contextualSpacing/>
              <w:jc w:val="center"/>
              <w:rPr>
                <w:rFonts w:ascii="Arial" w:hAnsi="Arial" w:cs="Arial"/>
                <w:b/>
                <w:sz w:val="24"/>
                <w:szCs w:val="24"/>
              </w:rPr>
            </w:pPr>
            <w:r w:rsidRPr="00EB3719">
              <w:rPr>
                <w:rFonts w:ascii="Arial" w:hAnsi="Arial" w:cs="Arial"/>
                <w:b/>
                <w:sz w:val="24"/>
                <w:szCs w:val="24"/>
              </w:rPr>
              <w:t>Think  sink</w:t>
            </w:r>
          </w:p>
          <w:p w14:paraId="23933770" w14:textId="2E65BCD8" w:rsidR="00466075" w:rsidRPr="00EB3719" w:rsidRDefault="00466075" w:rsidP="001D3C58">
            <w:pPr>
              <w:spacing w:line="259" w:lineRule="auto"/>
              <w:contextualSpacing/>
              <w:jc w:val="center"/>
              <w:rPr>
                <w:rFonts w:ascii="Arial" w:hAnsi="Arial" w:cs="Arial"/>
                <w:b/>
                <w:sz w:val="24"/>
                <w:szCs w:val="24"/>
              </w:rPr>
            </w:pPr>
            <w:r w:rsidRPr="00EB3719">
              <w:rPr>
                <w:rFonts w:ascii="Arial" w:hAnsi="Arial" w:cs="Arial"/>
                <w:b/>
                <w:sz w:val="24"/>
                <w:szCs w:val="24"/>
              </w:rPr>
              <w:t>Thigh  sigh</w:t>
            </w:r>
          </w:p>
          <w:p w14:paraId="69CE5866" w14:textId="1C22CBAD" w:rsidR="009B39DE" w:rsidRPr="00EB3719" w:rsidRDefault="00B94F63" w:rsidP="00266E87">
            <w:pPr>
              <w:spacing w:line="259" w:lineRule="auto"/>
              <w:contextualSpacing/>
              <w:rPr>
                <w:rFonts w:ascii="Arial" w:hAnsi="Arial" w:cs="Arial"/>
                <w:sz w:val="24"/>
                <w:szCs w:val="24"/>
              </w:rPr>
            </w:pPr>
            <w:r w:rsidRPr="00EB3719">
              <w:rPr>
                <w:rFonts w:ascii="Arial" w:hAnsi="Arial" w:cs="Arial"/>
                <w:sz w:val="24"/>
                <w:szCs w:val="24"/>
              </w:rPr>
              <w:t xml:space="preserve">Students </w:t>
            </w:r>
            <w:r w:rsidR="009B39DE" w:rsidRPr="00EB3719">
              <w:rPr>
                <w:rFonts w:ascii="Arial" w:hAnsi="Arial" w:cs="Arial"/>
                <w:sz w:val="24"/>
                <w:szCs w:val="24"/>
              </w:rPr>
              <w:t xml:space="preserve">work in pairs. Student A reads one word from the minimal pairs and student B will identify the word heard. </w:t>
            </w:r>
          </w:p>
          <w:p w14:paraId="7DEC763F" w14:textId="73815D3F" w:rsidR="00D379E5" w:rsidRPr="00EB3719" w:rsidRDefault="00D379E5" w:rsidP="00266E87">
            <w:pPr>
              <w:spacing w:line="259" w:lineRule="auto"/>
              <w:contextualSpacing/>
              <w:rPr>
                <w:rFonts w:ascii="Arial" w:hAnsi="Arial" w:cs="Arial"/>
                <w:sz w:val="24"/>
                <w:szCs w:val="24"/>
              </w:rPr>
            </w:pPr>
          </w:p>
          <w:p w14:paraId="7DBD1957" w14:textId="34312236" w:rsidR="00B94F63" w:rsidRPr="00EB3719" w:rsidRDefault="009B39DE" w:rsidP="00266E87">
            <w:pPr>
              <w:spacing w:line="259" w:lineRule="auto"/>
              <w:contextualSpacing/>
              <w:rPr>
                <w:rFonts w:ascii="Arial" w:hAnsi="Arial" w:cs="Arial"/>
                <w:sz w:val="24"/>
                <w:szCs w:val="24"/>
              </w:rPr>
            </w:pPr>
            <w:r w:rsidRPr="00EB3719">
              <w:rPr>
                <w:rFonts w:ascii="Arial" w:hAnsi="Arial" w:cs="Arial"/>
                <w:sz w:val="24"/>
                <w:szCs w:val="24"/>
              </w:rPr>
              <w:t>Then teach</w:t>
            </w:r>
            <w:r w:rsidR="00D379E5" w:rsidRPr="00EB3719">
              <w:rPr>
                <w:rFonts w:ascii="Arial" w:hAnsi="Arial" w:cs="Arial"/>
                <w:sz w:val="24"/>
                <w:szCs w:val="24"/>
              </w:rPr>
              <w:t>er asks</w:t>
            </w:r>
            <w:r w:rsidR="00EC3F0B" w:rsidRPr="00EB3719">
              <w:rPr>
                <w:rFonts w:ascii="Arial" w:hAnsi="Arial" w:cs="Arial"/>
                <w:sz w:val="24"/>
                <w:szCs w:val="24"/>
              </w:rPr>
              <w:t xml:space="preserve"> a student to read the words</w:t>
            </w:r>
            <w:r w:rsidRPr="00EB3719">
              <w:rPr>
                <w:rFonts w:ascii="Arial" w:hAnsi="Arial" w:cs="Arial"/>
                <w:sz w:val="24"/>
                <w:szCs w:val="24"/>
              </w:rPr>
              <w:t xml:space="preserve"> to the class and sends another student to t</w:t>
            </w:r>
            <w:r w:rsidR="00D379E5" w:rsidRPr="00EB3719">
              <w:rPr>
                <w:rFonts w:ascii="Arial" w:hAnsi="Arial" w:cs="Arial"/>
                <w:sz w:val="24"/>
                <w:szCs w:val="24"/>
              </w:rPr>
              <w:t xml:space="preserve">he board to </w:t>
            </w:r>
            <w:r w:rsidR="00EC3F0B" w:rsidRPr="00EB3719">
              <w:rPr>
                <w:rFonts w:ascii="Arial" w:hAnsi="Arial" w:cs="Arial"/>
                <w:sz w:val="24"/>
                <w:szCs w:val="24"/>
              </w:rPr>
              <w:t xml:space="preserve">circle all </w:t>
            </w:r>
            <w:r w:rsidR="00D379E5" w:rsidRPr="00EB3719">
              <w:rPr>
                <w:rFonts w:ascii="Arial" w:hAnsi="Arial" w:cs="Arial"/>
                <w:sz w:val="24"/>
                <w:szCs w:val="24"/>
              </w:rPr>
              <w:t>the word</w:t>
            </w:r>
            <w:r w:rsidR="00EC3F0B" w:rsidRPr="00EB3719">
              <w:rPr>
                <w:rFonts w:ascii="Arial" w:hAnsi="Arial" w:cs="Arial"/>
                <w:sz w:val="24"/>
                <w:szCs w:val="24"/>
              </w:rPr>
              <w:t xml:space="preserve"> that contains the sound</w:t>
            </w:r>
            <w:r w:rsidR="00D379E5" w:rsidRPr="00EB3719">
              <w:rPr>
                <w:rFonts w:ascii="Arial" w:hAnsi="Arial" w:cs="Arial"/>
                <w:sz w:val="24"/>
                <w:szCs w:val="24"/>
                <w:lang w:val="en-GB"/>
              </w:rPr>
              <w:t xml:space="preserve"> </w:t>
            </w:r>
            <w:r w:rsidR="00EC3F0B" w:rsidRPr="00EB3719">
              <w:rPr>
                <w:rFonts w:ascii="Arial" w:hAnsi="Arial" w:cs="Arial"/>
                <w:sz w:val="24"/>
                <w:szCs w:val="24"/>
                <w:lang w:val="en-GB"/>
              </w:rPr>
              <w:t xml:space="preserve">/ </w:t>
            </w:r>
            <w:r w:rsidR="00EC3F0B" w:rsidRPr="00EB3719">
              <w:rPr>
                <w:rFonts w:ascii="Arial" w:hAnsi="Arial" w:cs="Arial"/>
                <w:sz w:val="24"/>
                <w:szCs w:val="24"/>
              </w:rPr>
              <w:t>θ</w:t>
            </w:r>
            <w:r w:rsidR="00EC3F0B" w:rsidRPr="00EB3719">
              <w:rPr>
                <w:rFonts w:ascii="Arial" w:hAnsi="Arial" w:cs="Arial"/>
                <w:sz w:val="24"/>
                <w:szCs w:val="24"/>
                <w:lang w:val="en-GB"/>
              </w:rPr>
              <w:t xml:space="preserve"> / or /s/</w:t>
            </w:r>
          </w:p>
          <w:p w14:paraId="16079B4C" w14:textId="3CDD7C57" w:rsidR="00D379E5" w:rsidRPr="00EB3719" w:rsidRDefault="00D379E5" w:rsidP="00266E87">
            <w:pPr>
              <w:spacing w:line="259" w:lineRule="auto"/>
              <w:contextualSpacing/>
              <w:rPr>
                <w:rFonts w:ascii="Arial" w:hAnsi="Arial" w:cs="Arial"/>
                <w:sz w:val="24"/>
                <w:szCs w:val="24"/>
              </w:rPr>
            </w:pPr>
          </w:p>
          <w:p w14:paraId="676D067E" w14:textId="77777777" w:rsidR="002D44D3" w:rsidRPr="00EB3719" w:rsidRDefault="002D44D3" w:rsidP="002D44D3">
            <w:pPr>
              <w:spacing w:line="259" w:lineRule="auto"/>
              <w:contextualSpacing/>
              <w:rPr>
                <w:rFonts w:ascii="Arial" w:hAnsi="Arial" w:cs="Arial"/>
                <w:sz w:val="24"/>
                <w:szCs w:val="24"/>
              </w:rPr>
            </w:pPr>
            <w:r w:rsidRPr="00EB3719">
              <w:rPr>
                <w:rFonts w:ascii="Arial" w:hAnsi="Arial" w:cs="Arial"/>
                <w:sz w:val="24"/>
                <w:szCs w:val="24"/>
              </w:rPr>
              <w:t xml:space="preserve">Students are given sentences that contain words with the sound / </w:t>
            </w:r>
            <w:r w:rsidRPr="00EB3719">
              <w:rPr>
                <w:rFonts w:ascii="Arial" w:hAnsi="Arial" w:cs="Arial"/>
                <w:sz w:val="24"/>
                <w:szCs w:val="24"/>
                <w:lang w:val="en-GB"/>
              </w:rPr>
              <w:t xml:space="preserve">s / </w:t>
            </w:r>
            <w:r w:rsidRPr="00EB3719">
              <w:rPr>
                <w:rFonts w:ascii="Arial" w:hAnsi="Arial" w:cs="Arial"/>
                <w:sz w:val="24"/>
                <w:szCs w:val="24"/>
              </w:rPr>
              <w:t xml:space="preserve">θ/. In pairs, they read the sentences aloud to the partner. Each student focuses on pronouncing the sounds / </w:t>
            </w:r>
            <w:r w:rsidRPr="00EB3719">
              <w:rPr>
                <w:rFonts w:ascii="Arial" w:hAnsi="Arial" w:cs="Arial"/>
                <w:sz w:val="24"/>
                <w:szCs w:val="24"/>
                <w:lang w:val="en-GB"/>
              </w:rPr>
              <w:t xml:space="preserve">s / </w:t>
            </w:r>
            <w:r w:rsidRPr="00EB3719">
              <w:rPr>
                <w:rFonts w:ascii="Arial" w:hAnsi="Arial" w:cs="Arial"/>
                <w:sz w:val="24"/>
                <w:szCs w:val="24"/>
              </w:rPr>
              <w:t>θ/ correctly. The partner who is listening writes a checkmark next to each word pronounced correctly and circles the ones that need more practice.</w:t>
            </w:r>
          </w:p>
          <w:p w14:paraId="5C9EEEEE" w14:textId="77777777" w:rsidR="002D44D3" w:rsidRPr="00AD3506" w:rsidRDefault="002D44D3" w:rsidP="002D44D3">
            <w:pPr>
              <w:pStyle w:val="Prrafodelista"/>
              <w:numPr>
                <w:ilvl w:val="0"/>
                <w:numId w:val="33"/>
              </w:numPr>
              <w:spacing w:line="259" w:lineRule="auto"/>
              <w:rPr>
                <w:rFonts w:ascii="Arial" w:hAnsi="Arial" w:cs="Arial"/>
                <w:sz w:val="24"/>
                <w:szCs w:val="24"/>
              </w:rPr>
            </w:pPr>
            <w:r w:rsidRPr="00AD3506">
              <w:rPr>
                <w:rFonts w:ascii="Arial" w:hAnsi="Arial" w:cs="Arial"/>
                <w:sz w:val="24"/>
                <w:szCs w:val="24"/>
              </w:rPr>
              <w:t xml:space="preserve">Six thick thistle sticks. </w:t>
            </w:r>
          </w:p>
          <w:p w14:paraId="58411486" w14:textId="77777777" w:rsidR="002D44D3" w:rsidRPr="00AD3506" w:rsidRDefault="002D44D3" w:rsidP="002D44D3">
            <w:pPr>
              <w:pStyle w:val="Prrafodelista"/>
              <w:numPr>
                <w:ilvl w:val="0"/>
                <w:numId w:val="33"/>
              </w:numPr>
              <w:spacing w:line="259" w:lineRule="auto"/>
              <w:rPr>
                <w:rFonts w:ascii="Arial" w:hAnsi="Arial" w:cs="Arial"/>
                <w:sz w:val="24"/>
                <w:szCs w:val="24"/>
              </w:rPr>
            </w:pPr>
            <w:r w:rsidRPr="00AD3506">
              <w:rPr>
                <w:rFonts w:ascii="Arial" w:hAnsi="Arial" w:cs="Arial"/>
                <w:sz w:val="24"/>
                <w:szCs w:val="24"/>
              </w:rPr>
              <w:t>Elizabeth's birthday is on the third Thursday of this month.</w:t>
            </w:r>
          </w:p>
          <w:p w14:paraId="53BD4061" w14:textId="77777777" w:rsidR="002D44D3" w:rsidRPr="00AD3506" w:rsidRDefault="002D44D3" w:rsidP="002D44D3">
            <w:pPr>
              <w:pStyle w:val="Prrafodelista"/>
              <w:numPr>
                <w:ilvl w:val="0"/>
                <w:numId w:val="33"/>
              </w:numPr>
              <w:spacing w:line="259" w:lineRule="auto"/>
              <w:rPr>
                <w:rFonts w:ascii="Arial" w:hAnsi="Arial" w:cs="Arial"/>
                <w:sz w:val="24"/>
                <w:szCs w:val="24"/>
              </w:rPr>
            </w:pPr>
            <w:r w:rsidRPr="00AD3506">
              <w:rPr>
                <w:rFonts w:ascii="Arial" w:hAnsi="Arial" w:cs="Arial"/>
                <w:sz w:val="24"/>
                <w:szCs w:val="24"/>
              </w:rPr>
              <w:t>The seventh boat sank this month.</w:t>
            </w:r>
          </w:p>
          <w:p w14:paraId="1E5BB211" w14:textId="77777777" w:rsidR="002D44D3" w:rsidRPr="00EB3719" w:rsidRDefault="002D44D3" w:rsidP="002D44D3">
            <w:pPr>
              <w:spacing w:line="259" w:lineRule="auto"/>
              <w:contextualSpacing/>
              <w:rPr>
                <w:rFonts w:ascii="Arial" w:hAnsi="Arial" w:cs="Arial"/>
                <w:sz w:val="24"/>
                <w:szCs w:val="24"/>
              </w:rPr>
            </w:pPr>
            <w:r w:rsidRPr="00EB3719">
              <w:rPr>
                <w:rFonts w:ascii="Arial" w:hAnsi="Arial" w:cs="Arial"/>
                <w:sz w:val="24"/>
                <w:szCs w:val="24"/>
              </w:rPr>
              <w:lastRenderedPageBreak/>
              <w:t>Then teacher asks volunteer students to read the sentences to the class and sends another student to the board to circle all the word that he/she hears contains the sound</w:t>
            </w:r>
            <w:r w:rsidRPr="00EB3719">
              <w:rPr>
                <w:rFonts w:ascii="Arial" w:hAnsi="Arial" w:cs="Arial"/>
                <w:sz w:val="24"/>
                <w:szCs w:val="24"/>
                <w:lang w:val="en-GB"/>
              </w:rPr>
              <w:t xml:space="preserve"> / </w:t>
            </w:r>
            <w:r w:rsidRPr="00EB3719">
              <w:rPr>
                <w:rFonts w:ascii="Arial" w:hAnsi="Arial" w:cs="Arial"/>
                <w:sz w:val="24"/>
                <w:szCs w:val="24"/>
              </w:rPr>
              <w:t>θ</w:t>
            </w:r>
            <w:r w:rsidRPr="00EB3719">
              <w:rPr>
                <w:rFonts w:ascii="Arial" w:hAnsi="Arial" w:cs="Arial"/>
                <w:sz w:val="24"/>
                <w:szCs w:val="24"/>
                <w:lang w:val="en-GB"/>
              </w:rPr>
              <w:t xml:space="preserve"> / or /s/. Teacher provides feedback to the group when all the sentences has been read.</w:t>
            </w:r>
          </w:p>
          <w:p w14:paraId="17F7E542" w14:textId="77777777" w:rsidR="00D379E5" w:rsidRPr="00EB3719" w:rsidRDefault="00D379E5" w:rsidP="00266E87">
            <w:pPr>
              <w:spacing w:line="259" w:lineRule="auto"/>
              <w:contextualSpacing/>
              <w:rPr>
                <w:rFonts w:ascii="Arial" w:hAnsi="Arial" w:cs="Arial"/>
                <w:sz w:val="24"/>
                <w:szCs w:val="24"/>
              </w:rPr>
            </w:pPr>
          </w:p>
          <w:p w14:paraId="77B1D575" w14:textId="77777777" w:rsidR="00266E87" w:rsidRPr="00EB3719" w:rsidRDefault="00266E87" w:rsidP="00266E87">
            <w:pPr>
              <w:spacing w:line="259" w:lineRule="auto"/>
              <w:contextualSpacing/>
              <w:jc w:val="center"/>
              <w:rPr>
                <w:rFonts w:ascii="Arial" w:hAnsi="Arial" w:cs="Arial"/>
                <w:b/>
                <w:sz w:val="24"/>
                <w:szCs w:val="24"/>
              </w:rPr>
            </w:pPr>
            <w:r w:rsidRPr="00EB3719">
              <w:rPr>
                <w:rFonts w:ascii="Arial" w:hAnsi="Arial" w:cs="Arial"/>
                <w:b/>
                <w:sz w:val="24"/>
                <w:szCs w:val="24"/>
              </w:rPr>
              <w:t>Task assessment</w:t>
            </w:r>
          </w:p>
          <w:p w14:paraId="7C56D46C" w14:textId="77777777" w:rsidR="00266E87" w:rsidRPr="00EB3719" w:rsidRDefault="00266E87" w:rsidP="00266E87">
            <w:pPr>
              <w:spacing w:line="259" w:lineRule="auto"/>
              <w:contextualSpacing/>
              <w:jc w:val="center"/>
              <w:rPr>
                <w:rFonts w:ascii="Arial" w:hAnsi="Arial" w:cs="Arial"/>
                <w:b/>
                <w:sz w:val="24"/>
                <w:szCs w:val="24"/>
              </w:rPr>
            </w:pPr>
          </w:p>
          <w:p w14:paraId="355B2B2B" w14:textId="77777777" w:rsidR="009B39DE" w:rsidRPr="00EB3719" w:rsidRDefault="00266E87" w:rsidP="00266E87">
            <w:pPr>
              <w:spacing w:after="0" w:line="240" w:lineRule="auto"/>
              <w:rPr>
                <w:rFonts w:ascii="Arial" w:hAnsi="Arial" w:cs="Arial"/>
                <w:sz w:val="24"/>
                <w:szCs w:val="24"/>
              </w:rPr>
            </w:pPr>
            <w:r w:rsidRPr="00EB3719">
              <w:rPr>
                <w:rFonts w:ascii="Arial" w:hAnsi="Arial" w:cs="Arial"/>
                <w:sz w:val="24"/>
                <w:szCs w:val="24"/>
                <w:shd w:val="clear" w:color="auto" w:fill="FFFFFF" w:themeFill="background1"/>
              </w:rPr>
              <w:t>Students get a</w:t>
            </w:r>
            <w:r w:rsidRPr="00EB3719">
              <w:rPr>
                <w:rFonts w:ascii="Arial" w:hAnsi="Arial" w:cs="Arial"/>
                <w:sz w:val="24"/>
                <w:szCs w:val="24"/>
              </w:rPr>
              <w:t xml:space="preserve"> worksheet for them to complete the</w:t>
            </w:r>
            <w:r w:rsidR="009B39DE" w:rsidRPr="00EB3719">
              <w:rPr>
                <w:rFonts w:ascii="Arial" w:hAnsi="Arial" w:cs="Arial"/>
                <w:sz w:val="24"/>
                <w:szCs w:val="24"/>
              </w:rPr>
              <w:t xml:space="preserve"> words with the correct letter (</w:t>
            </w:r>
            <w:r w:rsidRPr="00EB3719">
              <w:rPr>
                <w:rFonts w:ascii="Arial" w:hAnsi="Arial" w:cs="Arial"/>
                <w:sz w:val="24"/>
                <w:szCs w:val="24"/>
              </w:rPr>
              <w:t>s</w:t>
            </w:r>
            <w:r w:rsidR="001D3C58" w:rsidRPr="00EB3719">
              <w:rPr>
                <w:rFonts w:ascii="Arial" w:hAnsi="Arial" w:cs="Arial"/>
                <w:sz w:val="24"/>
                <w:szCs w:val="24"/>
              </w:rPr>
              <w:t xml:space="preserve"> </w:t>
            </w:r>
            <w:r w:rsidRPr="00EB3719">
              <w:rPr>
                <w:rFonts w:ascii="Arial" w:hAnsi="Arial" w:cs="Arial"/>
                <w:sz w:val="24"/>
                <w:szCs w:val="24"/>
              </w:rPr>
              <w:t>/</w:t>
            </w:r>
            <w:r w:rsidR="001D3C58" w:rsidRPr="00EB3719">
              <w:rPr>
                <w:rFonts w:ascii="Arial" w:hAnsi="Arial" w:cs="Arial"/>
                <w:sz w:val="24"/>
                <w:szCs w:val="24"/>
              </w:rPr>
              <w:t xml:space="preserve"> </w:t>
            </w:r>
            <w:r w:rsidRPr="00EB3719">
              <w:rPr>
                <w:rFonts w:ascii="Arial" w:hAnsi="Arial" w:cs="Arial"/>
                <w:sz w:val="24"/>
                <w:szCs w:val="24"/>
              </w:rPr>
              <w:t>th</w:t>
            </w:r>
            <w:r w:rsidR="009B39DE" w:rsidRPr="00EB3719">
              <w:rPr>
                <w:rFonts w:ascii="Arial" w:hAnsi="Arial" w:cs="Arial"/>
                <w:sz w:val="24"/>
                <w:szCs w:val="24"/>
              </w:rPr>
              <w:t>)</w:t>
            </w:r>
            <w:r w:rsidRPr="00EB3719">
              <w:rPr>
                <w:rFonts w:ascii="Arial" w:hAnsi="Arial" w:cs="Arial"/>
                <w:color w:val="FF0000"/>
                <w:sz w:val="24"/>
                <w:szCs w:val="24"/>
              </w:rPr>
              <w:t xml:space="preserve"> </w:t>
            </w:r>
            <w:r w:rsidRPr="00EB3719">
              <w:rPr>
                <w:rFonts w:ascii="Arial" w:hAnsi="Arial" w:cs="Arial"/>
                <w:sz w:val="24"/>
                <w:szCs w:val="24"/>
              </w:rPr>
              <w:t xml:space="preserve">according to the drawings. Teacher will go around the class and will pronounce the words </w:t>
            </w:r>
            <w:r w:rsidRPr="00EB3719">
              <w:rPr>
                <w:rFonts w:ascii="Arial" w:hAnsi="Arial" w:cs="Arial"/>
                <w:sz w:val="24"/>
                <w:szCs w:val="24"/>
                <w:u w:val="single"/>
              </w:rPr>
              <w:t>if it necessary.</w:t>
            </w:r>
            <w:r w:rsidRPr="00EB3719">
              <w:rPr>
                <w:rFonts w:ascii="Arial" w:hAnsi="Arial" w:cs="Arial"/>
                <w:sz w:val="24"/>
                <w:szCs w:val="24"/>
              </w:rPr>
              <w:t xml:space="preserve"> </w:t>
            </w:r>
          </w:p>
          <w:p w14:paraId="2A203B3B" w14:textId="032300E6" w:rsidR="00266E87" w:rsidRPr="00EB3719" w:rsidRDefault="009B39DE" w:rsidP="00266E87">
            <w:pPr>
              <w:spacing w:after="0" w:line="240" w:lineRule="auto"/>
              <w:rPr>
                <w:rFonts w:ascii="Arial" w:hAnsi="Arial" w:cs="Arial"/>
                <w:sz w:val="24"/>
                <w:szCs w:val="24"/>
              </w:rPr>
            </w:pPr>
            <w:r w:rsidRPr="00EB3719">
              <w:rPr>
                <w:rFonts w:ascii="Arial" w:hAnsi="Arial" w:cs="Arial"/>
                <w:sz w:val="24"/>
                <w:szCs w:val="24"/>
              </w:rPr>
              <w:t>T</w:t>
            </w:r>
            <w:r w:rsidR="00266E87" w:rsidRPr="00EB3719">
              <w:rPr>
                <w:rFonts w:ascii="Arial" w:hAnsi="Arial" w:cs="Arial"/>
                <w:sz w:val="24"/>
                <w:szCs w:val="24"/>
              </w:rPr>
              <w:t xml:space="preserve">eacher </w:t>
            </w:r>
            <w:r w:rsidRPr="00EB3719">
              <w:rPr>
                <w:rFonts w:ascii="Arial" w:hAnsi="Arial" w:cs="Arial"/>
                <w:sz w:val="24"/>
                <w:szCs w:val="24"/>
              </w:rPr>
              <w:t xml:space="preserve">projects the picture on the board and calls students to say each word correctly. </w:t>
            </w:r>
            <w:r w:rsidR="001D3C58" w:rsidRPr="00EB3719">
              <w:rPr>
                <w:rFonts w:ascii="Arial" w:hAnsi="Arial" w:cs="Arial"/>
                <w:sz w:val="24"/>
                <w:szCs w:val="24"/>
              </w:rPr>
              <w:t>(</w:t>
            </w:r>
            <w:r w:rsidR="001D3C58" w:rsidRPr="00EB3719">
              <w:rPr>
                <w:rFonts w:ascii="Arial" w:hAnsi="Arial" w:cs="Arial"/>
                <w:b/>
                <w:sz w:val="24"/>
                <w:szCs w:val="24"/>
              </w:rPr>
              <w:t xml:space="preserve">use annex </w:t>
            </w:r>
            <w:r w:rsidR="00F159C5">
              <w:rPr>
                <w:rFonts w:ascii="Arial" w:hAnsi="Arial" w:cs="Arial"/>
                <w:b/>
                <w:sz w:val="24"/>
                <w:szCs w:val="24"/>
              </w:rPr>
              <w:t>5</w:t>
            </w:r>
            <w:r w:rsidR="001D3C58" w:rsidRPr="00EB3719">
              <w:rPr>
                <w:rFonts w:ascii="Arial" w:hAnsi="Arial" w:cs="Arial"/>
                <w:sz w:val="24"/>
                <w:szCs w:val="24"/>
              </w:rPr>
              <w:t>).</w:t>
            </w:r>
          </w:p>
          <w:p w14:paraId="7D747C4C" w14:textId="178F0953" w:rsidR="001D3C58" w:rsidRPr="00EB3719" w:rsidRDefault="001D3C58" w:rsidP="00266E87">
            <w:pPr>
              <w:spacing w:after="0" w:line="240" w:lineRule="auto"/>
              <w:rPr>
                <w:rFonts w:ascii="Arial" w:hAnsi="Arial" w:cs="Arial"/>
                <w:sz w:val="24"/>
                <w:szCs w:val="24"/>
              </w:rPr>
            </w:pPr>
            <w:r w:rsidRPr="00EB3719">
              <w:rPr>
                <w:rFonts w:ascii="Arial" w:hAnsi="Arial" w:cs="Arial"/>
                <w:noProof/>
                <w:sz w:val="24"/>
                <w:szCs w:val="24"/>
              </w:rPr>
              <w:drawing>
                <wp:anchor distT="0" distB="0" distL="114300" distR="114300" simplePos="0" relativeHeight="251642368" behindDoc="0" locked="0" layoutInCell="1" allowOverlap="1" wp14:anchorId="49B30A7E" wp14:editId="3230AF39">
                  <wp:simplePos x="0" y="0"/>
                  <wp:positionH relativeFrom="column">
                    <wp:posOffset>2228215</wp:posOffset>
                  </wp:positionH>
                  <wp:positionV relativeFrom="paragraph">
                    <wp:posOffset>10160</wp:posOffset>
                  </wp:positionV>
                  <wp:extent cx="937260" cy="686808"/>
                  <wp:effectExtent l="0" t="0" r="0" b="0"/>
                  <wp:wrapNone/>
                  <wp:docPr id="655197250" name="Imagen 33" descr="Caudro con imagenes que contienen palabras con los sonidos /s/ y /θ/." title="Cuadro con imáge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3"/>
                          <pic:cNvPicPr/>
                        </pic:nvPicPr>
                        <pic:blipFill>
                          <a:blip r:embed="rId32" cstate="print">
                            <a:extLst>
                              <a:ext uri="{28A0092B-C50C-407E-A947-70E740481C1C}">
                                <a14:useLocalDpi xmlns:a14="http://schemas.microsoft.com/office/drawing/2010/main" val="0"/>
                              </a:ext>
                            </a:extLst>
                          </a:blip>
                          <a:stretch>
                            <a:fillRect/>
                          </a:stretch>
                        </pic:blipFill>
                        <pic:spPr>
                          <a:xfrm>
                            <a:off x="0" y="0"/>
                            <a:ext cx="937260" cy="686808"/>
                          </a:xfrm>
                          <a:prstGeom prst="rect">
                            <a:avLst/>
                          </a:prstGeom>
                        </pic:spPr>
                      </pic:pic>
                    </a:graphicData>
                  </a:graphic>
                  <wp14:sizeRelH relativeFrom="page">
                    <wp14:pctWidth>0</wp14:pctWidth>
                  </wp14:sizeRelH>
                  <wp14:sizeRelV relativeFrom="page">
                    <wp14:pctHeight>0</wp14:pctHeight>
                  </wp14:sizeRelV>
                </wp:anchor>
              </w:drawing>
            </w:r>
          </w:p>
          <w:p w14:paraId="318D13FC" w14:textId="182326AA" w:rsidR="00266E87" w:rsidRPr="00EB3719" w:rsidRDefault="00266E87" w:rsidP="00266E87">
            <w:pPr>
              <w:spacing w:after="0" w:line="240" w:lineRule="auto"/>
              <w:rPr>
                <w:rFonts w:ascii="Arial" w:hAnsi="Arial" w:cs="Arial"/>
                <w:sz w:val="24"/>
                <w:szCs w:val="24"/>
              </w:rPr>
            </w:pPr>
          </w:p>
          <w:p w14:paraId="0C448450" w14:textId="0E8B4835" w:rsidR="00266E87" w:rsidRPr="00EB3719" w:rsidRDefault="00266E87" w:rsidP="00266E87">
            <w:pPr>
              <w:spacing w:after="0" w:line="240" w:lineRule="auto"/>
              <w:rPr>
                <w:rFonts w:ascii="Arial" w:hAnsi="Arial" w:cs="Arial"/>
                <w:b/>
                <w:sz w:val="24"/>
                <w:szCs w:val="24"/>
              </w:rPr>
            </w:pPr>
          </w:p>
          <w:p w14:paraId="451FB0FF" w14:textId="77777777" w:rsidR="008A6F20" w:rsidRDefault="008A6F20" w:rsidP="00EC3F0B">
            <w:pPr>
              <w:spacing w:line="259" w:lineRule="auto"/>
              <w:contextualSpacing/>
              <w:rPr>
                <w:rFonts w:ascii="Arial" w:hAnsi="Arial" w:cs="Arial"/>
                <w:b/>
                <w:sz w:val="24"/>
                <w:szCs w:val="24"/>
              </w:rPr>
            </w:pPr>
          </w:p>
          <w:p w14:paraId="076C45BB" w14:textId="30028135" w:rsidR="00EC3F0B" w:rsidRPr="00EB3719" w:rsidRDefault="008A6F20" w:rsidP="00EC3F0B">
            <w:pPr>
              <w:spacing w:line="259" w:lineRule="auto"/>
              <w:contextualSpacing/>
              <w:rPr>
                <w:rFonts w:ascii="Arial" w:hAnsi="Arial" w:cs="Arial"/>
                <w:b/>
                <w:sz w:val="24"/>
                <w:szCs w:val="24"/>
              </w:rPr>
            </w:pPr>
            <w:r w:rsidRPr="008A6F20">
              <w:rPr>
                <w:rFonts w:ascii="Arial" w:hAnsi="Arial" w:cs="Arial"/>
                <w:sz w:val="24"/>
                <w:szCs w:val="24"/>
              </w:rPr>
              <w:t>At the end of the lesson, teacher provides feedback as a form of assessment on the pronunciation of the sounds</w:t>
            </w:r>
            <w:r>
              <w:rPr>
                <w:rFonts w:ascii="Arial" w:hAnsi="Arial" w:cs="Arial"/>
                <w:b/>
                <w:sz w:val="24"/>
                <w:szCs w:val="24"/>
              </w:rPr>
              <w:t xml:space="preserve"> </w:t>
            </w:r>
            <w:r w:rsidRPr="00EB3719">
              <w:rPr>
                <w:rFonts w:ascii="Arial" w:hAnsi="Arial" w:cs="Arial"/>
                <w:sz w:val="24"/>
                <w:szCs w:val="24"/>
              </w:rPr>
              <w:t>(s / th)</w:t>
            </w:r>
            <w:r w:rsidRPr="00EB3719">
              <w:rPr>
                <w:rFonts w:ascii="Arial" w:hAnsi="Arial" w:cs="Arial"/>
                <w:color w:val="FF0000"/>
                <w:sz w:val="24"/>
                <w:szCs w:val="24"/>
              </w:rPr>
              <w:t xml:space="preserve"> </w:t>
            </w:r>
            <w:r>
              <w:rPr>
                <w:rFonts w:ascii="Arial" w:hAnsi="Arial" w:cs="Arial"/>
                <w:b/>
                <w:sz w:val="24"/>
                <w:szCs w:val="24"/>
              </w:rPr>
              <w:t xml:space="preserve"> </w:t>
            </w:r>
          </w:p>
        </w:tc>
        <w:tc>
          <w:tcPr>
            <w:tcW w:w="1130" w:type="dxa"/>
            <w:tcBorders>
              <w:bottom w:val="single" w:sz="4" w:space="0" w:color="auto"/>
            </w:tcBorders>
          </w:tcPr>
          <w:p w14:paraId="5FBBBB6C" w14:textId="77777777" w:rsidR="005202B6" w:rsidRPr="00EB3719" w:rsidRDefault="005202B6" w:rsidP="000A30D1">
            <w:pPr>
              <w:pStyle w:val="NormalWeb"/>
              <w:spacing w:line="360" w:lineRule="auto"/>
              <w:rPr>
                <w:rFonts w:ascii="Arial" w:hAnsi="Arial" w:cs="Arial"/>
              </w:rPr>
            </w:pPr>
            <w:r w:rsidRPr="00EB3719">
              <w:rPr>
                <w:rFonts w:ascii="Arial" w:hAnsi="Arial" w:cs="Arial"/>
              </w:rPr>
              <w:lastRenderedPageBreak/>
              <w:t>40 minutes</w:t>
            </w:r>
          </w:p>
          <w:p w14:paraId="401209AF" w14:textId="77777777" w:rsidR="005202B6" w:rsidRPr="00EB3719" w:rsidRDefault="005202B6" w:rsidP="000A30D1">
            <w:pPr>
              <w:pStyle w:val="NormalWeb"/>
              <w:spacing w:line="360" w:lineRule="auto"/>
              <w:rPr>
                <w:rFonts w:ascii="Arial" w:hAnsi="Arial" w:cs="Arial"/>
              </w:rPr>
            </w:pPr>
          </w:p>
        </w:tc>
      </w:tr>
      <w:tr w:rsidR="005202B6" w:rsidRPr="00EB3719" w14:paraId="487646B3" w14:textId="77777777" w:rsidTr="00A46ADC">
        <w:trPr>
          <w:trHeight w:val="334"/>
          <w:jc w:val="center"/>
        </w:trPr>
        <w:tc>
          <w:tcPr>
            <w:tcW w:w="2689" w:type="dxa"/>
            <w:tcBorders>
              <w:bottom w:val="single" w:sz="4" w:space="0" w:color="auto"/>
            </w:tcBorders>
          </w:tcPr>
          <w:p w14:paraId="17E68F1A" w14:textId="1B44FA04" w:rsidR="008A005E" w:rsidRPr="00EB3719" w:rsidRDefault="008A005E" w:rsidP="008A005E">
            <w:pPr>
              <w:rPr>
                <w:rFonts w:ascii="Arial" w:hAnsi="Arial" w:cs="Arial"/>
                <w:sz w:val="24"/>
                <w:szCs w:val="24"/>
              </w:rPr>
            </w:pPr>
            <w:r w:rsidRPr="00EB3719">
              <w:rPr>
                <w:rFonts w:ascii="Arial" w:hAnsi="Arial" w:cs="Arial"/>
                <w:b/>
                <w:sz w:val="24"/>
                <w:szCs w:val="24"/>
              </w:rPr>
              <w:lastRenderedPageBreak/>
              <w:t>SI.1.</w:t>
            </w:r>
            <w:r w:rsidR="00860E21">
              <w:rPr>
                <w:rFonts w:ascii="Arial" w:hAnsi="Arial" w:cs="Arial"/>
                <w:sz w:val="24"/>
                <w:szCs w:val="24"/>
              </w:rPr>
              <w:t xml:space="preserve"> a</w:t>
            </w:r>
            <w:r w:rsidRPr="00EB3719">
              <w:rPr>
                <w:rFonts w:ascii="Arial" w:hAnsi="Arial" w:cs="Arial"/>
                <w:sz w:val="24"/>
                <w:szCs w:val="24"/>
              </w:rPr>
              <w:t>sks others simple questions concerning their homes (village/town) or their interests (e.g., Where do you live? What do you like?).</w:t>
            </w:r>
          </w:p>
          <w:p w14:paraId="5008809D" w14:textId="7C6CD08D" w:rsidR="00E55132" w:rsidRPr="00EB3719" w:rsidRDefault="00E55132" w:rsidP="00E55132">
            <w:pPr>
              <w:pStyle w:val="NormalWeb"/>
              <w:rPr>
                <w:rFonts w:ascii="Arial" w:hAnsi="Arial" w:cs="Arial"/>
              </w:rPr>
            </w:pPr>
            <w:r w:rsidRPr="00EB3719">
              <w:rPr>
                <w:rFonts w:ascii="Arial" w:hAnsi="Arial" w:cs="Arial"/>
              </w:rPr>
              <w:t>INDICATOR</w:t>
            </w:r>
          </w:p>
          <w:p w14:paraId="034ED5AC" w14:textId="77777777" w:rsidR="004B2E83" w:rsidRDefault="004B2E83" w:rsidP="001D3C58">
            <w:pPr>
              <w:pStyle w:val="NormalWeb"/>
              <w:rPr>
                <w:rFonts w:ascii="Arial" w:hAnsi="Arial" w:cs="Arial"/>
                <w:b/>
                <w:lang w:val="en-GB"/>
              </w:rPr>
            </w:pPr>
          </w:p>
          <w:p w14:paraId="0267D38C" w14:textId="77777777" w:rsidR="004B2E83" w:rsidRDefault="004B2E83" w:rsidP="001D3C58">
            <w:pPr>
              <w:pStyle w:val="NormalWeb"/>
              <w:rPr>
                <w:rFonts w:ascii="Arial" w:hAnsi="Arial" w:cs="Arial"/>
                <w:b/>
                <w:lang w:val="en-GB"/>
              </w:rPr>
            </w:pPr>
          </w:p>
          <w:p w14:paraId="642B4DD8" w14:textId="77777777" w:rsidR="004B2E83" w:rsidRDefault="004B2E83" w:rsidP="001D3C58">
            <w:pPr>
              <w:pStyle w:val="NormalWeb"/>
              <w:rPr>
                <w:rFonts w:ascii="Arial" w:hAnsi="Arial" w:cs="Arial"/>
                <w:b/>
                <w:lang w:val="en-GB"/>
              </w:rPr>
            </w:pPr>
          </w:p>
          <w:p w14:paraId="6C5639D8" w14:textId="77777777" w:rsidR="004B2E83" w:rsidRDefault="004B2E83" w:rsidP="001D3C58">
            <w:pPr>
              <w:pStyle w:val="NormalWeb"/>
              <w:rPr>
                <w:rFonts w:ascii="Arial" w:hAnsi="Arial" w:cs="Arial"/>
                <w:b/>
                <w:lang w:val="en-GB"/>
              </w:rPr>
            </w:pPr>
          </w:p>
          <w:p w14:paraId="42F5F89F" w14:textId="77777777" w:rsidR="004B2E83" w:rsidRDefault="004B2E83" w:rsidP="001D3C58">
            <w:pPr>
              <w:pStyle w:val="NormalWeb"/>
              <w:rPr>
                <w:rFonts w:ascii="Arial" w:hAnsi="Arial" w:cs="Arial"/>
                <w:b/>
                <w:lang w:val="en-GB"/>
              </w:rPr>
            </w:pPr>
          </w:p>
          <w:p w14:paraId="714FCDFD" w14:textId="77777777" w:rsidR="004B2E83" w:rsidRDefault="004B2E83" w:rsidP="001D3C58">
            <w:pPr>
              <w:pStyle w:val="NormalWeb"/>
              <w:rPr>
                <w:rFonts w:ascii="Arial" w:hAnsi="Arial" w:cs="Arial"/>
                <w:b/>
                <w:lang w:val="en-GB"/>
              </w:rPr>
            </w:pPr>
          </w:p>
          <w:p w14:paraId="030C8BA0" w14:textId="4BECFC2B" w:rsidR="005202B6" w:rsidRPr="00EB3719" w:rsidRDefault="00E55132" w:rsidP="001D3C58">
            <w:pPr>
              <w:pStyle w:val="NormalWeb"/>
              <w:rPr>
                <w:rFonts w:ascii="Arial" w:hAnsi="Arial" w:cs="Arial"/>
              </w:rPr>
            </w:pPr>
            <w:r w:rsidRPr="00EB3719">
              <w:rPr>
                <w:rFonts w:ascii="Arial" w:hAnsi="Arial" w:cs="Arial"/>
                <w:b/>
                <w:lang w:val="en-GB"/>
              </w:rPr>
              <w:t>SI.1.</w:t>
            </w:r>
            <w:r w:rsidRPr="00EB3719">
              <w:rPr>
                <w:rFonts w:ascii="Arial" w:hAnsi="Arial" w:cs="Arial"/>
                <w:b/>
                <w:bCs/>
                <w:lang w:val="en-GB"/>
              </w:rPr>
              <w:t>1.</w:t>
            </w:r>
            <w:r w:rsidRPr="00EB3719">
              <w:rPr>
                <w:rFonts w:ascii="Arial" w:hAnsi="Arial" w:cs="Arial"/>
                <w:lang w:val="en-GB"/>
              </w:rPr>
              <w:t xml:space="preserve"> </w:t>
            </w:r>
            <w:r w:rsidR="00860E21">
              <w:rPr>
                <w:rFonts w:ascii="Arial" w:hAnsi="Arial" w:cs="Arial"/>
                <w:lang w:val="en-GB"/>
              </w:rPr>
              <w:t>a</w:t>
            </w:r>
            <w:r w:rsidRPr="00EB3719">
              <w:rPr>
                <w:rFonts w:ascii="Arial" w:hAnsi="Arial" w:cs="Arial"/>
                <w:lang w:val="en-GB"/>
              </w:rPr>
              <w:t xml:space="preserve">sks others simple questions concerning their homes (village/town) or their interests (e.g., Where do you live? </w:t>
            </w:r>
            <w:r w:rsidRPr="00EB3719">
              <w:rPr>
                <w:rFonts w:ascii="Arial" w:hAnsi="Arial" w:cs="Arial"/>
              </w:rPr>
              <w:t>What do you like?) in an informal exchange.</w:t>
            </w:r>
          </w:p>
        </w:tc>
        <w:tc>
          <w:tcPr>
            <w:tcW w:w="2126" w:type="dxa"/>
            <w:gridSpan w:val="3"/>
            <w:tcBorders>
              <w:bottom w:val="single" w:sz="4" w:space="0" w:color="auto"/>
            </w:tcBorders>
          </w:tcPr>
          <w:p w14:paraId="13552EED" w14:textId="77777777" w:rsidR="008A005E" w:rsidRPr="00EB3719" w:rsidRDefault="008A005E" w:rsidP="008A005E">
            <w:pPr>
              <w:rPr>
                <w:rFonts w:ascii="Arial" w:hAnsi="Arial" w:cs="Arial"/>
                <w:sz w:val="24"/>
                <w:szCs w:val="24"/>
              </w:rPr>
            </w:pPr>
            <w:r w:rsidRPr="00EB3719">
              <w:rPr>
                <w:rFonts w:ascii="Arial" w:hAnsi="Arial" w:cs="Arial"/>
                <w:b/>
                <w:sz w:val="24"/>
                <w:szCs w:val="24"/>
              </w:rPr>
              <w:lastRenderedPageBreak/>
              <w:t>SI.1.</w:t>
            </w:r>
            <w:r w:rsidRPr="00EB3719">
              <w:rPr>
                <w:rFonts w:ascii="Arial" w:hAnsi="Arial" w:cs="Arial"/>
                <w:sz w:val="24"/>
                <w:szCs w:val="24"/>
              </w:rPr>
              <w:t xml:space="preserve"> ask others simple questions concerning their homes (village/town) or their interests (e.g., Where do you live? What do you like?).</w:t>
            </w:r>
          </w:p>
          <w:p w14:paraId="45F5FD9C" w14:textId="77777777" w:rsidR="005202B6" w:rsidRPr="00EB3719" w:rsidRDefault="005202B6" w:rsidP="000A30D1">
            <w:pPr>
              <w:autoSpaceDE w:val="0"/>
              <w:autoSpaceDN w:val="0"/>
              <w:adjustRightInd w:val="0"/>
              <w:rPr>
                <w:rFonts w:ascii="Arial" w:hAnsi="Arial" w:cs="Arial"/>
                <w:color w:val="000000"/>
                <w:sz w:val="24"/>
                <w:szCs w:val="24"/>
              </w:rPr>
            </w:pPr>
          </w:p>
        </w:tc>
        <w:tc>
          <w:tcPr>
            <w:tcW w:w="8514" w:type="dxa"/>
            <w:gridSpan w:val="5"/>
            <w:tcBorders>
              <w:bottom w:val="single" w:sz="4" w:space="0" w:color="auto"/>
            </w:tcBorders>
          </w:tcPr>
          <w:p w14:paraId="45420EF4" w14:textId="77777777" w:rsidR="00266E87" w:rsidRPr="00EB3719" w:rsidRDefault="00266E87" w:rsidP="00266E87">
            <w:pPr>
              <w:spacing w:after="0" w:line="240" w:lineRule="auto"/>
              <w:jc w:val="center"/>
              <w:rPr>
                <w:rFonts w:ascii="Arial" w:hAnsi="Arial" w:cs="Arial"/>
                <w:b/>
                <w:sz w:val="24"/>
                <w:szCs w:val="24"/>
              </w:rPr>
            </w:pPr>
            <w:r w:rsidRPr="00EB3719">
              <w:rPr>
                <w:rFonts w:ascii="Arial" w:hAnsi="Arial" w:cs="Arial"/>
                <w:b/>
                <w:sz w:val="24"/>
                <w:szCs w:val="24"/>
              </w:rPr>
              <w:t>Pre-task</w:t>
            </w:r>
          </w:p>
          <w:p w14:paraId="60EEE67E" w14:textId="77777777" w:rsidR="00AD1792" w:rsidRPr="00EB3719" w:rsidRDefault="00AD1792" w:rsidP="00AD1792">
            <w:pPr>
              <w:rPr>
                <w:rFonts w:ascii="Arial" w:hAnsi="Arial" w:cs="Arial"/>
                <w:sz w:val="24"/>
                <w:szCs w:val="24"/>
              </w:rPr>
            </w:pPr>
            <w:r w:rsidRPr="00EB3719">
              <w:rPr>
                <w:rFonts w:ascii="Arial" w:hAnsi="Arial" w:cs="Arial"/>
                <w:sz w:val="24"/>
                <w:szCs w:val="24"/>
              </w:rPr>
              <w:t xml:space="preserve">Teacher shares the goal of the lesson with students. </w:t>
            </w:r>
          </w:p>
          <w:p w14:paraId="422D3826" w14:textId="77777777" w:rsidR="00BD0C98" w:rsidRPr="00EB3719" w:rsidRDefault="00BD0C98" w:rsidP="00266E87">
            <w:pPr>
              <w:spacing w:after="0" w:line="240" w:lineRule="auto"/>
              <w:jc w:val="center"/>
              <w:rPr>
                <w:rFonts w:ascii="Arial" w:hAnsi="Arial" w:cs="Arial"/>
                <w:b/>
                <w:sz w:val="24"/>
                <w:szCs w:val="24"/>
              </w:rPr>
            </w:pPr>
          </w:p>
          <w:p w14:paraId="124487FA" w14:textId="2BC2F127" w:rsidR="00266E87" w:rsidRDefault="007C0A1E" w:rsidP="00266E87">
            <w:pPr>
              <w:pStyle w:val="Prrafodelista"/>
              <w:spacing w:after="160" w:line="259" w:lineRule="auto"/>
              <w:ind w:left="360"/>
              <w:jc w:val="both"/>
              <w:rPr>
                <w:rFonts w:ascii="Arial" w:hAnsi="Arial" w:cs="Arial"/>
                <w:sz w:val="24"/>
                <w:szCs w:val="24"/>
              </w:rPr>
            </w:pPr>
            <w:r w:rsidRPr="00EB3719">
              <w:rPr>
                <w:rFonts w:ascii="Arial" w:hAnsi="Arial" w:cs="Arial"/>
                <w:sz w:val="24"/>
                <w:szCs w:val="24"/>
              </w:rPr>
              <w:t>Students are introduced to th</w:t>
            </w:r>
            <w:r w:rsidR="00860E21">
              <w:rPr>
                <w:rFonts w:ascii="Arial" w:hAnsi="Arial" w:cs="Arial"/>
                <w:sz w:val="24"/>
                <w:szCs w:val="24"/>
              </w:rPr>
              <w:t>e following conversation format with examples of sentence frames and vocabulary in context.</w:t>
            </w:r>
          </w:p>
          <w:p w14:paraId="70AA2F7F" w14:textId="77777777" w:rsidR="00860E21" w:rsidRPr="00EB3719" w:rsidRDefault="00860E21" w:rsidP="00266E87">
            <w:pPr>
              <w:pStyle w:val="Prrafodelista"/>
              <w:spacing w:after="160" w:line="259" w:lineRule="auto"/>
              <w:ind w:left="360"/>
              <w:jc w:val="both"/>
              <w:rPr>
                <w:rFonts w:ascii="Arial" w:hAnsi="Arial" w:cs="Arial"/>
                <w:sz w:val="24"/>
                <w:szCs w:val="24"/>
              </w:rPr>
            </w:pPr>
          </w:p>
          <w:p w14:paraId="3A07ED6A" w14:textId="77777777" w:rsidR="007C0A1E" w:rsidRPr="00EB3719" w:rsidRDefault="007C0A1E" w:rsidP="00266E87">
            <w:pPr>
              <w:pStyle w:val="Prrafodelista"/>
              <w:spacing w:after="160" w:line="259" w:lineRule="auto"/>
              <w:ind w:left="360"/>
              <w:jc w:val="both"/>
              <w:rPr>
                <w:rFonts w:ascii="Arial" w:hAnsi="Arial" w:cs="Arial"/>
                <w:sz w:val="24"/>
                <w:szCs w:val="24"/>
              </w:rPr>
            </w:pPr>
          </w:p>
          <w:p w14:paraId="721DF19C" w14:textId="77777777" w:rsidR="007C0A1E" w:rsidRPr="00EB3719" w:rsidRDefault="007C0A1E" w:rsidP="007C0A1E">
            <w:pPr>
              <w:spacing w:after="0" w:line="240" w:lineRule="auto"/>
              <w:ind w:left="708"/>
              <w:rPr>
                <w:rFonts w:ascii="Arial" w:hAnsi="Arial" w:cs="Arial"/>
                <w:bCs/>
                <w:sz w:val="24"/>
                <w:szCs w:val="24"/>
              </w:rPr>
            </w:pPr>
            <w:r w:rsidRPr="00EB3719">
              <w:rPr>
                <w:rFonts w:ascii="Arial" w:hAnsi="Arial" w:cs="Arial"/>
                <w:bCs/>
                <w:sz w:val="24"/>
                <w:szCs w:val="24"/>
              </w:rPr>
              <w:t>A: Hi, what’s your favorite hobby?</w:t>
            </w:r>
          </w:p>
          <w:p w14:paraId="01CAE317" w14:textId="77777777" w:rsidR="007C0A1E" w:rsidRPr="00EB3719" w:rsidRDefault="007C0A1E" w:rsidP="007C0A1E">
            <w:pPr>
              <w:spacing w:after="0" w:line="240" w:lineRule="auto"/>
              <w:ind w:left="708"/>
              <w:rPr>
                <w:rFonts w:ascii="Arial" w:hAnsi="Arial" w:cs="Arial"/>
                <w:bCs/>
                <w:sz w:val="24"/>
                <w:szCs w:val="24"/>
              </w:rPr>
            </w:pPr>
            <w:r w:rsidRPr="00EB3719">
              <w:rPr>
                <w:rFonts w:ascii="Arial" w:hAnsi="Arial" w:cs="Arial"/>
                <w:bCs/>
                <w:sz w:val="24"/>
                <w:szCs w:val="24"/>
              </w:rPr>
              <w:t>B: My favorite hobby is _____________, and you?</w:t>
            </w:r>
          </w:p>
          <w:p w14:paraId="5F768EBE" w14:textId="77777777" w:rsidR="007C0A1E" w:rsidRPr="00EB3719" w:rsidRDefault="007C0A1E" w:rsidP="007C0A1E">
            <w:pPr>
              <w:spacing w:after="0" w:line="240" w:lineRule="auto"/>
              <w:ind w:left="708"/>
              <w:rPr>
                <w:rFonts w:ascii="Arial" w:hAnsi="Arial" w:cs="Arial"/>
                <w:bCs/>
                <w:sz w:val="24"/>
                <w:szCs w:val="24"/>
              </w:rPr>
            </w:pPr>
            <w:r w:rsidRPr="00EB3719">
              <w:rPr>
                <w:rFonts w:ascii="Arial" w:hAnsi="Arial" w:cs="Arial"/>
                <w:bCs/>
                <w:sz w:val="24"/>
                <w:szCs w:val="24"/>
              </w:rPr>
              <w:t xml:space="preserve">A: I like to __________________________ </w:t>
            </w:r>
          </w:p>
          <w:p w14:paraId="624F015D" w14:textId="77777777" w:rsidR="007C0A1E" w:rsidRPr="00EB3719" w:rsidRDefault="007C0A1E" w:rsidP="007C0A1E">
            <w:pPr>
              <w:spacing w:after="0" w:line="240" w:lineRule="auto"/>
              <w:ind w:left="708"/>
              <w:rPr>
                <w:rFonts w:ascii="Arial" w:hAnsi="Arial" w:cs="Arial"/>
                <w:bCs/>
                <w:sz w:val="24"/>
                <w:szCs w:val="24"/>
              </w:rPr>
            </w:pPr>
            <w:r w:rsidRPr="00EB3719">
              <w:rPr>
                <w:rFonts w:ascii="Arial" w:hAnsi="Arial" w:cs="Arial"/>
                <w:bCs/>
                <w:sz w:val="24"/>
                <w:szCs w:val="24"/>
              </w:rPr>
              <w:lastRenderedPageBreak/>
              <w:t xml:space="preserve">B: What do you love to do? </w:t>
            </w:r>
          </w:p>
          <w:p w14:paraId="0BF444AD" w14:textId="77777777" w:rsidR="007C0A1E" w:rsidRPr="00EB3719" w:rsidRDefault="007C0A1E" w:rsidP="007C0A1E">
            <w:pPr>
              <w:spacing w:after="0" w:line="240" w:lineRule="auto"/>
              <w:ind w:left="708"/>
              <w:rPr>
                <w:rFonts w:ascii="Arial" w:hAnsi="Arial" w:cs="Arial"/>
                <w:bCs/>
                <w:sz w:val="24"/>
                <w:szCs w:val="24"/>
              </w:rPr>
            </w:pPr>
            <w:r w:rsidRPr="00EB3719">
              <w:rPr>
                <w:rFonts w:ascii="Arial" w:hAnsi="Arial" w:cs="Arial"/>
                <w:bCs/>
                <w:sz w:val="24"/>
                <w:szCs w:val="24"/>
              </w:rPr>
              <w:t xml:space="preserve">A: I love to _____________________, but I don`t like ___________________ </w:t>
            </w:r>
          </w:p>
          <w:p w14:paraId="34FB45F0" w14:textId="41E9AEBF" w:rsidR="007C0A1E" w:rsidRPr="00EB3719" w:rsidRDefault="007C0A1E" w:rsidP="007C0A1E">
            <w:pPr>
              <w:spacing w:after="0" w:line="240" w:lineRule="auto"/>
              <w:ind w:left="708"/>
              <w:rPr>
                <w:rFonts w:ascii="Arial" w:hAnsi="Arial" w:cs="Arial"/>
                <w:bCs/>
                <w:sz w:val="24"/>
                <w:szCs w:val="24"/>
              </w:rPr>
            </w:pPr>
            <w:r w:rsidRPr="00EB3719">
              <w:rPr>
                <w:rFonts w:ascii="Arial" w:hAnsi="Arial" w:cs="Arial"/>
                <w:bCs/>
                <w:sz w:val="24"/>
                <w:szCs w:val="24"/>
              </w:rPr>
              <w:t>B: Me neither, I like</w:t>
            </w:r>
            <w:r w:rsidR="001A47AB" w:rsidRPr="00EB3719">
              <w:rPr>
                <w:rFonts w:ascii="Arial" w:hAnsi="Arial" w:cs="Arial"/>
                <w:bCs/>
                <w:sz w:val="24"/>
                <w:szCs w:val="24"/>
              </w:rPr>
              <w:t xml:space="preserve"> to ___________________________. </w:t>
            </w:r>
            <w:r w:rsidRPr="00EB3719">
              <w:rPr>
                <w:rFonts w:ascii="Arial" w:hAnsi="Arial" w:cs="Arial"/>
                <w:bCs/>
                <w:sz w:val="24"/>
                <w:szCs w:val="24"/>
              </w:rPr>
              <w:t>See you.</w:t>
            </w:r>
          </w:p>
          <w:p w14:paraId="5D2BBDD1" w14:textId="77777777" w:rsidR="007C0A1E" w:rsidRPr="00EB3719" w:rsidRDefault="007C0A1E" w:rsidP="00266E87">
            <w:pPr>
              <w:pStyle w:val="Prrafodelista"/>
              <w:spacing w:after="160" w:line="259" w:lineRule="auto"/>
              <w:ind w:left="360"/>
              <w:jc w:val="both"/>
              <w:rPr>
                <w:rFonts w:ascii="Arial" w:hAnsi="Arial" w:cs="Arial"/>
                <w:sz w:val="24"/>
                <w:szCs w:val="24"/>
              </w:rPr>
            </w:pPr>
          </w:p>
          <w:p w14:paraId="74D15BC8" w14:textId="50B72823" w:rsidR="007C0A1E" w:rsidRPr="00EB3719" w:rsidRDefault="007C0A1E" w:rsidP="00266E87">
            <w:pPr>
              <w:pStyle w:val="Prrafodelista"/>
              <w:spacing w:after="160" w:line="259" w:lineRule="auto"/>
              <w:ind w:left="360"/>
              <w:jc w:val="both"/>
              <w:rPr>
                <w:rFonts w:ascii="Arial" w:hAnsi="Arial" w:cs="Arial"/>
                <w:sz w:val="24"/>
                <w:szCs w:val="24"/>
              </w:rPr>
            </w:pPr>
            <w:r w:rsidRPr="00EB3719">
              <w:rPr>
                <w:rFonts w:ascii="Arial" w:hAnsi="Arial" w:cs="Arial"/>
                <w:sz w:val="24"/>
                <w:szCs w:val="24"/>
              </w:rPr>
              <w:t>Teacher and students complete the conversation together. (</w:t>
            </w:r>
            <w:r w:rsidRPr="00EB3719">
              <w:rPr>
                <w:rFonts w:ascii="Arial" w:hAnsi="Arial" w:cs="Arial"/>
                <w:b/>
                <w:sz w:val="24"/>
                <w:szCs w:val="24"/>
              </w:rPr>
              <w:t xml:space="preserve">use annex # </w:t>
            </w:r>
            <w:r w:rsidR="00087199">
              <w:rPr>
                <w:rFonts w:ascii="Arial" w:hAnsi="Arial" w:cs="Arial"/>
                <w:b/>
                <w:sz w:val="24"/>
                <w:szCs w:val="24"/>
              </w:rPr>
              <w:t>6</w:t>
            </w:r>
            <w:r w:rsidRPr="00EB3719">
              <w:rPr>
                <w:rFonts w:ascii="Arial" w:hAnsi="Arial" w:cs="Arial"/>
                <w:sz w:val="24"/>
                <w:szCs w:val="24"/>
              </w:rPr>
              <w:t>)</w:t>
            </w:r>
          </w:p>
          <w:p w14:paraId="4C024578" w14:textId="77777777" w:rsidR="007C0A1E" w:rsidRPr="00EB3719" w:rsidRDefault="00266E87" w:rsidP="00266E87">
            <w:pPr>
              <w:pStyle w:val="Prrafodelista"/>
              <w:spacing w:after="160" w:line="259" w:lineRule="auto"/>
              <w:ind w:left="360"/>
              <w:jc w:val="both"/>
              <w:rPr>
                <w:rFonts w:ascii="Arial" w:hAnsi="Arial" w:cs="Arial"/>
                <w:sz w:val="24"/>
                <w:szCs w:val="24"/>
              </w:rPr>
            </w:pPr>
            <w:r w:rsidRPr="00EB3719">
              <w:rPr>
                <w:rFonts w:ascii="Arial" w:hAnsi="Arial" w:cs="Arial"/>
                <w:sz w:val="24"/>
                <w:szCs w:val="24"/>
              </w:rPr>
              <w:t xml:space="preserve">Students </w:t>
            </w:r>
            <w:r w:rsidR="007C0A1E" w:rsidRPr="00EB3719">
              <w:rPr>
                <w:rFonts w:ascii="Arial" w:hAnsi="Arial" w:cs="Arial"/>
                <w:sz w:val="24"/>
                <w:szCs w:val="24"/>
              </w:rPr>
              <w:t>read the conversation with the teacher.</w:t>
            </w:r>
          </w:p>
          <w:p w14:paraId="6A21336C" w14:textId="5F8B17C7" w:rsidR="00266E87" w:rsidRPr="00EB3719" w:rsidRDefault="007C0A1E" w:rsidP="00266E87">
            <w:pPr>
              <w:pStyle w:val="Prrafodelista"/>
              <w:spacing w:after="160" w:line="259" w:lineRule="auto"/>
              <w:ind w:left="360"/>
              <w:jc w:val="both"/>
              <w:rPr>
                <w:rFonts w:ascii="Arial" w:hAnsi="Arial" w:cs="Arial"/>
                <w:sz w:val="24"/>
                <w:szCs w:val="24"/>
              </w:rPr>
            </w:pPr>
            <w:r w:rsidRPr="00EB3719">
              <w:rPr>
                <w:rFonts w:ascii="Arial" w:hAnsi="Arial" w:cs="Arial"/>
                <w:sz w:val="24"/>
                <w:szCs w:val="24"/>
              </w:rPr>
              <w:t>Teacher checks and clarifies.</w:t>
            </w:r>
            <w:r w:rsidR="00266E87" w:rsidRPr="00EB3719">
              <w:rPr>
                <w:rFonts w:ascii="Arial" w:hAnsi="Arial" w:cs="Arial"/>
                <w:sz w:val="24"/>
                <w:szCs w:val="24"/>
              </w:rPr>
              <w:t xml:space="preserve">  </w:t>
            </w:r>
          </w:p>
          <w:p w14:paraId="585A3CFE" w14:textId="77777777" w:rsidR="00266E87" w:rsidRPr="00EB3719" w:rsidRDefault="00266E87" w:rsidP="00266E87">
            <w:pPr>
              <w:spacing w:line="259" w:lineRule="auto"/>
              <w:contextualSpacing/>
              <w:jc w:val="center"/>
              <w:rPr>
                <w:rFonts w:ascii="Arial" w:hAnsi="Arial" w:cs="Arial"/>
                <w:b/>
                <w:sz w:val="24"/>
                <w:szCs w:val="24"/>
              </w:rPr>
            </w:pPr>
            <w:r w:rsidRPr="00EB3719">
              <w:rPr>
                <w:rFonts w:ascii="Arial" w:hAnsi="Arial" w:cs="Arial"/>
                <w:b/>
                <w:sz w:val="24"/>
                <w:szCs w:val="24"/>
              </w:rPr>
              <w:t>Task-rehearsal</w:t>
            </w:r>
          </w:p>
          <w:p w14:paraId="4E26348D" w14:textId="04D029DF" w:rsidR="00266E87" w:rsidRPr="00EB3719" w:rsidRDefault="001A47AB" w:rsidP="004E0B82">
            <w:pPr>
              <w:pStyle w:val="Prrafodelista"/>
              <w:spacing w:after="160" w:line="259" w:lineRule="auto"/>
              <w:ind w:left="360"/>
              <w:jc w:val="both"/>
              <w:rPr>
                <w:rFonts w:ascii="Arial" w:hAnsi="Arial" w:cs="Arial"/>
                <w:sz w:val="24"/>
                <w:szCs w:val="24"/>
              </w:rPr>
            </w:pPr>
            <w:r w:rsidRPr="00EB3719">
              <w:rPr>
                <w:rFonts w:ascii="Arial" w:hAnsi="Arial" w:cs="Arial"/>
                <w:sz w:val="24"/>
                <w:szCs w:val="24"/>
              </w:rPr>
              <w:t>Students</w:t>
            </w:r>
            <w:r w:rsidR="008703A7" w:rsidRPr="00EB3719">
              <w:rPr>
                <w:rFonts w:ascii="Arial" w:hAnsi="Arial" w:cs="Arial"/>
                <w:sz w:val="24"/>
                <w:szCs w:val="24"/>
              </w:rPr>
              <w:t xml:space="preserve"> are given the following task to work in pairs. </w:t>
            </w:r>
            <w:r w:rsidR="004E0B82" w:rsidRPr="00EB3719">
              <w:rPr>
                <w:rFonts w:ascii="Arial" w:hAnsi="Arial" w:cs="Arial"/>
                <w:sz w:val="24"/>
                <w:szCs w:val="24"/>
              </w:rPr>
              <w:t xml:space="preserve">You are having a conversation with your best friend about your hobbies and interest. Using the information as a guide in the </w:t>
            </w:r>
            <w:r w:rsidR="004E0B82" w:rsidRPr="00EA20A9">
              <w:rPr>
                <w:rFonts w:ascii="Arial" w:hAnsi="Arial" w:cs="Arial"/>
                <w:b/>
                <w:sz w:val="24"/>
                <w:szCs w:val="24"/>
              </w:rPr>
              <w:t xml:space="preserve">annex # </w:t>
            </w:r>
            <w:r w:rsidR="00087199">
              <w:rPr>
                <w:rFonts w:ascii="Arial" w:hAnsi="Arial" w:cs="Arial"/>
                <w:b/>
                <w:sz w:val="24"/>
                <w:szCs w:val="24"/>
              </w:rPr>
              <w:t>6</w:t>
            </w:r>
            <w:r w:rsidR="004E0B82" w:rsidRPr="00EB3719">
              <w:rPr>
                <w:rFonts w:ascii="Arial" w:hAnsi="Arial" w:cs="Arial"/>
                <w:sz w:val="24"/>
                <w:szCs w:val="24"/>
              </w:rPr>
              <w:t xml:space="preserve"> to le</w:t>
            </w:r>
            <w:r w:rsidR="005276AE" w:rsidRPr="00EB3719">
              <w:rPr>
                <w:rFonts w:ascii="Arial" w:hAnsi="Arial" w:cs="Arial"/>
                <w:sz w:val="24"/>
                <w:szCs w:val="24"/>
              </w:rPr>
              <w:t>arn about your friend´s hobbies asking him/her questions like:</w:t>
            </w:r>
          </w:p>
          <w:p w14:paraId="7564FB44" w14:textId="77777777" w:rsidR="005276AE" w:rsidRPr="00EB3719" w:rsidRDefault="005276AE" w:rsidP="004E0B82">
            <w:pPr>
              <w:pStyle w:val="Prrafodelista"/>
              <w:spacing w:after="160" w:line="259" w:lineRule="auto"/>
              <w:ind w:left="360"/>
              <w:jc w:val="both"/>
              <w:rPr>
                <w:rFonts w:ascii="Arial" w:hAnsi="Arial" w:cs="Arial"/>
                <w:sz w:val="24"/>
                <w:szCs w:val="24"/>
              </w:rPr>
            </w:pPr>
          </w:p>
          <w:p w14:paraId="610987D3" w14:textId="77F4E24D" w:rsidR="005276AE" w:rsidRPr="00EB3719" w:rsidRDefault="005276AE" w:rsidP="004E0B82">
            <w:pPr>
              <w:pStyle w:val="Prrafodelista"/>
              <w:spacing w:after="160" w:line="259" w:lineRule="auto"/>
              <w:ind w:left="360"/>
              <w:jc w:val="both"/>
              <w:rPr>
                <w:rFonts w:ascii="Arial" w:hAnsi="Arial" w:cs="Arial"/>
                <w:sz w:val="24"/>
                <w:szCs w:val="24"/>
              </w:rPr>
            </w:pPr>
            <w:r w:rsidRPr="00EB3719">
              <w:rPr>
                <w:rFonts w:ascii="Arial" w:hAnsi="Arial" w:cs="Arial"/>
                <w:sz w:val="24"/>
                <w:szCs w:val="24"/>
              </w:rPr>
              <w:t xml:space="preserve">1. Do you have any hobbies?  </w:t>
            </w:r>
          </w:p>
          <w:p w14:paraId="034B108D" w14:textId="3335F16B" w:rsidR="005276AE" w:rsidRPr="00EB3719" w:rsidRDefault="005276AE" w:rsidP="004E0B82">
            <w:pPr>
              <w:pStyle w:val="Prrafodelista"/>
              <w:spacing w:after="160" w:line="259" w:lineRule="auto"/>
              <w:ind w:left="360"/>
              <w:jc w:val="both"/>
              <w:rPr>
                <w:rFonts w:ascii="Arial" w:hAnsi="Arial" w:cs="Arial"/>
                <w:sz w:val="24"/>
                <w:szCs w:val="24"/>
              </w:rPr>
            </w:pPr>
            <w:r w:rsidRPr="00EB3719">
              <w:rPr>
                <w:rFonts w:ascii="Arial" w:hAnsi="Arial" w:cs="Arial"/>
                <w:sz w:val="24"/>
                <w:szCs w:val="24"/>
              </w:rPr>
              <w:t>2. What do you like to do in your free time?</w:t>
            </w:r>
          </w:p>
          <w:p w14:paraId="2FDB4132" w14:textId="51CE6C54" w:rsidR="005276AE" w:rsidRPr="00EB3719" w:rsidRDefault="005276AE" w:rsidP="004E0B82">
            <w:pPr>
              <w:pStyle w:val="Prrafodelista"/>
              <w:spacing w:after="160" w:line="259" w:lineRule="auto"/>
              <w:ind w:left="360"/>
              <w:jc w:val="both"/>
              <w:rPr>
                <w:rFonts w:ascii="Arial" w:hAnsi="Arial" w:cs="Arial"/>
                <w:sz w:val="24"/>
                <w:szCs w:val="24"/>
              </w:rPr>
            </w:pPr>
            <w:r w:rsidRPr="00EB3719">
              <w:rPr>
                <w:rFonts w:ascii="Arial" w:hAnsi="Arial" w:cs="Arial"/>
                <w:sz w:val="24"/>
                <w:szCs w:val="24"/>
              </w:rPr>
              <w:t>3. What do you like to do during the weekend?</w:t>
            </w:r>
          </w:p>
          <w:p w14:paraId="771EB03F" w14:textId="77777777" w:rsidR="005276AE" w:rsidRPr="00EB3719" w:rsidRDefault="005276AE" w:rsidP="004E0B82">
            <w:pPr>
              <w:pStyle w:val="Prrafodelista"/>
              <w:spacing w:after="160" w:line="259" w:lineRule="auto"/>
              <w:ind w:left="360"/>
              <w:jc w:val="both"/>
              <w:rPr>
                <w:rFonts w:ascii="Arial" w:hAnsi="Arial" w:cs="Arial"/>
                <w:sz w:val="24"/>
                <w:szCs w:val="24"/>
              </w:rPr>
            </w:pPr>
          </w:p>
          <w:p w14:paraId="475B91CA" w14:textId="1EF4BBBD" w:rsidR="005276AE" w:rsidRPr="00EB3719" w:rsidRDefault="005276AE" w:rsidP="004E0B82">
            <w:pPr>
              <w:pStyle w:val="Prrafodelista"/>
              <w:spacing w:after="160" w:line="259" w:lineRule="auto"/>
              <w:ind w:left="360"/>
              <w:jc w:val="both"/>
              <w:rPr>
                <w:rFonts w:ascii="Arial" w:hAnsi="Arial" w:cs="Arial"/>
                <w:sz w:val="24"/>
                <w:szCs w:val="24"/>
              </w:rPr>
            </w:pPr>
            <w:r w:rsidRPr="00EB3719">
              <w:rPr>
                <w:rFonts w:ascii="Arial" w:hAnsi="Arial" w:cs="Arial"/>
                <w:sz w:val="24"/>
                <w:szCs w:val="24"/>
              </w:rPr>
              <w:t>Listen to your friend´s answers and try to identify the things you have in common.</w:t>
            </w:r>
          </w:p>
          <w:p w14:paraId="2DD314D5" w14:textId="77777777" w:rsidR="005276AE" w:rsidRPr="00EB3719" w:rsidRDefault="005276AE" w:rsidP="004E0B82">
            <w:pPr>
              <w:pStyle w:val="Prrafodelista"/>
              <w:spacing w:after="160" w:line="259" w:lineRule="auto"/>
              <w:ind w:left="360"/>
              <w:jc w:val="both"/>
              <w:rPr>
                <w:rFonts w:ascii="Arial" w:hAnsi="Arial" w:cs="Arial"/>
                <w:sz w:val="24"/>
                <w:szCs w:val="24"/>
              </w:rPr>
            </w:pPr>
          </w:p>
          <w:tbl>
            <w:tblPr>
              <w:tblStyle w:val="Tablaconcuadrcula"/>
              <w:tblW w:w="0" w:type="auto"/>
              <w:tblInd w:w="360" w:type="dxa"/>
              <w:tblLayout w:type="fixed"/>
              <w:tblLook w:val="04A0" w:firstRow="1" w:lastRow="0" w:firstColumn="1" w:lastColumn="0" w:noHBand="0" w:noVBand="1"/>
            </w:tblPr>
            <w:tblGrid>
              <w:gridCol w:w="4222"/>
              <w:gridCol w:w="4222"/>
            </w:tblGrid>
            <w:tr w:rsidR="005276AE" w:rsidRPr="00EB3719" w14:paraId="548C1534" w14:textId="77777777" w:rsidTr="005276AE">
              <w:tc>
                <w:tcPr>
                  <w:tcW w:w="4222" w:type="dxa"/>
                </w:tcPr>
                <w:p w14:paraId="7BAD9A66" w14:textId="62D87D3F" w:rsidR="005276AE" w:rsidRPr="00EB3719" w:rsidRDefault="005276AE" w:rsidP="004E0B82">
                  <w:pPr>
                    <w:pStyle w:val="Prrafodelista"/>
                    <w:spacing w:after="160" w:line="259" w:lineRule="auto"/>
                    <w:ind w:left="0"/>
                    <w:jc w:val="both"/>
                    <w:rPr>
                      <w:rFonts w:ascii="Arial" w:hAnsi="Arial" w:cs="Arial"/>
                      <w:sz w:val="24"/>
                      <w:szCs w:val="24"/>
                    </w:rPr>
                  </w:pPr>
                  <w:r w:rsidRPr="00EB3719">
                    <w:rPr>
                      <w:rFonts w:ascii="Arial" w:hAnsi="Arial" w:cs="Arial"/>
                      <w:sz w:val="24"/>
                      <w:szCs w:val="24"/>
                    </w:rPr>
                    <w:t xml:space="preserve"> Hobbies/ interest we share</w:t>
                  </w:r>
                </w:p>
              </w:tc>
              <w:tc>
                <w:tcPr>
                  <w:tcW w:w="4222" w:type="dxa"/>
                </w:tcPr>
                <w:p w14:paraId="4E09443F" w14:textId="776936BE" w:rsidR="005276AE" w:rsidRPr="00EB3719" w:rsidRDefault="005276AE" w:rsidP="004E0B82">
                  <w:pPr>
                    <w:pStyle w:val="Prrafodelista"/>
                    <w:spacing w:after="160" w:line="259" w:lineRule="auto"/>
                    <w:ind w:left="0"/>
                    <w:jc w:val="both"/>
                    <w:rPr>
                      <w:rFonts w:ascii="Arial" w:hAnsi="Arial" w:cs="Arial"/>
                      <w:sz w:val="24"/>
                      <w:szCs w:val="24"/>
                    </w:rPr>
                  </w:pPr>
                  <w:r w:rsidRPr="00EB3719">
                    <w:rPr>
                      <w:rFonts w:ascii="Arial" w:hAnsi="Arial" w:cs="Arial"/>
                      <w:sz w:val="24"/>
                      <w:szCs w:val="24"/>
                    </w:rPr>
                    <w:t>Hobbies/ interest we don´t share</w:t>
                  </w:r>
                </w:p>
              </w:tc>
            </w:tr>
            <w:tr w:rsidR="005276AE" w:rsidRPr="00EB3719" w14:paraId="64A68210" w14:textId="77777777" w:rsidTr="005276AE">
              <w:tc>
                <w:tcPr>
                  <w:tcW w:w="4222" w:type="dxa"/>
                </w:tcPr>
                <w:p w14:paraId="1A661D99" w14:textId="77777777" w:rsidR="005276AE" w:rsidRPr="00EB3719" w:rsidRDefault="005276AE" w:rsidP="004E0B82">
                  <w:pPr>
                    <w:pStyle w:val="Prrafodelista"/>
                    <w:spacing w:after="160" w:line="259" w:lineRule="auto"/>
                    <w:ind w:left="0"/>
                    <w:jc w:val="both"/>
                    <w:rPr>
                      <w:rFonts w:ascii="Arial" w:hAnsi="Arial" w:cs="Arial"/>
                      <w:sz w:val="24"/>
                      <w:szCs w:val="24"/>
                    </w:rPr>
                  </w:pPr>
                </w:p>
                <w:p w14:paraId="1D165072" w14:textId="77777777" w:rsidR="005276AE" w:rsidRPr="00EB3719" w:rsidRDefault="005276AE" w:rsidP="004E0B82">
                  <w:pPr>
                    <w:pStyle w:val="Prrafodelista"/>
                    <w:spacing w:after="160" w:line="259" w:lineRule="auto"/>
                    <w:ind w:left="0"/>
                    <w:jc w:val="both"/>
                    <w:rPr>
                      <w:rFonts w:ascii="Arial" w:hAnsi="Arial" w:cs="Arial"/>
                      <w:sz w:val="24"/>
                      <w:szCs w:val="24"/>
                    </w:rPr>
                  </w:pPr>
                </w:p>
              </w:tc>
              <w:tc>
                <w:tcPr>
                  <w:tcW w:w="4222" w:type="dxa"/>
                </w:tcPr>
                <w:p w14:paraId="7C18F61C" w14:textId="77777777" w:rsidR="005276AE" w:rsidRPr="00EB3719" w:rsidRDefault="005276AE" w:rsidP="004E0B82">
                  <w:pPr>
                    <w:pStyle w:val="Prrafodelista"/>
                    <w:spacing w:after="160" w:line="259" w:lineRule="auto"/>
                    <w:ind w:left="0"/>
                    <w:jc w:val="both"/>
                    <w:rPr>
                      <w:rFonts w:ascii="Arial" w:hAnsi="Arial" w:cs="Arial"/>
                      <w:sz w:val="24"/>
                      <w:szCs w:val="24"/>
                    </w:rPr>
                  </w:pPr>
                </w:p>
              </w:tc>
            </w:tr>
          </w:tbl>
          <w:p w14:paraId="5C1810FC" w14:textId="6244977E" w:rsidR="00266E87" w:rsidRPr="00EB3719" w:rsidRDefault="00266E87" w:rsidP="005276AE">
            <w:pPr>
              <w:spacing w:after="0"/>
              <w:rPr>
                <w:rFonts w:ascii="Arial" w:hAnsi="Arial" w:cs="Arial"/>
                <w:sz w:val="24"/>
                <w:szCs w:val="24"/>
              </w:rPr>
            </w:pPr>
          </w:p>
          <w:p w14:paraId="22508777" w14:textId="77777777" w:rsidR="00266E87" w:rsidRPr="00EB3719" w:rsidRDefault="00266E87" w:rsidP="00266E87">
            <w:pPr>
              <w:spacing w:line="259" w:lineRule="auto"/>
              <w:contextualSpacing/>
              <w:rPr>
                <w:rFonts w:ascii="Arial" w:hAnsi="Arial" w:cs="Arial"/>
                <w:b/>
                <w:sz w:val="24"/>
                <w:szCs w:val="24"/>
              </w:rPr>
            </w:pPr>
          </w:p>
          <w:p w14:paraId="287BD82C" w14:textId="77777777" w:rsidR="008B6F2A" w:rsidRDefault="008B6F2A" w:rsidP="00266E87">
            <w:pPr>
              <w:spacing w:line="259" w:lineRule="auto"/>
              <w:contextualSpacing/>
              <w:jc w:val="center"/>
              <w:rPr>
                <w:rFonts w:ascii="Arial" w:hAnsi="Arial" w:cs="Arial"/>
                <w:b/>
                <w:sz w:val="24"/>
                <w:szCs w:val="24"/>
              </w:rPr>
            </w:pPr>
          </w:p>
          <w:p w14:paraId="1B51788F" w14:textId="77777777" w:rsidR="00266E87" w:rsidRPr="00EB3719" w:rsidRDefault="00266E87" w:rsidP="00266E87">
            <w:pPr>
              <w:spacing w:line="259" w:lineRule="auto"/>
              <w:contextualSpacing/>
              <w:jc w:val="center"/>
              <w:rPr>
                <w:rFonts w:ascii="Arial" w:hAnsi="Arial" w:cs="Arial"/>
                <w:b/>
                <w:sz w:val="24"/>
                <w:szCs w:val="24"/>
              </w:rPr>
            </w:pPr>
            <w:r w:rsidRPr="00EB3719">
              <w:rPr>
                <w:rFonts w:ascii="Arial" w:hAnsi="Arial" w:cs="Arial"/>
                <w:b/>
                <w:sz w:val="24"/>
                <w:szCs w:val="24"/>
              </w:rPr>
              <w:lastRenderedPageBreak/>
              <w:t>Task completion</w:t>
            </w:r>
          </w:p>
          <w:p w14:paraId="5C9D2430" w14:textId="53174F93" w:rsidR="00613E45" w:rsidRPr="00EB3719" w:rsidRDefault="00613E45" w:rsidP="00613E45">
            <w:pPr>
              <w:spacing w:line="259" w:lineRule="auto"/>
              <w:contextualSpacing/>
              <w:rPr>
                <w:rFonts w:ascii="Arial" w:hAnsi="Arial" w:cs="Arial"/>
                <w:sz w:val="24"/>
                <w:szCs w:val="24"/>
              </w:rPr>
            </w:pPr>
            <w:r w:rsidRPr="00EB3719">
              <w:rPr>
                <w:rFonts w:ascii="Arial" w:hAnsi="Arial" w:cs="Arial"/>
                <w:sz w:val="24"/>
                <w:szCs w:val="24"/>
              </w:rPr>
              <w:t>You are planning a trip with three of your best friends to the beach. You are in charge of making a plan for all the activities that you will be doing together. You need to ask them about their hobbies and interest</w:t>
            </w:r>
            <w:r w:rsidR="002571E9">
              <w:rPr>
                <w:rFonts w:ascii="Arial" w:hAnsi="Arial" w:cs="Arial"/>
                <w:sz w:val="24"/>
                <w:szCs w:val="24"/>
              </w:rPr>
              <w:t>s</w:t>
            </w:r>
            <w:r w:rsidRPr="00EB3719">
              <w:rPr>
                <w:rFonts w:ascii="Arial" w:hAnsi="Arial" w:cs="Arial"/>
                <w:sz w:val="24"/>
                <w:szCs w:val="24"/>
              </w:rPr>
              <w:t>. Use the following steps as a guide:</w:t>
            </w:r>
          </w:p>
          <w:p w14:paraId="27D94F3E" w14:textId="77777777" w:rsidR="00613E45" w:rsidRPr="00EB3719" w:rsidRDefault="00613E45" w:rsidP="00613E45">
            <w:pPr>
              <w:spacing w:line="259" w:lineRule="auto"/>
              <w:contextualSpacing/>
              <w:rPr>
                <w:rFonts w:ascii="Arial" w:hAnsi="Arial" w:cs="Arial"/>
                <w:sz w:val="24"/>
                <w:szCs w:val="24"/>
              </w:rPr>
            </w:pPr>
          </w:p>
          <w:p w14:paraId="6236E192" w14:textId="325FCA49" w:rsidR="00613E45" w:rsidRPr="00EB3719" w:rsidRDefault="0002165D" w:rsidP="00B12CC2">
            <w:pPr>
              <w:pStyle w:val="Prrafodelista"/>
              <w:numPr>
                <w:ilvl w:val="0"/>
                <w:numId w:val="34"/>
              </w:numPr>
              <w:spacing w:line="259" w:lineRule="auto"/>
              <w:rPr>
                <w:rFonts w:ascii="Arial" w:hAnsi="Arial" w:cs="Arial"/>
                <w:sz w:val="24"/>
                <w:szCs w:val="24"/>
              </w:rPr>
            </w:pPr>
            <w:r w:rsidRPr="00EB3719">
              <w:rPr>
                <w:rFonts w:ascii="Arial" w:hAnsi="Arial" w:cs="Arial"/>
                <w:sz w:val="24"/>
                <w:szCs w:val="24"/>
              </w:rPr>
              <w:t>Greet three of your best</w:t>
            </w:r>
            <w:r w:rsidR="00613E45" w:rsidRPr="00EB3719">
              <w:rPr>
                <w:rFonts w:ascii="Arial" w:hAnsi="Arial" w:cs="Arial"/>
                <w:sz w:val="24"/>
                <w:szCs w:val="24"/>
              </w:rPr>
              <w:t xml:space="preserve"> friends.</w:t>
            </w:r>
          </w:p>
          <w:p w14:paraId="29F0A06B" w14:textId="1FE031C1" w:rsidR="00613E45" w:rsidRPr="00EB3719" w:rsidRDefault="00613E45" w:rsidP="00B12CC2">
            <w:pPr>
              <w:pStyle w:val="Prrafodelista"/>
              <w:numPr>
                <w:ilvl w:val="0"/>
                <w:numId w:val="34"/>
              </w:numPr>
              <w:spacing w:line="259" w:lineRule="auto"/>
              <w:rPr>
                <w:rFonts w:ascii="Arial" w:hAnsi="Arial" w:cs="Arial"/>
                <w:sz w:val="24"/>
                <w:szCs w:val="24"/>
              </w:rPr>
            </w:pPr>
            <w:r w:rsidRPr="00EB3719">
              <w:rPr>
                <w:rFonts w:ascii="Arial" w:hAnsi="Arial" w:cs="Arial"/>
                <w:sz w:val="24"/>
                <w:szCs w:val="24"/>
              </w:rPr>
              <w:t>Ask them about their favorite activities</w:t>
            </w:r>
            <w:r w:rsidR="0002165D" w:rsidRPr="00EB3719">
              <w:rPr>
                <w:rFonts w:ascii="Arial" w:hAnsi="Arial" w:cs="Arial"/>
                <w:sz w:val="24"/>
                <w:szCs w:val="24"/>
              </w:rPr>
              <w:t>/ hobbies</w:t>
            </w:r>
            <w:r w:rsidRPr="00EB3719">
              <w:rPr>
                <w:rFonts w:ascii="Arial" w:hAnsi="Arial" w:cs="Arial"/>
                <w:sz w:val="24"/>
                <w:szCs w:val="24"/>
              </w:rPr>
              <w:t>?</w:t>
            </w:r>
          </w:p>
          <w:p w14:paraId="1F579BD8" w14:textId="77777777" w:rsidR="00613E45" w:rsidRPr="00EB3719" w:rsidRDefault="00613E45" w:rsidP="00B12CC2">
            <w:pPr>
              <w:pStyle w:val="Prrafodelista"/>
              <w:numPr>
                <w:ilvl w:val="0"/>
                <w:numId w:val="34"/>
              </w:numPr>
              <w:spacing w:line="259" w:lineRule="auto"/>
              <w:rPr>
                <w:rFonts w:ascii="Arial" w:hAnsi="Arial" w:cs="Arial"/>
                <w:sz w:val="24"/>
                <w:szCs w:val="24"/>
              </w:rPr>
            </w:pPr>
            <w:r w:rsidRPr="00EB3719">
              <w:rPr>
                <w:rFonts w:ascii="Arial" w:hAnsi="Arial" w:cs="Arial"/>
                <w:sz w:val="24"/>
                <w:szCs w:val="24"/>
              </w:rPr>
              <w:t>Make a list and complete this chart.</w:t>
            </w:r>
          </w:p>
          <w:p w14:paraId="1BCEF8C0" w14:textId="77777777" w:rsidR="00613E45" w:rsidRPr="00EB3719" w:rsidRDefault="00613E45" w:rsidP="00613E45">
            <w:pPr>
              <w:pStyle w:val="Prrafodelista"/>
              <w:spacing w:line="259" w:lineRule="auto"/>
              <w:rPr>
                <w:rFonts w:ascii="Arial" w:hAnsi="Arial" w:cs="Arial"/>
                <w:sz w:val="24"/>
                <w:szCs w:val="24"/>
              </w:rPr>
            </w:pPr>
          </w:p>
          <w:tbl>
            <w:tblPr>
              <w:tblStyle w:val="Tablaconcuadrcula"/>
              <w:tblW w:w="0" w:type="auto"/>
              <w:tblInd w:w="720" w:type="dxa"/>
              <w:tblLayout w:type="fixed"/>
              <w:tblLook w:val="04A0" w:firstRow="1" w:lastRow="0" w:firstColumn="1" w:lastColumn="0" w:noHBand="0" w:noVBand="1"/>
            </w:tblPr>
            <w:tblGrid>
              <w:gridCol w:w="3515"/>
              <w:gridCol w:w="3515"/>
            </w:tblGrid>
            <w:tr w:rsidR="00613E45" w:rsidRPr="00EB3719" w14:paraId="1064302B" w14:textId="77777777" w:rsidTr="005528A2">
              <w:trPr>
                <w:trHeight w:val="416"/>
              </w:trPr>
              <w:tc>
                <w:tcPr>
                  <w:tcW w:w="3515" w:type="dxa"/>
                </w:tcPr>
                <w:p w14:paraId="0652C657" w14:textId="64A0E525" w:rsidR="00613E45" w:rsidRPr="00EB3719" w:rsidRDefault="005528A2" w:rsidP="00613E45">
                  <w:pPr>
                    <w:pStyle w:val="Prrafodelista"/>
                    <w:spacing w:line="259" w:lineRule="auto"/>
                    <w:ind w:left="0"/>
                    <w:rPr>
                      <w:rFonts w:ascii="Arial" w:hAnsi="Arial" w:cs="Arial"/>
                      <w:sz w:val="24"/>
                      <w:szCs w:val="24"/>
                    </w:rPr>
                  </w:pPr>
                  <w:r w:rsidRPr="00EB3719">
                    <w:rPr>
                      <w:rFonts w:ascii="Arial" w:hAnsi="Arial" w:cs="Arial"/>
                      <w:sz w:val="24"/>
                      <w:szCs w:val="24"/>
                    </w:rPr>
                    <w:t>Hobbies/interest we share</w:t>
                  </w:r>
                </w:p>
              </w:tc>
              <w:tc>
                <w:tcPr>
                  <w:tcW w:w="3515" w:type="dxa"/>
                </w:tcPr>
                <w:p w14:paraId="308F9C19" w14:textId="55A9F17A" w:rsidR="00613E45" w:rsidRPr="00EB3719" w:rsidRDefault="005528A2" w:rsidP="00613E45">
                  <w:pPr>
                    <w:pStyle w:val="Prrafodelista"/>
                    <w:spacing w:line="259" w:lineRule="auto"/>
                    <w:ind w:left="0"/>
                    <w:rPr>
                      <w:rFonts w:ascii="Arial" w:hAnsi="Arial" w:cs="Arial"/>
                      <w:sz w:val="24"/>
                      <w:szCs w:val="24"/>
                    </w:rPr>
                  </w:pPr>
                  <w:r w:rsidRPr="00EB3719">
                    <w:rPr>
                      <w:rFonts w:ascii="Arial" w:hAnsi="Arial" w:cs="Arial"/>
                      <w:sz w:val="24"/>
                      <w:szCs w:val="24"/>
                    </w:rPr>
                    <w:t>Activities we don´t share</w:t>
                  </w:r>
                </w:p>
              </w:tc>
            </w:tr>
            <w:tr w:rsidR="00613E45" w:rsidRPr="00EB3719" w14:paraId="4AEC2C0B" w14:textId="77777777" w:rsidTr="005528A2">
              <w:trPr>
                <w:trHeight w:val="416"/>
              </w:trPr>
              <w:tc>
                <w:tcPr>
                  <w:tcW w:w="3515" w:type="dxa"/>
                </w:tcPr>
                <w:p w14:paraId="6E98A73A" w14:textId="77777777" w:rsidR="00613E45" w:rsidRPr="00EB3719" w:rsidRDefault="00613E45" w:rsidP="00613E45">
                  <w:pPr>
                    <w:pStyle w:val="Prrafodelista"/>
                    <w:spacing w:line="259" w:lineRule="auto"/>
                    <w:ind w:left="0"/>
                    <w:rPr>
                      <w:rFonts w:ascii="Arial" w:hAnsi="Arial" w:cs="Arial"/>
                      <w:sz w:val="24"/>
                      <w:szCs w:val="24"/>
                    </w:rPr>
                  </w:pPr>
                </w:p>
              </w:tc>
              <w:tc>
                <w:tcPr>
                  <w:tcW w:w="3515" w:type="dxa"/>
                </w:tcPr>
                <w:p w14:paraId="71545274" w14:textId="77777777" w:rsidR="00613E45" w:rsidRPr="00EB3719" w:rsidRDefault="00613E45" w:rsidP="00613E45">
                  <w:pPr>
                    <w:pStyle w:val="Prrafodelista"/>
                    <w:spacing w:line="259" w:lineRule="auto"/>
                    <w:ind w:left="0"/>
                    <w:rPr>
                      <w:rFonts w:ascii="Arial" w:hAnsi="Arial" w:cs="Arial"/>
                      <w:sz w:val="24"/>
                      <w:szCs w:val="24"/>
                    </w:rPr>
                  </w:pPr>
                </w:p>
              </w:tc>
            </w:tr>
            <w:tr w:rsidR="00613E45" w:rsidRPr="00EB3719" w14:paraId="5D0C0266" w14:textId="77777777" w:rsidTr="005528A2">
              <w:trPr>
                <w:trHeight w:val="416"/>
              </w:trPr>
              <w:tc>
                <w:tcPr>
                  <w:tcW w:w="3515" w:type="dxa"/>
                </w:tcPr>
                <w:p w14:paraId="61627E3B" w14:textId="77777777" w:rsidR="00613E45" w:rsidRPr="00EB3719" w:rsidRDefault="00613E45" w:rsidP="00613E45">
                  <w:pPr>
                    <w:pStyle w:val="Prrafodelista"/>
                    <w:spacing w:line="259" w:lineRule="auto"/>
                    <w:ind w:left="0"/>
                    <w:rPr>
                      <w:rFonts w:ascii="Arial" w:hAnsi="Arial" w:cs="Arial"/>
                      <w:sz w:val="24"/>
                      <w:szCs w:val="24"/>
                    </w:rPr>
                  </w:pPr>
                </w:p>
              </w:tc>
              <w:tc>
                <w:tcPr>
                  <w:tcW w:w="3515" w:type="dxa"/>
                </w:tcPr>
                <w:p w14:paraId="1A918E47" w14:textId="77777777" w:rsidR="00613E45" w:rsidRPr="00EB3719" w:rsidRDefault="00613E45" w:rsidP="00613E45">
                  <w:pPr>
                    <w:pStyle w:val="Prrafodelista"/>
                    <w:spacing w:line="259" w:lineRule="auto"/>
                    <w:ind w:left="0"/>
                    <w:rPr>
                      <w:rFonts w:ascii="Arial" w:hAnsi="Arial" w:cs="Arial"/>
                      <w:sz w:val="24"/>
                      <w:szCs w:val="24"/>
                    </w:rPr>
                  </w:pPr>
                </w:p>
              </w:tc>
            </w:tr>
          </w:tbl>
          <w:p w14:paraId="1972E11A" w14:textId="77777777" w:rsidR="00266E87" w:rsidRPr="00EB3719" w:rsidRDefault="00266E87" w:rsidP="00266E87">
            <w:pPr>
              <w:spacing w:after="0" w:line="240" w:lineRule="auto"/>
              <w:jc w:val="both"/>
              <w:rPr>
                <w:rFonts w:ascii="Arial" w:hAnsi="Arial" w:cs="Arial"/>
                <w:sz w:val="24"/>
                <w:szCs w:val="24"/>
              </w:rPr>
            </w:pPr>
          </w:p>
          <w:p w14:paraId="2A796578" w14:textId="77C1073C" w:rsidR="005528A2" w:rsidRDefault="00EC751F" w:rsidP="00266E87">
            <w:pPr>
              <w:spacing w:after="0" w:line="240" w:lineRule="auto"/>
              <w:jc w:val="both"/>
              <w:rPr>
                <w:rFonts w:ascii="Arial" w:hAnsi="Arial" w:cs="Arial"/>
                <w:sz w:val="24"/>
                <w:szCs w:val="24"/>
              </w:rPr>
            </w:pPr>
            <w:r w:rsidRPr="00EB3719">
              <w:rPr>
                <w:rFonts w:ascii="Arial" w:hAnsi="Arial" w:cs="Arial"/>
                <w:sz w:val="24"/>
                <w:szCs w:val="24"/>
              </w:rPr>
              <w:t>Be ready to r</w:t>
            </w:r>
            <w:r w:rsidR="005528A2" w:rsidRPr="00EB3719">
              <w:rPr>
                <w:rFonts w:ascii="Arial" w:hAnsi="Arial" w:cs="Arial"/>
                <w:sz w:val="24"/>
                <w:szCs w:val="24"/>
              </w:rPr>
              <w:t>eport to your friends about the things that all members in the group like and will do during the trip.</w:t>
            </w:r>
          </w:p>
          <w:p w14:paraId="40548B40" w14:textId="77777777" w:rsidR="002571E9" w:rsidRDefault="002571E9" w:rsidP="00266E87">
            <w:pPr>
              <w:spacing w:after="0" w:line="240" w:lineRule="auto"/>
              <w:jc w:val="both"/>
              <w:rPr>
                <w:rFonts w:ascii="Arial" w:hAnsi="Arial" w:cs="Arial"/>
                <w:sz w:val="24"/>
                <w:szCs w:val="24"/>
              </w:rPr>
            </w:pPr>
          </w:p>
          <w:p w14:paraId="066EEFB8" w14:textId="77777777" w:rsidR="002571E9" w:rsidRDefault="002571E9" w:rsidP="00266E87">
            <w:pPr>
              <w:spacing w:after="0" w:line="240" w:lineRule="auto"/>
              <w:jc w:val="both"/>
              <w:rPr>
                <w:rFonts w:ascii="Arial" w:hAnsi="Arial" w:cs="Arial"/>
                <w:sz w:val="24"/>
                <w:szCs w:val="24"/>
              </w:rPr>
            </w:pPr>
          </w:p>
          <w:p w14:paraId="68EF14AC" w14:textId="77777777" w:rsidR="002571E9" w:rsidRDefault="002571E9" w:rsidP="00266E87">
            <w:pPr>
              <w:spacing w:after="0" w:line="240" w:lineRule="auto"/>
              <w:jc w:val="both"/>
              <w:rPr>
                <w:rFonts w:ascii="Arial" w:hAnsi="Arial" w:cs="Arial"/>
                <w:sz w:val="24"/>
                <w:szCs w:val="24"/>
              </w:rPr>
            </w:pPr>
          </w:p>
          <w:p w14:paraId="36F8F87B" w14:textId="77777777" w:rsidR="002571E9" w:rsidRDefault="002571E9" w:rsidP="00266E87">
            <w:pPr>
              <w:spacing w:after="0" w:line="240" w:lineRule="auto"/>
              <w:jc w:val="both"/>
              <w:rPr>
                <w:rFonts w:ascii="Arial" w:hAnsi="Arial" w:cs="Arial"/>
                <w:sz w:val="24"/>
                <w:szCs w:val="24"/>
              </w:rPr>
            </w:pPr>
          </w:p>
          <w:p w14:paraId="2F6A26DB" w14:textId="77777777" w:rsidR="008B6F2A" w:rsidRDefault="008B6F2A" w:rsidP="008B6F2A">
            <w:pPr>
              <w:spacing w:after="0" w:line="259" w:lineRule="auto"/>
              <w:contextualSpacing/>
              <w:rPr>
                <w:rFonts w:ascii="Arial" w:hAnsi="Arial" w:cs="Arial"/>
                <w:sz w:val="24"/>
                <w:szCs w:val="24"/>
              </w:rPr>
            </w:pPr>
          </w:p>
          <w:p w14:paraId="1219C4C5" w14:textId="77777777" w:rsidR="00266E87" w:rsidRPr="00EB3719" w:rsidRDefault="00266E87" w:rsidP="008B6F2A">
            <w:pPr>
              <w:spacing w:after="0" w:line="259" w:lineRule="auto"/>
              <w:contextualSpacing/>
              <w:jc w:val="center"/>
              <w:rPr>
                <w:rFonts w:ascii="Arial" w:hAnsi="Arial" w:cs="Arial"/>
                <w:b/>
                <w:sz w:val="24"/>
                <w:szCs w:val="24"/>
              </w:rPr>
            </w:pPr>
            <w:r w:rsidRPr="00EB3719">
              <w:rPr>
                <w:rFonts w:ascii="Arial" w:hAnsi="Arial" w:cs="Arial"/>
                <w:b/>
                <w:sz w:val="24"/>
                <w:szCs w:val="24"/>
              </w:rPr>
              <w:t>Task assessment</w:t>
            </w:r>
          </w:p>
          <w:p w14:paraId="026E2457" w14:textId="40E2F208" w:rsidR="001D4475" w:rsidRPr="00EB3719" w:rsidRDefault="007C0A1E" w:rsidP="00E84915">
            <w:pPr>
              <w:spacing w:after="0"/>
              <w:jc w:val="both"/>
              <w:rPr>
                <w:rFonts w:ascii="Arial" w:hAnsi="Arial" w:cs="Arial"/>
                <w:sz w:val="24"/>
                <w:szCs w:val="24"/>
              </w:rPr>
            </w:pPr>
            <w:r w:rsidRPr="00EB3719">
              <w:rPr>
                <w:rFonts w:ascii="Arial" w:hAnsi="Arial" w:cs="Arial"/>
                <w:sz w:val="24"/>
                <w:szCs w:val="24"/>
              </w:rPr>
              <w:t>By throwing a ball to a classmate, students</w:t>
            </w:r>
            <w:r w:rsidR="00266E87" w:rsidRPr="00EB3719">
              <w:rPr>
                <w:rFonts w:ascii="Arial" w:hAnsi="Arial" w:cs="Arial"/>
                <w:sz w:val="24"/>
                <w:szCs w:val="24"/>
              </w:rPr>
              <w:t xml:space="preserve"> make questions about hobbies an</w:t>
            </w:r>
            <w:r w:rsidR="001D4475" w:rsidRPr="00EB3719">
              <w:rPr>
                <w:rFonts w:ascii="Arial" w:hAnsi="Arial" w:cs="Arial"/>
                <w:sz w:val="24"/>
                <w:szCs w:val="24"/>
              </w:rPr>
              <w:t xml:space="preserve">d fun activities to their </w:t>
            </w:r>
            <w:r w:rsidRPr="00EB3719">
              <w:rPr>
                <w:rFonts w:ascii="Arial" w:hAnsi="Arial" w:cs="Arial"/>
                <w:sz w:val="24"/>
                <w:szCs w:val="24"/>
              </w:rPr>
              <w:t>class</w:t>
            </w:r>
            <w:r w:rsidR="001D4475" w:rsidRPr="00EB3719">
              <w:rPr>
                <w:rFonts w:ascii="Arial" w:hAnsi="Arial" w:cs="Arial"/>
                <w:sz w:val="24"/>
                <w:szCs w:val="24"/>
              </w:rPr>
              <w:t xml:space="preserve">mates. </w:t>
            </w:r>
            <w:r w:rsidR="009E51F0" w:rsidRPr="00EB3719">
              <w:rPr>
                <w:rFonts w:ascii="Arial" w:hAnsi="Arial" w:cs="Arial"/>
                <w:sz w:val="24"/>
                <w:szCs w:val="24"/>
              </w:rPr>
              <w:t>Students will answer with the help of the pictures in the handout</w:t>
            </w:r>
            <w:r w:rsidR="00087199">
              <w:rPr>
                <w:rFonts w:ascii="Arial" w:hAnsi="Arial" w:cs="Arial"/>
                <w:sz w:val="24"/>
                <w:szCs w:val="24"/>
              </w:rPr>
              <w:t xml:space="preserve"> (</w:t>
            </w:r>
            <w:r w:rsidR="00087199" w:rsidRPr="00087199">
              <w:rPr>
                <w:rFonts w:ascii="Arial" w:hAnsi="Arial" w:cs="Arial"/>
                <w:b/>
                <w:sz w:val="24"/>
                <w:szCs w:val="24"/>
              </w:rPr>
              <w:t>annex #7</w:t>
            </w:r>
            <w:r w:rsidR="00087199">
              <w:rPr>
                <w:rFonts w:ascii="Arial" w:hAnsi="Arial" w:cs="Arial"/>
                <w:sz w:val="24"/>
                <w:szCs w:val="24"/>
              </w:rPr>
              <w:t>)</w:t>
            </w:r>
            <w:r w:rsidR="009E51F0" w:rsidRPr="00EB3719">
              <w:rPr>
                <w:rFonts w:ascii="Arial" w:hAnsi="Arial" w:cs="Arial"/>
                <w:sz w:val="24"/>
                <w:szCs w:val="24"/>
              </w:rPr>
              <w:t xml:space="preserve">. </w:t>
            </w:r>
          </w:p>
          <w:p w14:paraId="00053E79" w14:textId="77777777" w:rsidR="009E51F0" w:rsidRPr="00EB3719" w:rsidRDefault="009E51F0" w:rsidP="00266E87">
            <w:pPr>
              <w:pStyle w:val="Prrafodelista"/>
              <w:spacing w:after="0"/>
              <w:ind w:left="360"/>
              <w:jc w:val="both"/>
              <w:rPr>
                <w:rFonts w:ascii="Arial" w:hAnsi="Arial" w:cs="Arial"/>
                <w:b/>
                <w:sz w:val="24"/>
                <w:szCs w:val="24"/>
              </w:rPr>
            </w:pPr>
          </w:p>
          <w:p w14:paraId="21245AE9" w14:textId="566B3E12" w:rsidR="001D4475" w:rsidRPr="00EB3719" w:rsidRDefault="00EA2A48" w:rsidP="00266E87">
            <w:pPr>
              <w:pStyle w:val="Prrafodelista"/>
              <w:spacing w:after="0"/>
              <w:ind w:left="360"/>
              <w:jc w:val="both"/>
              <w:rPr>
                <w:rFonts w:ascii="Arial" w:hAnsi="Arial" w:cs="Arial"/>
                <w:b/>
                <w:sz w:val="24"/>
                <w:szCs w:val="24"/>
              </w:rPr>
            </w:pPr>
            <w:r w:rsidRPr="00EB3719">
              <w:rPr>
                <w:rFonts w:ascii="Arial" w:hAnsi="Arial" w:cs="Arial"/>
                <w:b/>
                <w:noProof/>
                <w:sz w:val="24"/>
                <w:szCs w:val="24"/>
                <w:lang w:eastAsia="en-US"/>
              </w:rPr>
              <w:lastRenderedPageBreak/>
              <w:drawing>
                <wp:anchor distT="0" distB="0" distL="114300" distR="114300" simplePos="0" relativeHeight="251622912" behindDoc="0" locked="0" layoutInCell="1" allowOverlap="1" wp14:anchorId="0675E8E2" wp14:editId="0847B01A">
                  <wp:simplePos x="0" y="0"/>
                  <wp:positionH relativeFrom="column">
                    <wp:posOffset>3123565</wp:posOffset>
                  </wp:positionH>
                  <wp:positionV relativeFrom="paragraph">
                    <wp:posOffset>136524</wp:posOffset>
                  </wp:positionV>
                  <wp:extent cx="1691908" cy="923925"/>
                  <wp:effectExtent l="0" t="0" r="3810" b="0"/>
                  <wp:wrapNone/>
                  <wp:docPr id="1655916643" name="Imagen 20" descr="Imagenes con distintos tipos de actividades y las palabras en inglés para expresarlo. Los estudiantes deben asociarlos." title="Cuadro con diferentes tipos de intere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
                          <pic:cNvPicPr/>
                        </pic:nvPicPr>
                        <pic:blipFill>
                          <a:blip r:embed="rId33">
                            <a:extLst>
                              <a:ext uri="{28A0092B-C50C-407E-A947-70E740481C1C}">
                                <a14:useLocalDpi xmlns:a14="http://schemas.microsoft.com/office/drawing/2010/main" val="0"/>
                              </a:ext>
                            </a:extLst>
                          </a:blip>
                          <a:srcRect b="26385"/>
                          <a:stretch>
                            <a:fillRect/>
                          </a:stretch>
                        </pic:blipFill>
                        <pic:spPr bwMode="auto">
                          <a:xfrm>
                            <a:off x="0" y="0"/>
                            <a:ext cx="1717911" cy="9381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D4475" w:rsidRPr="00EB3719">
              <w:rPr>
                <w:rFonts w:ascii="Arial" w:hAnsi="Arial" w:cs="Arial"/>
                <w:b/>
                <w:sz w:val="24"/>
                <w:szCs w:val="24"/>
              </w:rPr>
              <w:t>Example:</w:t>
            </w:r>
          </w:p>
          <w:p w14:paraId="562E50B7" w14:textId="0A82C925" w:rsidR="001D4475" w:rsidRPr="00EB3719" w:rsidRDefault="00266E87" w:rsidP="00266E87">
            <w:pPr>
              <w:pStyle w:val="Prrafodelista"/>
              <w:spacing w:after="0"/>
              <w:ind w:left="360"/>
              <w:jc w:val="both"/>
              <w:rPr>
                <w:rFonts w:ascii="Arial" w:hAnsi="Arial" w:cs="Arial"/>
                <w:sz w:val="24"/>
                <w:szCs w:val="24"/>
              </w:rPr>
            </w:pPr>
            <w:r w:rsidRPr="00EB3719">
              <w:rPr>
                <w:rFonts w:ascii="Arial" w:hAnsi="Arial" w:cs="Arial"/>
                <w:sz w:val="24"/>
                <w:szCs w:val="24"/>
              </w:rPr>
              <w:t xml:space="preserve">Carlos, what is your favorite hobby? </w:t>
            </w:r>
          </w:p>
          <w:p w14:paraId="4982A6AC" w14:textId="56130285" w:rsidR="00266E87" w:rsidRPr="00EB3719" w:rsidRDefault="00266E87" w:rsidP="00266E87">
            <w:pPr>
              <w:pStyle w:val="Prrafodelista"/>
              <w:spacing w:after="0"/>
              <w:ind w:left="360"/>
              <w:jc w:val="both"/>
              <w:rPr>
                <w:rFonts w:ascii="Arial" w:hAnsi="Arial" w:cs="Arial"/>
                <w:sz w:val="24"/>
                <w:szCs w:val="24"/>
                <w:u w:val="single"/>
              </w:rPr>
            </w:pPr>
            <w:r w:rsidRPr="00EB3719">
              <w:rPr>
                <w:rFonts w:ascii="Arial" w:hAnsi="Arial" w:cs="Arial"/>
                <w:sz w:val="24"/>
                <w:szCs w:val="24"/>
              </w:rPr>
              <w:t>My favo</w:t>
            </w:r>
            <w:r w:rsidR="001D4475" w:rsidRPr="00EB3719">
              <w:rPr>
                <w:rFonts w:ascii="Arial" w:hAnsi="Arial" w:cs="Arial"/>
                <w:sz w:val="24"/>
                <w:szCs w:val="24"/>
              </w:rPr>
              <w:t xml:space="preserve">rite hobby is </w:t>
            </w:r>
            <w:r w:rsidR="001D4475" w:rsidRPr="00EB3719">
              <w:rPr>
                <w:rFonts w:ascii="Arial" w:hAnsi="Arial" w:cs="Arial"/>
                <w:sz w:val="24"/>
                <w:szCs w:val="24"/>
                <w:u w:val="single"/>
              </w:rPr>
              <w:t>watching TV</w:t>
            </w:r>
          </w:p>
          <w:p w14:paraId="22C64503" w14:textId="734239F6" w:rsidR="001D4475" w:rsidRPr="00EB3719" w:rsidRDefault="00EA2A48" w:rsidP="00266E87">
            <w:pPr>
              <w:pStyle w:val="Prrafodelista"/>
              <w:spacing w:after="0"/>
              <w:ind w:left="360"/>
              <w:jc w:val="both"/>
              <w:rPr>
                <w:rFonts w:ascii="Arial" w:hAnsi="Arial" w:cs="Arial"/>
                <w:sz w:val="24"/>
                <w:szCs w:val="24"/>
              </w:rPr>
            </w:pPr>
            <w:r w:rsidRPr="00EB3719">
              <w:rPr>
                <w:rFonts w:ascii="Arial" w:hAnsi="Arial" w:cs="Arial"/>
                <w:sz w:val="24"/>
                <w:szCs w:val="24"/>
              </w:rPr>
              <w:t>J</w:t>
            </w:r>
            <w:r w:rsidR="001D4475" w:rsidRPr="00EB3719">
              <w:rPr>
                <w:rFonts w:ascii="Arial" w:hAnsi="Arial" w:cs="Arial"/>
                <w:sz w:val="24"/>
                <w:szCs w:val="24"/>
              </w:rPr>
              <w:t>orge, what do you love to do?</w:t>
            </w:r>
          </w:p>
          <w:p w14:paraId="2B52491A" w14:textId="22F40524" w:rsidR="001D4475" w:rsidRPr="00EB3719" w:rsidRDefault="001D4475" w:rsidP="00266E87">
            <w:pPr>
              <w:pStyle w:val="Prrafodelista"/>
              <w:spacing w:after="0"/>
              <w:ind w:left="360"/>
              <w:jc w:val="both"/>
              <w:rPr>
                <w:rFonts w:ascii="Arial" w:hAnsi="Arial" w:cs="Arial"/>
                <w:color w:val="FF0000"/>
                <w:sz w:val="24"/>
                <w:szCs w:val="24"/>
              </w:rPr>
            </w:pPr>
            <w:r w:rsidRPr="00EB3719">
              <w:rPr>
                <w:rFonts w:ascii="Arial" w:hAnsi="Arial" w:cs="Arial"/>
                <w:sz w:val="24"/>
                <w:szCs w:val="24"/>
              </w:rPr>
              <w:t>I Love</w:t>
            </w:r>
            <w:r w:rsidRPr="00EB3719">
              <w:rPr>
                <w:rFonts w:ascii="Arial" w:hAnsi="Arial" w:cs="Arial"/>
                <w:sz w:val="24"/>
                <w:szCs w:val="24"/>
                <w:u w:val="single"/>
              </w:rPr>
              <w:t xml:space="preserve"> to play soccer.</w:t>
            </w:r>
          </w:p>
          <w:p w14:paraId="34410328" w14:textId="77777777" w:rsidR="00266E87" w:rsidRPr="00EB3719" w:rsidRDefault="00266E87" w:rsidP="00266E87">
            <w:pPr>
              <w:pStyle w:val="Prrafodelista"/>
              <w:spacing w:after="0"/>
              <w:ind w:left="360"/>
              <w:jc w:val="both"/>
              <w:rPr>
                <w:rFonts w:ascii="Arial" w:hAnsi="Arial" w:cs="Arial"/>
                <w:sz w:val="24"/>
                <w:szCs w:val="24"/>
              </w:rPr>
            </w:pPr>
          </w:p>
          <w:p w14:paraId="2B94C1AE" w14:textId="77777777" w:rsidR="005202B6" w:rsidRPr="00EB3719" w:rsidRDefault="00EC751F" w:rsidP="00EC751F">
            <w:pPr>
              <w:spacing w:line="259" w:lineRule="auto"/>
              <w:contextualSpacing/>
              <w:rPr>
                <w:rFonts w:ascii="Arial" w:hAnsi="Arial" w:cs="Arial"/>
                <w:sz w:val="24"/>
                <w:szCs w:val="24"/>
              </w:rPr>
            </w:pPr>
            <w:r w:rsidRPr="00EB3719">
              <w:rPr>
                <w:rFonts w:ascii="Arial" w:hAnsi="Arial" w:cs="Arial"/>
                <w:sz w:val="24"/>
                <w:szCs w:val="24"/>
              </w:rPr>
              <w:t>Teacher provides feedback to students about their performances. Then, students participate in self-assessment using the following checklist.</w:t>
            </w:r>
          </w:p>
          <w:p w14:paraId="4770147E" w14:textId="77777777" w:rsidR="00EC751F" w:rsidRPr="00EB3719" w:rsidRDefault="00EC751F" w:rsidP="00EC751F">
            <w:pPr>
              <w:spacing w:line="259" w:lineRule="auto"/>
              <w:contextualSpacing/>
              <w:rPr>
                <w:rFonts w:ascii="Arial" w:hAnsi="Arial" w:cs="Arial"/>
                <w:sz w:val="24"/>
                <w:szCs w:val="24"/>
              </w:rPr>
            </w:pPr>
          </w:p>
          <w:tbl>
            <w:tblPr>
              <w:tblStyle w:val="Tablaconcuadrcula"/>
              <w:tblW w:w="0" w:type="auto"/>
              <w:tblInd w:w="390" w:type="dxa"/>
              <w:tblLayout w:type="fixed"/>
              <w:tblLook w:val="04A0" w:firstRow="1" w:lastRow="0" w:firstColumn="1" w:lastColumn="0" w:noHBand="0" w:noVBand="1"/>
            </w:tblPr>
            <w:tblGrid>
              <w:gridCol w:w="2228"/>
              <w:gridCol w:w="1741"/>
              <w:gridCol w:w="1843"/>
              <w:gridCol w:w="1843"/>
            </w:tblGrid>
            <w:tr w:rsidR="00EC751F" w:rsidRPr="00EB3719" w14:paraId="72A1E6A4" w14:textId="77777777" w:rsidTr="00705001">
              <w:trPr>
                <w:trHeight w:val="1197"/>
              </w:trPr>
              <w:tc>
                <w:tcPr>
                  <w:tcW w:w="2228" w:type="dxa"/>
                </w:tcPr>
                <w:p w14:paraId="109FA510" w14:textId="77777777" w:rsidR="00EC751F" w:rsidRPr="00EB3719" w:rsidRDefault="00EC751F" w:rsidP="00EC751F">
                  <w:pPr>
                    <w:spacing w:line="259" w:lineRule="auto"/>
                    <w:contextualSpacing/>
                    <w:rPr>
                      <w:rFonts w:ascii="Arial" w:hAnsi="Arial" w:cs="Arial"/>
                      <w:sz w:val="24"/>
                      <w:szCs w:val="24"/>
                    </w:rPr>
                  </w:pPr>
                </w:p>
                <w:p w14:paraId="18F015A8" w14:textId="78BC6EB0" w:rsidR="00EC751F" w:rsidRPr="00EB3719" w:rsidRDefault="002C7843" w:rsidP="00EC751F">
                  <w:pPr>
                    <w:spacing w:line="259" w:lineRule="auto"/>
                    <w:contextualSpacing/>
                    <w:rPr>
                      <w:rFonts w:ascii="Arial" w:hAnsi="Arial" w:cs="Arial"/>
                      <w:sz w:val="24"/>
                      <w:szCs w:val="24"/>
                    </w:rPr>
                  </w:pPr>
                  <w:r w:rsidRPr="00EB3719">
                    <w:rPr>
                      <w:rFonts w:ascii="Arial" w:hAnsi="Arial" w:cs="Arial"/>
                      <w:sz w:val="24"/>
                      <w:szCs w:val="24"/>
                    </w:rPr>
                    <w:t xml:space="preserve">I can </w:t>
                  </w:r>
                </w:p>
              </w:tc>
              <w:tc>
                <w:tcPr>
                  <w:tcW w:w="1741" w:type="dxa"/>
                </w:tcPr>
                <w:p w14:paraId="106ACA4B" w14:textId="7B3CB8A3" w:rsidR="00EC751F" w:rsidRPr="00EB3719" w:rsidRDefault="00EC751F" w:rsidP="00EC751F">
                  <w:pPr>
                    <w:spacing w:line="259" w:lineRule="auto"/>
                    <w:contextualSpacing/>
                    <w:rPr>
                      <w:rFonts w:ascii="Arial" w:hAnsi="Arial" w:cs="Arial"/>
                      <w:sz w:val="24"/>
                      <w:szCs w:val="24"/>
                    </w:rPr>
                  </w:pPr>
                </w:p>
                <w:p w14:paraId="4CA30CBA" w14:textId="3543A2BC" w:rsidR="002C7843" w:rsidRPr="00EB3719" w:rsidRDefault="002C7843" w:rsidP="00EC751F">
                  <w:pPr>
                    <w:spacing w:line="259" w:lineRule="auto"/>
                    <w:contextualSpacing/>
                    <w:rPr>
                      <w:rFonts w:ascii="Arial" w:hAnsi="Arial" w:cs="Arial"/>
                      <w:sz w:val="24"/>
                      <w:szCs w:val="24"/>
                    </w:rPr>
                  </w:pPr>
                  <w:r w:rsidRPr="00EB3719">
                    <w:rPr>
                      <w:rFonts w:ascii="Arial" w:hAnsi="Arial" w:cs="Arial"/>
                      <w:sz w:val="24"/>
                      <w:szCs w:val="24"/>
                    </w:rPr>
                    <w:t>Achieved</w:t>
                  </w:r>
                </w:p>
                <w:p w14:paraId="168DAF3F" w14:textId="7EC6C8FB" w:rsidR="00705001" w:rsidRPr="00EB3719" w:rsidRDefault="00705001" w:rsidP="00EC751F">
                  <w:pPr>
                    <w:spacing w:line="259" w:lineRule="auto"/>
                    <w:contextualSpacing/>
                    <w:rPr>
                      <w:rFonts w:ascii="Arial" w:hAnsi="Arial" w:cs="Arial"/>
                      <w:sz w:val="24"/>
                      <w:szCs w:val="24"/>
                    </w:rPr>
                  </w:pPr>
                  <w:r w:rsidRPr="00EB3719">
                    <w:rPr>
                      <w:rFonts w:ascii="Arial" w:hAnsi="Arial" w:cs="Arial"/>
                      <w:b/>
                      <w:i/>
                      <w:noProof/>
                      <w:sz w:val="24"/>
                      <w:szCs w:val="24"/>
                    </w:rPr>
                    <w:drawing>
                      <wp:anchor distT="0" distB="0" distL="114300" distR="114300" simplePos="0" relativeHeight="251653632" behindDoc="0" locked="0" layoutInCell="1" allowOverlap="1" wp14:anchorId="317318A8" wp14:editId="5C6040F4">
                        <wp:simplePos x="0" y="0"/>
                        <wp:positionH relativeFrom="column">
                          <wp:posOffset>45720</wp:posOffset>
                        </wp:positionH>
                        <wp:positionV relativeFrom="paragraph">
                          <wp:posOffset>141605</wp:posOffset>
                        </wp:positionV>
                        <wp:extent cx="381000" cy="381000"/>
                        <wp:effectExtent l="0" t="0" r="0" b="0"/>
                        <wp:wrapNone/>
                        <wp:docPr id="1308591195" name="Imagen 86" descr="Carita feliz." title="emoj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happy emoji"/>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81000" cy="381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8509468" w14:textId="77777777" w:rsidR="00705001" w:rsidRPr="00EB3719" w:rsidRDefault="00705001" w:rsidP="00EC751F">
                  <w:pPr>
                    <w:spacing w:line="259" w:lineRule="auto"/>
                    <w:contextualSpacing/>
                    <w:rPr>
                      <w:rFonts w:ascii="Arial" w:hAnsi="Arial" w:cs="Arial"/>
                      <w:color w:val="000000"/>
                      <w:sz w:val="24"/>
                      <w:szCs w:val="24"/>
                    </w:rPr>
                  </w:pPr>
                </w:p>
                <w:p w14:paraId="065A211F" w14:textId="77777777" w:rsidR="00705001" w:rsidRPr="00EB3719" w:rsidRDefault="00705001" w:rsidP="00EC751F">
                  <w:pPr>
                    <w:spacing w:line="259" w:lineRule="auto"/>
                    <w:contextualSpacing/>
                    <w:rPr>
                      <w:rFonts w:ascii="Arial" w:hAnsi="Arial" w:cs="Arial"/>
                      <w:color w:val="000000"/>
                      <w:sz w:val="24"/>
                      <w:szCs w:val="24"/>
                    </w:rPr>
                  </w:pPr>
                </w:p>
                <w:p w14:paraId="4AB54361" w14:textId="77777777" w:rsidR="00705001" w:rsidRPr="00EB3719" w:rsidRDefault="00705001" w:rsidP="00EC751F">
                  <w:pPr>
                    <w:spacing w:line="259" w:lineRule="auto"/>
                    <w:contextualSpacing/>
                    <w:rPr>
                      <w:rFonts w:ascii="Arial" w:hAnsi="Arial" w:cs="Arial"/>
                      <w:color w:val="000000"/>
                      <w:sz w:val="24"/>
                      <w:szCs w:val="24"/>
                    </w:rPr>
                  </w:pPr>
                </w:p>
                <w:p w14:paraId="4D7B948A" w14:textId="262C18DC" w:rsidR="002C7843" w:rsidRPr="00EB3719" w:rsidRDefault="002C7843" w:rsidP="00EC751F">
                  <w:pPr>
                    <w:spacing w:line="259" w:lineRule="auto"/>
                    <w:contextualSpacing/>
                    <w:rPr>
                      <w:rFonts w:ascii="Arial" w:hAnsi="Arial" w:cs="Arial"/>
                      <w:sz w:val="24"/>
                      <w:szCs w:val="24"/>
                    </w:rPr>
                  </w:pPr>
                  <w:r w:rsidRPr="00EB3719">
                    <w:rPr>
                      <w:rFonts w:ascii="Arial" w:hAnsi="Arial" w:cs="Arial"/>
                      <w:color w:val="000000"/>
                      <w:sz w:val="24"/>
                      <w:szCs w:val="24"/>
                    </w:rPr>
                    <w:t>(Learner can achieve the task without any difficulty).</w:t>
                  </w:r>
                </w:p>
              </w:tc>
              <w:tc>
                <w:tcPr>
                  <w:tcW w:w="1843" w:type="dxa"/>
                </w:tcPr>
                <w:p w14:paraId="741316BE" w14:textId="77777777" w:rsidR="00EC751F" w:rsidRPr="00EB3719" w:rsidRDefault="00EC751F" w:rsidP="00EC751F">
                  <w:pPr>
                    <w:spacing w:line="259" w:lineRule="auto"/>
                    <w:contextualSpacing/>
                    <w:rPr>
                      <w:rFonts w:ascii="Arial" w:hAnsi="Arial" w:cs="Arial"/>
                      <w:sz w:val="24"/>
                      <w:szCs w:val="24"/>
                    </w:rPr>
                  </w:pPr>
                </w:p>
                <w:p w14:paraId="313DE849" w14:textId="573BA017" w:rsidR="002C7843" w:rsidRPr="00EB3719" w:rsidRDefault="00705001" w:rsidP="00EC751F">
                  <w:pPr>
                    <w:spacing w:line="259" w:lineRule="auto"/>
                    <w:contextualSpacing/>
                    <w:rPr>
                      <w:rFonts w:ascii="Arial" w:hAnsi="Arial" w:cs="Arial"/>
                      <w:sz w:val="24"/>
                      <w:szCs w:val="24"/>
                    </w:rPr>
                  </w:pPr>
                  <w:r w:rsidRPr="00EB3719">
                    <w:rPr>
                      <w:rFonts w:ascii="Arial" w:hAnsi="Arial" w:cs="Arial"/>
                      <w:b/>
                      <w:i/>
                      <w:noProof/>
                      <w:sz w:val="24"/>
                      <w:szCs w:val="24"/>
                    </w:rPr>
                    <w:drawing>
                      <wp:anchor distT="0" distB="0" distL="114300" distR="114300" simplePos="0" relativeHeight="251654656" behindDoc="0" locked="0" layoutInCell="1" allowOverlap="1" wp14:anchorId="212310C6" wp14:editId="0F1A0613">
                        <wp:simplePos x="0" y="0"/>
                        <wp:positionH relativeFrom="column">
                          <wp:posOffset>154940</wp:posOffset>
                        </wp:positionH>
                        <wp:positionV relativeFrom="paragraph">
                          <wp:posOffset>133985</wp:posOffset>
                        </wp:positionV>
                        <wp:extent cx="416560" cy="416560"/>
                        <wp:effectExtent l="0" t="0" r="2540" b="2540"/>
                        <wp:wrapNone/>
                        <wp:docPr id="1308591196" name="Imagen 87" descr="Carita insatisfecha." title="Emoj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castilloh\Downloads\Grinning-Face-with-Smiling-Eyes.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16560" cy="4165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C7843" w:rsidRPr="00EB3719">
                    <w:rPr>
                      <w:rFonts w:ascii="Arial" w:hAnsi="Arial" w:cs="Arial"/>
                      <w:sz w:val="24"/>
                      <w:szCs w:val="24"/>
                    </w:rPr>
                    <w:t>In process</w:t>
                  </w:r>
                </w:p>
                <w:p w14:paraId="6E24D85F" w14:textId="6A0EDCDB" w:rsidR="00705001" w:rsidRPr="00EB3719" w:rsidRDefault="00705001" w:rsidP="00EC751F">
                  <w:pPr>
                    <w:spacing w:line="259" w:lineRule="auto"/>
                    <w:contextualSpacing/>
                    <w:rPr>
                      <w:rFonts w:ascii="Arial" w:hAnsi="Arial" w:cs="Arial"/>
                      <w:sz w:val="24"/>
                      <w:szCs w:val="24"/>
                    </w:rPr>
                  </w:pPr>
                </w:p>
                <w:p w14:paraId="7170AA37" w14:textId="53AEA094" w:rsidR="00705001" w:rsidRPr="00EB3719" w:rsidRDefault="00705001" w:rsidP="00EC751F">
                  <w:pPr>
                    <w:spacing w:line="259" w:lineRule="auto"/>
                    <w:contextualSpacing/>
                    <w:rPr>
                      <w:rFonts w:ascii="Arial" w:hAnsi="Arial" w:cs="Arial"/>
                      <w:color w:val="000000"/>
                      <w:sz w:val="24"/>
                      <w:szCs w:val="24"/>
                    </w:rPr>
                  </w:pPr>
                </w:p>
                <w:p w14:paraId="18FE490D" w14:textId="4CA2E8E8" w:rsidR="002C7843" w:rsidRPr="00EB3719" w:rsidRDefault="002C7843" w:rsidP="00EC751F">
                  <w:pPr>
                    <w:spacing w:line="259" w:lineRule="auto"/>
                    <w:contextualSpacing/>
                    <w:rPr>
                      <w:rFonts w:ascii="Arial" w:hAnsi="Arial" w:cs="Arial"/>
                      <w:sz w:val="24"/>
                      <w:szCs w:val="24"/>
                    </w:rPr>
                  </w:pPr>
                  <w:r w:rsidRPr="00EB3719">
                    <w:rPr>
                      <w:rFonts w:ascii="Arial" w:hAnsi="Arial" w:cs="Arial"/>
                      <w:color w:val="000000"/>
                      <w:sz w:val="24"/>
                      <w:szCs w:val="24"/>
                    </w:rPr>
                    <w:t>(Learner can achieve the task with some difficulty and needs improvement)</w:t>
                  </w:r>
                </w:p>
              </w:tc>
              <w:tc>
                <w:tcPr>
                  <w:tcW w:w="1843" w:type="dxa"/>
                </w:tcPr>
                <w:p w14:paraId="0E3C9579" w14:textId="77777777" w:rsidR="002C7843" w:rsidRPr="00EB3719" w:rsidRDefault="002C7843" w:rsidP="00EC751F">
                  <w:pPr>
                    <w:spacing w:line="259" w:lineRule="auto"/>
                    <w:contextualSpacing/>
                    <w:rPr>
                      <w:rFonts w:ascii="Arial" w:hAnsi="Arial" w:cs="Arial"/>
                      <w:sz w:val="24"/>
                      <w:szCs w:val="24"/>
                    </w:rPr>
                  </w:pPr>
                  <w:r w:rsidRPr="00EB3719">
                    <w:rPr>
                      <w:rFonts w:ascii="Arial" w:hAnsi="Arial" w:cs="Arial"/>
                      <w:sz w:val="24"/>
                      <w:szCs w:val="24"/>
                    </w:rPr>
                    <w:t xml:space="preserve"> </w:t>
                  </w:r>
                </w:p>
                <w:p w14:paraId="187A687C" w14:textId="77777777" w:rsidR="00EC751F" w:rsidRPr="00EB3719" w:rsidRDefault="002C7843" w:rsidP="00EC751F">
                  <w:pPr>
                    <w:spacing w:line="259" w:lineRule="auto"/>
                    <w:contextualSpacing/>
                    <w:rPr>
                      <w:rFonts w:ascii="Arial" w:hAnsi="Arial" w:cs="Arial"/>
                      <w:sz w:val="24"/>
                      <w:szCs w:val="24"/>
                    </w:rPr>
                  </w:pPr>
                  <w:r w:rsidRPr="00EB3719">
                    <w:rPr>
                      <w:rFonts w:ascii="Arial" w:hAnsi="Arial" w:cs="Arial"/>
                      <w:sz w:val="24"/>
                      <w:szCs w:val="24"/>
                    </w:rPr>
                    <w:t>Not achieved yet</w:t>
                  </w:r>
                </w:p>
                <w:p w14:paraId="039BAF50" w14:textId="7234F1CF" w:rsidR="00705001" w:rsidRPr="00EB3719" w:rsidRDefault="00705001" w:rsidP="00EC751F">
                  <w:pPr>
                    <w:spacing w:line="259" w:lineRule="auto"/>
                    <w:contextualSpacing/>
                    <w:rPr>
                      <w:rFonts w:ascii="Arial" w:hAnsi="Arial" w:cs="Arial"/>
                      <w:sz w:val="24"/>
                      <w:szCs w:val="24"/>
                    </w:rPr>
                  </w:pPr>
                  <w:r w:rsidRPr="00EB3719">
                    <w:rPr>
                      <w:rFonts w:ascii="Arial" w:hAnsi="Arial" w:cs="Arial"/>
                      <w:b/>
                      <w:i/>
                      <w:noProof/>
                      <w:sz w:val="24"/>
                      <w:szCs w:val="24"/>
                    </w:rPr>
                    <w:drawing>
                      <wp:anchor distT="0" distB="0" distL="114300" distR="114300" simplePos="0" relativeHeight="251655680" behindDoc="0" locked="0" layoutInCell="1" allowOverlap="1" wp14:anchorId="5CEEA7F4" wp14:editId="1E84EF24">
                        <wp:simplePos x="0" y="0"/>
                        <wp:positionH relativeFrom="column">
                          <wp:posOffset>137160</wp:posOffset>
                        </wp:positionH>
                        <wp:positionV relativeFrom="paragraph">
                          <wp:posOffset>8255</wp:posOffset>
                        </wp:positionV>
                        <wp:extent cx="330200" cy="330200"/>
                        <wp:effectExtent l="0" t="0" r="0" b="0"/>
                        <wp:wrapNone/>
                        <wp:docPr id="1308591197" name="Imagen 88" descr="Carita triste." title="Emoj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castilloh\Downloads\descarga.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30200" cy="3302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4547DBE" w14:textId="2A2540D5" w:rsidR="00705001" w:rsidRPr="00EB3719" w:rsidRDefault="00705001" w:rsidP="00EC751F">
                  <w:pPr>
                    <w:spacing w:line="259" w:lineRule="auto"/>
                    <w:contextualSpacing/>
                    <w:rPr>
                      <w:rFonts w:ascii="Arial" w:hAnsi="Arial" w:cs="Arial"/>
                      <w:sz w:val="24"/>
                      <w:szCs w:val="24"/>
                    </w:rPr>
                  </w:pPr>
                </w:p>
                <w:p w14:paraId="70EC431E" w14:textId="77777777" w:rsidR="002C7843" w:rsidRPr="00EB3719" w:rsidRDefault="002C7843" w:rsidP="00EC751F">
                  <w:pPr>
                    <w:spacing w:line="259" w:lineRule="auto"/>
                    <w:contextualSpacing/>
                    <w:rPr>
                      <w:rFonts w:ascii="Arial" w:hAnsi="Arial" w:cs="Arial"/>
                      <w:sz w:val="24"/>
                      <w:szCs w:val="24"/>
                    </w:rPr>
                  </w:pPr>
                </w:p>
                <w:p w14:paraId="6E45462C" w14:textId="2D9CBC30" w:rsidR="002C7843" w:rsidRPr="00EB3719" w:rsidRDefault="002C7843" w:rsidP="00EC751F">
                  <w:pPr>
                    <w:spacing w:line="259" w:lineRule="auto"/>
                    <w:contextualSpacing/>
                    <w:rPr>
                      <w:rFonts w:ascii="Arial" w:hAnsi="Arial" w:cs="Arial"/>
                      <w:sz w:val="24"/>
                      <w:szCs w:val="24"/>
                    </w:rPr>
                  </w:pPr>
                  <w:r w:rsidRPr="00EB3719">
                    <w:rPr>
                      <w:rFonts w:ascii="Arial" w:hAnsi="Arial" w:cs="Arial"/>
                      <w:color w:val="000000"/>
                      <w:sz w:val="24"/>
                      <w:szCs w:val="24"/>
                    </w:rPr>
                    <w:t>(Learner cannot achieve the task)</w:t>
                  </w:r>
                </w:p>
              </w:tc>
            </w:tr>
            <w:tr w:rsidR="00EC751F" w:rsidRPr="00EB3719" w14:paraId="5EE8E6D8" w14:textId="77777777" w:rsidTr="00705001">
              <w:trPr>
                <w:trHeight w:val="1197"/>
              </w:trPr>
              <w:tc>
                <w:tcPr>
                  <w:tcW w:w="2228" w:type="dxa"/>
                </w:tcPr>
                <w:p w14:paraId="481A07B5" w14:textId="1B6236EE" w:rsidR="00EC751F" w:rsidRPr="00EB3719" w:rsidRDefault="002C7843" w:rsidP="00091DE2">
                  <w:pPr>
                    <w:spacing w:line="259" w:lineRule="auto"/>
                    <w:contextualSpacing/>
                    <w:rPr>
                      <w:rFonts w:ascii="Arial" w:hAnsi="Arial" w:cs="Arial"/>
                      <w:sz w:val="24"/>
                      <w:szCs w:val="24"/>
                    </w:rPr>
                  </w:pPr>
                  <w:r w:rsidRPr="00EB3719">
                    <w:rPr>
                      <w:rFonts w:ascii="Arial" w:hAnsi="Arial" w:cs="Arial"/>
                      <w:sz w:val="24"/>
                      <w:szCs w:val="24"/>
                      <w:lang w:val="en-GB"/>
                    </w:rPr>
                    <w:t>ask others simple questions concerning their hobbies/ and interests.</w:t>
                  </w:r>
                </w:p>
              </w:tc>
              <w:tc>
                <w:tcPr>
                  <w:tcW w:w="1741" w:type="dxa"/>
                </w:tcPr>
                <w:p w14:paraId="29A67469" w14:textId="77777777" w:rsidR="00EC751F" w:rsidRPr="00EB3719" w:rsidRDefault="00EC751F" w:rsidP="00EC751F">
                  <w:pPr>
                    <w:spacing w:line="259" w:lineRule="auto"/>
                    <w:contextualSpacing/>
                    <w:rPr>
                      <w:rFonts w:ascii="Arial" w:hAnsi="Arial" w:cs="Arial"/>
                      <w:sz w:val="24"/>
                      <w:szCs w:val="24"/>
                    </w:rPr>
                  </w:pPr>
                </w:p>
              </w:tc>
              <w:tc>
                <w:tcPr>
                  <w:tcW w:w="1843" w:type="dxa"/>
                </w:tcPr>
                <w:p w14:paraId="71CCA8D2" w14:textId="77777777" w:rsidR="00EC751F" w:rsidRPr="00EB3719" w:rsidRDefault="00EC751F" w:rsidP="00EC751F">
                  <w:pPr>
                    <w:spacing w:line="259" w:lineRule="auto"/>
                    <w:contextualSpacing/>
                    <w:rPr>
                      <w:rFonts w:ascii="Arial" w:hAnsi="Arial" w:cs="Arial"/>
                      <w:sz w:val="24"/>
                      <w:szCs w:val="24"/>
                    </w:rPr>
                  </w:pPr>
                </w:p>
              </w:tc>
              <w:tc>
                <w:tcPr>
                  <w:tcW w:w="1843" w:type="dxa"/>
                </w:tcPr>
                <w:p w14:paraId="537587D5" w14:textId="77777777" w:rsidR="00EC751F" w:rsidRPr="00EB3719" w:rsidRDefault="00EC751F" w:rsidP="00EC751F">
                  <w:pPr>
                    <w:spacing w:line="259" w:lineRule="auto"/>
                    <w:contextualSpacing/>
                    <w:rPr>
                      <w:rFonts w:ascii="Arial" w:hAnsi="Arial" w:cs="Arial"/>
                      <w:sz w:val="24"/>
                      <w:szCs w:val="24"/>
                    </w:rPr>
                  </w:pPr>
                </w:p>
              </w:tc>
            </w:tr>
          </w:tbl>
          <w:p w14:paraId="2DE0B633" w14:textId="1E2C7BC4" w:rsidR="00EC751F" w:rsidRPr="00EB3719" w:rsidRDefault="00EC751F" w:rsidP="00EC751F">
            <w:pPr>
              <w:spacing w:line="259" w:lineRule="auto"/>
              <w:contextualSpacing/>
              <w:rPr>
                <w:rFonts w:ascii="Arial" w:hAnsi="Arial" w:cs="Arial"/>
                <w:sz w:val="24"/>
                <w:szCs w:val="24"/>
              </w:rPr>
            </w:pPr>
          </w:p>
        </w:tc>
        <w:tc>
          <w:tcPr>
            <w:tcW w:w="1130" w:type="dxa"/>
            <w:tcBorders>
              <w:bottom w:val="single" w:sz="4" w:space="0" w:color="auto"/>
            </w:tcBorders>
          </w:tcPr>
          <w:p w14:paraId="20BA8A89" w14:textId="77777777" w:rsidR="005202B6" w:rsidRPr="00EB3719" w:rsidRDefault="005202B6" w:rsidP="000A30D1">
            <w:pPr>
              <w:pStyle w:val="NormalWeb"/>
              <w:spacing w:line="360" w:lineRule="auto"/>
              <w:rPr>
                <w:rFonts w:ascii="Arial" w:hAnsi="Arial" w:cs="Arial"/>
              </w:rPr>
            </w:pPr>
            <w:r w:rsidRPr="00EB3719">
              <w:rPr>
                <w:rFonts w:ascii="Arial" w:hAnsi="Arial" w:cs="Arial"/>
              </w:rPr>
              <w:lastRenderedPageBreak/>
              <w:t>40 minutes</w:t>
            </w:r>
          </w:p>
          <w:p w14:paraId="2F61729A" w14:textId="77777777" w:rsidR="005202B6" w:rsidRPr="00EB3719" w:rsidRDefault="005202B6" w:rsidP="000A30D1">
            <w:pPr>
              <w:pStyle w:val="NormalWeb"/>
              <w:spacing w:line="360" w:lineRule="auto"/>
              <w:rPr>
                <w:rFonts w:ascii="Arial" w:hAnsi="Arial" w:cs="Arial"/>
              </w:rPr>
            </w:pPr>
          </w:p>
        </w:tc>
      </w:tr>
      <w:tr w:rsidR="005202B6" w:rsidRPr="00EB3719" w14:paraId="0BC58C60" w14:textId="77777777" w:rsidTr="00A46ADC">
        <w:trPr>
          <w:trHeight w:val="334"/>
          <w:jc w:val="center"/>
        </w:trPr>
        <w:tc>
          <w:tcPr>
            <w:tcW w:w="13329" w:type="dxa"/>
            <w:gridSpan w:val="9"/>
            <w:tcBorders>
              <w:bottom w:val="single" w:sz="4" w:space="0" w:color="auto"/>
            </w:tcBorders>
            <w:shd w:val="clear" w:color="auto" w:fill="F2F2F2" w:themeFill="background1" w:themeFillShade="F2"/>
          </w:tcPr>
          <w:p w14:paraId="7C83292D" w14:textId="04D701E3" w:rsidR="005202B6" w:rsidRPr="00EB3719" w:rsidRDefault="005202B6" w:rsidP="000A30D1">
            <w:pPr>
              <w:pStyle w:val="Prrafodelista"/>
              <w:ind w:left="360"/>
              <w:jc w:val="center"/>
              <w:rPr>
                <w:rFonts w:ascii="Arial" w:hAnsi="Arial" w:cs="Arial"/>
                <w:b/>
                <w:sz w:val="24"/>
                <w:szCs w:val="24"/>
              </w:rPr>
            </w:pPr>
            <w:r w:rsidRPr="00EB3719">
              <w:rPr>
                <w:rFonts w:ascii="Arial" w:hAnsi="Arial" w:cs="Arial"/>
                <w:b/>
                <w:sz w:val="24"/>
                <w:szCs w:val="24"/>
              </w:rPr>
              <w:lastRenderedPageBreak/>
              <w:t>Integrated Mini-Project</w:t>
            </w:r>
          </w:p>
        </w:tc>
        <w:tc>
          <w:tcPr>
            <w:tcW w:w="1130" w:type="dxa"/>
            <w:tcBorders>
              <w:bottom w:val="single" w:sz="4" w:space="0" w:color="auto"/>
            </w:tcBorders>
            <w:shd w:val="clear" w:color="auto" w:fill="F2F2F2" w:themeFill="background1" w:themeFillShade="F2"/>
          </w:tcPr>
          <w:p w14:paraId="4ECF8F9E" w14:textId="77777777" w:rsidR="005202B6" w:rsidRPr="00EB3719" w:rsidRDefault="005202B6" w:rsidP="000A30D1">
            <w:pPr>
              <w:pStyle w:val="NormalWeb"/>
              <w:spacing w:line="360" w:lineRule="auto"/>
              <w:jc w:val="center"/>
              <w:rPr>
                <w:rFonts w:ascii="Arial" w:hAnsi="Arial" w:cs="Arial"/>
                <w:b/>
              </w:rPr>
            </w:pPr>
            <w:r w:rsidRPr="00EB3719">
              <w:rPr>
                <w:rFonts w:ascii="Arial" w:hAnsi="Arial" w:cs="Arial"/>
                <w:b/>
              </w:rPr>
              <w:t>Time</w:t>
            </w:r>
          </w:p>
        </w:tc>
      </w:tr>
      <w:tr w:rsidR="005202B6" w:rsidRPr="00EB3719" w14:paraId="12E73CCD" w14:textId="77777777" w:rsidTr="00A46ADC">
        <w:trPr>
          <w:trHeight w:val="334"/>
          <w:jc w:val="center"/>
        </w:trPr>
        <w:tc>
          <w:tcPr>
            <w:tcW w:w="13329" w:type="dxa"/>
            <w:gridSpan w:val="9"/>
            <w:tcBorders>
              <w:bottom w:val="single" w:sz="4" w:space="0" w:color="auto"/>
            </w:tcBorders>
          </w:tcPr>
          <w:p w14:paraId="4D7EA4EB" w14:textId="107B8329" w:rsidR="005779FA" w:rsidRPr="00091DE2" w:rsidRDefault="005202B6" w:rsidP="00F159C5">
            <w:pPr>
              <w:pStyle w:val="Prrafodelista"/>
              <w:numPr>
                <w:ilvl w:val="0"/>
                <w:numId w:val="37"/>
              </w:numPr>
              <w:spacing w:after="0" w:line="240" w:lineRule="auto"/>
              <w:jc w:val="both"/>
              <w:rPr>
                <w:rFonts w:ascii="Arial" w:hAnsi="Arial" w:cs="Arial"/>
                <w:sz w:val="24"/>
                <w:szCs w:val="24"/>
              </w:rPr>
            </w:pPr>
            <w:r w:rsidRPr="00091DE2">
              <w:rPr>
                <w:rFonts w:ascii="Arial" w:hAnsi="Arial" w:cs="Arial"/>
                <w:sz w:val="24"/>
                <w:szCs w:val="24"/>
              </w:rPr>
              <w:t>Phase: _______</w:t>
            </w:r>
            <w:r w:rsidR="005779FA" w:rsidRPr="00091DE2">
              <w:rPr>
                <w:rFonts w:ascii="Arial" w:hAnsi="Arial" w:cs="Arial"/>
                <w:b/>
                <w:bCs/>
                <w:sz w:val="24"/>
                <w:szCs w:val="24"/>
              </w:rPr>
              <w:t xml:space="preserve"> Planning</w:t>
            </w:r>
            <w:r w:rsidR="005779FA" w:rsidRPr="00091DE2">
              <w:rPr>
                <w:rFonts w:ascii="Arial" w:hAnsi="Arial" w:cs="Arial"/>
                <w:sz w:val="24"/>
                <w:szCs w:val="24"/>
              </w:rPr>
              <w:t xml:space="preserve"> and creating </w:t>
            </w:r>
            <w:r w:rsidR="005779FA" w:rsidRPr="00091DE2">
              <w:rPr>
                <w:rFonts w:ascii="Arial" w:hAnsi="Arial" w:cs="Arial"/>
                <w:b/>
                <w:bCs/>
                <w:sz w:val="24"/>
                <w:szCs w:val="24"/>
              </w:rPr>
              <w:t xml:space="preserve">collaboratively </w:t>
            </w:r>
            <w:r w:rsidR="005779FA" w:rsidRPr="00091DE2">
              <w:rPr>
                <w:rFonts w:ascii="Arial" w:hAnsi="Arial" w:cs="Arial"/>
                <w:bCs/>
                <w:sz w:val="24"/>
                <w:szCs w:val="24"/>
              </w:rPr>
              <w:t>a mini-</w:t>
            </w:r>
            <w:r w:rsidR="005779FA" w:rsidRPr="00091DE2">
              <w:rPr>
                <w:rFonts w:ascii="Arial" w:hAnsi="Arial" w:cs="Arial"/>
                <w:sz w:val="24"/>
                <w:szCs w:val="24"/>
              </w:rPr>
              <w:t xml:space="preserve">book or a video-book  where each learner describes personal </w:t>
            </w:r>
            <w:r w:rsidR="00EB3719" w:rsidRPr="00091DE2">
              <w:rPr>
                <w:rFonts w:ascii="Arial" w:hAnsi="Arial" w:cs="Arial"/>
                <w:sz w:val="24"/>
                <w:szCs w:val="24"/>
              </w:rPr>
              <w:t>i</w:t>
            </w:r>
            <w:r w:rsidR="005779FA" w:rsidRPr="00091DE2">
              <w:rPr>
                <w:rFonts w:ascii="Arial" w:hAnsi="Arial" w:cs="Arial"/>
                <w:sz w:val="24"/>
                <w:szCs w:val="24"/>
              </w:rPr>
              <w:t>nterests and hobbies</w:t>
            </w:r>
            <w:r w:rsidR="00EB3719" w:rsidRPr="00091DE2">
              <w:rPr>
                <w:rFonts w:ascii="Arial" w:hAnsi="Arial" w:cs="Arial"/>
                <w:sz w:val="24"/>
                <w:szCs w:val="24"/>
              </w:rPr>
              <w:t xml:space="preserve"> and future plans </w:t>
            </w:r>
            <w:r w:rsidR="005779FA" w:rsidRPr="00091DE2">
              <w:rPr>
                <w:rFonts w:ascii="Arial" w:hAnsi="Arial" w:cs="Arial"/>
                <w:sz w:val="24"/>
                <w:szCs w:val="24"/>
              </w:rPr>
              <w:t xml:space="preserve"> </w:t>
            </w:r>
            <w:r w:rsidR="005779FA" w:rsidRPr="00091DE2">
              <w:rPr>
                <w:rFonts w:ascii="Arial" w:eastAsia="Arial" w:hAnsi="Arial" w:cs="Arial"/>
                <w:b/>
                <w:bCs/>
                <w:sz w:val="24"/>
                <w:szCs w:val="24"/>
              </w:rPr>
              <w:t xml:space="preserve">using </w:t>
            </w:r>
            <w:r w:rsidR="005779FA" w:rsidRPr="00091DE2">
              <w:rPr>
                <w:rFonts w:ascii="Arial" w:eastAsia="Arial" w:hAnsi="Arial" w:cs="Arial"/>
                <w:sz w:val="24"/>
                <w:szCs w:val="24"/>
              </w:rPr>
              <w:t xml:space="preserve">sentence frames and unit vocabulary to </w:t>
            </w:r>
            <w:r w:rsidR="005779FA" w:rsidRPr="00091DE2">
              <w:rPr>
                <w:rFonts w:ascii="Arial" w:eastAsia="Arial" w:hAnsi="Arial" w:cs="Arial"/>
                <w:b/>
                <w:bCs/>
                <w:sz w:val="24"/>
                <w:szCs w:val="24"/>
              </w:rPr>
              <w:t>report it in oral and written way</w:t>
            </w:r>
            <w:r w:rsidR="005779FA" w:rsidRPr="00091DE2">
              <w:rPr>
                <w:rFonts w:ascii="Arial" w:eastAsia="Arial" w:hAnsi="Arial" w:cs="Arial"/>
                <w:sz w:val="24"/>
                <w:szCs w:val="24"/>
              </w:rPr>
              <w:t xml:space="preserve"> to the class</w:t>
            </w:r>
            <w:r w:rsidR="00EB3719" w:rsidRPr="00091DE2">
              <w:rPr>
                <w:rFonts w:ascii="Arial" w:eastAsia="Arial" w:hAnsi="Arial" w:cs="Arial"/>
                <w:sz w:val="24"/>
                <w:szCs w:val="24"/>
              </w:rPr>
              <w:t xml:space="preserve"> and family</w:t>
            </w:r>
            <w:r w:rsidR="005779FA" w:rsidRPr="00091DE2">
              <w:rPr>
                <w:rFonts w:ascii="Arial" w:eastAsia="Arial" w:hAnsi="Arial" w:cs="Arial"/>
                <w:sz w:val="24"/>
                <w:szCs w:val="24"/>
              </w:rPr>
              <w:t>.</w:t>
            </w:r>
            <w:r w:rsidR="005779FA" w:rsidRPr="00091DE2">
              <w:rPr>
                <w:rFonts w:ascii="Arial" w:hAnsi="Arial" w:cs="Arial"/>
                <w:b/>
                <w:sz w:val="24"/>
                <w:szCs w:val="24"/>
              </w:rPr>
              <w:t xml:space="preserve"> Participating</w:t>
            </w:r>
            <w:r w:rsidR="005779FA" w:rsidRPr="00091DE2">
              <w:rPr>
                <w:rFonts w:ascii="Arial" w:hAnsi="Arial" w:cs="Arial"/>
                <w:sz w:val="24"/>
                <w:szCs w:val="24"/>
              </w:rPr>
              <w:t xml:space="preserve"> in co-assessment using technically designed instruments.</w:t>
            </w:r>
          </w:p>
          <w:p w14:paraId="34A6E889" w14:textId="77777777" w:rsidR="005202B6" w:rsidRPr="00EB3719" w:rsidRDefault="005202B6" w:rsidP="000A30D1">
            <w:pPr>
              <w:contextualSpacing/>
              <w:jc w:val="both"/>
              <w:rPr>
                <w:rFonts w:ascii="Arial" w:hAnsi="Arial" w:cs="Arial"/>
                <w:sz w:val="24"/>
                <w:szCs w:val="24"/>
              </w:rPr>
            </w:pPr>
          </w:p>
        </w:tc>
        <w:tc>
          <w:tcPr>
            <w:tcW w:w="1130" w:type="dxa"/>
            <w:tcBorders>
              <w:bottom w:val="single" w:sz="4" w:space="0" w:color="auto"/>
            </w:tcBorders>
          </w:tcPr>
          <w:p w14:paraId="0233A950" w14:textId="77777777" w:rsidR="005202B6" w:rsidRPr="00EB3719" w:rsidRDefault="005202B6" w:rsidP="000A30D1">
            <w:pPr>
              <w:pStyle w:val="NormalWeb"/>
              <w:ind w:left="20"/>
              <w:jc w:val="center"/>
              <w:rPr>
                <w:rFonts w:ascii="Arial" w:hAnsi="Arial" w:cs="Arial"/>
              </w:rPr>
            </w:pPr>
          </w:p>
          <w:p w14:paraId="12F317DD" w14:textId="77777777" w:rsidR="005202B6" w:rsidRPr="00EB3719" w:rsidRDefault="005202B6" w:rsidP="000A30D1">
            <w:pPr>
              <w:pStyle w:val="NormalWeb"/>
              <w:rPr>
                <w:rFonts w:ascii="Arial" w:hAnsi="Arial" w:cs="Arial"/>
              </w:rPr>
            </w:pPr>
          </w:p>
        </w:tc>
      </w:tr>
      <w:tr w:rsidR="005202B6" w:rsidRPr="00EB3719" w14:paraId="402EA5E1" w14:textId="77777777" w:rsidTr="00A46ADC">
        <w:trPr>
          <w:trHeight w:val="334"/>
          <w:jc w:val="center"/>
        </w:trPr>
        <w:tc>
          <w:tcPr>
            <w:tcW w:w="14459" w:type="dxa"/>
            <w:gridSpan w:val="10"/>
            <w:shd w:val="clear" w:color="auto" w:fill="F2F2F2" w:themeFill="background1" w:themeFillShade="F2"/>
          </w:tcPr>
          <w:p w14:paraId="4C1441D7" w14:textId="77777777" w:rsidR="005202B6" w:rsidRPr="00EB3719" w:rsidRDefault="005202B6" w:rsidP="000A30D1">
            <w:pPr>
              <w:autoSpaceDE w:val="0"/>
              <w:autoSpaceDN w:val="0"/>
              <w:adjustRightInd w:val="0"/>
              <w:jc w:val="center"/>
              <w:rPr>
                <w:rFonts w:ascii="Arial" w:hAnsi="Arial" w:cs="Arial"/>
                <w:b/>
                <w:bCs/>
                <w:color w:val="000000"/>
                <w:sz w:val="24"/>
                <w:szCs w:val="24"/>
              </w:rPr>
            </w:pPr>
            <w:r w:rsidRPr="00EB3719">
              <w:rPr>
                <w:rFonts w:ascii="Arial" w:hAnsi="Arial" w:cs="Arial"/>
                <w:sz w:val="24"/>
                <w:szCs w:val="24"/>
              </w:rPr>
              <w:lastRenderedPageBreak/>
              <w:br w:type="page"/>
            </w:r>
            <w:r w:rsidRPr="00EB3719">
              <w:rPr>
                <w:rFonts w:ascii="Arial" w:hAnsi="Arial" w:cs="Arial"/>
                <w:b/>
                <w:sz w:val="24"/>
                <w:szCs w:val="24"/>
              </w:rPr>
              <w:t>Reflective Teaching</w:t>
            </w:r>
          </w:p>
        </w:tc>
      </w:tr>
      <w:tr w:rsidR="005202B6" w:rsidRPr="00EB3719" w14:paraId="340EB49F" w14:textId="77777777" w:rsidTr="00A46ADC">
        <w:trPr>
          <w:trHeight w:val="334"/>
          <w:jc w:val="center"/>
        </w:trPr>
        <w:tc>
          <w:tcPr>
            <w:tcW w:w="4718" w:type="dxa"/>
            <w:gridSpan w:val="3"/>
          </w:tcPr>
          <w:p w14:paraId="589E7B3C" w14:textId="77777777" w:rsidR="005202B6" w:rsidRPr="00EB3719" w:rsidRDefault="005202B6" w:rsidP="000A30D1">
            <w:pPr>
              <w:pStyle w:val="Prrafodelista"/>
              <w:ind w:left="360"/>
              <w:jc w:val="center"/>
              <w:rPr>
                <w:rFonts w:ascii="Arial" w:hAnsi="Arial" w:cs="Arial"/>
                <w:sz w:val="24"/>
                <w:szCs w:val="24"/>
              </w:rPr>
            </w:pPr>
            <w:r w:rsidRPr="00EB3719">
              <w:rPr>
                <w:rFonts w:ascii="Arial" w:hAnsi="Arial" w:cs="Arial"/>
                <w:sz w:val="24"/>
                <w:szCs w:val="24"/>
              </w:rPr>
              <w:t>What worked well</w:t>
            </w:r>
          </w:p>
        </w:tc>
        <w:tc>
          <w:tcPr>
            <w:tcW w:w="4961" w:type="dxa"/>
            <w:gridSpan w:val="4"/>
          </w:tcPr>
          <w:p w14:paraId="52EA861C" w14:textId="77777777" w:rsidR="005202B6" w:rsidRPr="00EB3719" w:rsidRDefault="005202B6" w:rsidP="000A30D1">
            <w:pPr>
              <w:pStyle w:val="Prrafodelista"/>
              <w:ind w:left="360"/>
              <w:jc w:val="center"/>
              <w:rPr>
                <w:rFonts w:ascii="Arial" w:hAnsi="Arial" w:cs="Arial"/>
                <w:sz w:val="24"/>
                <w:szCs w:val="24"/>
              </w:rPr>
            </w:pPr>
            <w:r w:rsidRPr="00EB3719">
              <w:rPr>
                <w:rFonts w:ascii="Arial" w:hAnsi="Arial" w:cs="Arial"/>
                <w:sz w:val="24"/>
                <w:szCs w:val="24"/>
              </w:rPr>
              <w:t>What didn’t work well</w:t>
            </w:r>
          </w:p>
        </w:tc>
        <w:tc>
          <w:tcPr>
            <w:tcW w:w="4780" w:type="dxa"/>
            <w:gridSpan w:val="3"/>
          </w:tcPr>
          <w:p w14:paraId="0A27CDCC" w14:textId="77777777" w:rsidR="005202B6" w:rsidRPr="00EB3719" w:rsidRDefault="005202B6" w:rsidP="000A30D1">
            <w:pPr>
              <w:jc w:val="center"/>
              <w:rPr>
                <w:rFonts w:ascii="Arial" w:hAnsi="Arial" w:cs="Arial"/>
                <w:sz w:val="24"/>
                <w:szCs w:val="24"/>
              </w:rPr>
            </w:pPr>
            <w:r w:rsidRPr="00EB3719">
              <w:rPr>
                <w:rFonts w:ascii="Arial" w:hAnsi="Arial" w:cs="Arial"/>
                <w:sz w:val="24"/>
                <w:szCs w:val="24"/>
              </w:rPr>
              <w:t>How to improve</w:t>
            </w:r>
          </w:p>
        </w:tc>
      </w:tr>
      <w:tr w:rsidR="005202B6" w:rsidRPr="00EB3719" w14:paraId="6D71EB30" w14:textId="77777777" w:rsidTr="00A46ADC">
        <w:trPr>
          <w:trHeight w:val="334"/>
          <w:jc w:val="center"/>
        </w:trPr>
        <w:tc>
          <w:tcPr>
            <w:tcW w:w="14459" w:type="dxa"/>
            <w:gridSpan w:val="10"/>
            <w:shd w:val="clear" w:color="auto" w:fill="F2F2F2" w:themeFill="background1" w:themeFillShade="F2"/>
          </w:tcPr>
          <w:p w14:paraId="3334035E" w14:textId="77777777" w:rsidR="005202B6" w:rsidRPr="00EB3719" w:rsidRDefault="005202B6" w:rsidP="000A30D1">
            <w:pPr>
              <w:jc w:val="center"/>
              <w:rPr>
                <w:rFonts w:ascii="Arial" w:hAnsi="Arial" w:cs="Arial"/>
                <w:b/>
                <w:sz w:val="24"/>
                <w:szCs w:val="24"/>
              </w:rPr>
            </w:pPr>
            <w:r w:rsidRPr="00EB3719">
              <w:rPr>
                <w:rFonts w:ascii="Arial" w:hAnsi="Arial" w:cs="Arial"/>
                <w:b/>
                <w:sz w:val="24"/>
                <w:szCs w:val="24"/>
              </w:rPr>
              <w:t>Enduring Understanding Reflection</w:t>
            </w:r>
          </w:p>
        </w:tc>
      </w:tr>
      <w:tr w:rsidR="005202B6" w:rsidRPr="00EB3719" w14:paraId="4B3C5D28" w14:textId="77777777" w:rsidTr="00A46ADC">
        <w:trPr>
          <w:trHeight w:val="334"/>
          <w:jc w:val="center"/>
        </w:trPr>
        <w:tc>
          <w:tcPr>
            <w:tcW w:w="14459" w:type="dxa"/>
            <w:gridSpan w:val="10"/>
          </w:tcPr>
          <w:p w14:paraId="46587990" w14:textId="77777777" w:rsidR="005202B6" w:rsidRPr="00EB3719" w:rsidRDefault="005202B6" w:rsidP="000A30D1">
            <w:pPr>
              <w:jc w:val="center"/>
              <w:rPr>
                <w:rFonts w:ascii="Arial" w:hAnsi="Arial" w:cs="Arial"/>
                <w:sz w:val="24"/>
                <w:szCs w:val="24"/>
              </w:rPr>
            </w:pPr>
          </w:p>
        </w:tc>
      </w:tr>
    </w:tbl>
    <w:p w14:paraId="65CEAB2F" w14:textId="1AF9F3A7" w:rsidR="00266E87" w:rsidRDefault="00266E87" w:rsidP="005202B6"/>
    <w:p w14:paraId="02051CF2" w14:textId="77777777" w:rsidR="00266E87" w:rsidRDefault="00266E87">
      <w:pPr>
        <w:spacing w:after="160" w:line="259" w:lineRule="auto"/>
      </w:pPr>
      <w:r>
        <w:br w:type="page"/>
      </w:r>
    </w:p>
    <w:tbl>
      <w:tblPr>
        <w:tblW w:w="1431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30" w:type="dxa"/>
          <w:right w:w="30" w:type="dxa"/>
        </w:tblCellMar>
        <w:tblLook w:val="0000" w:firstRow="0" w:lastRow="0" w:firstColumn="0" w:lastColumn="0" w:noHBand="0" w:noVBand="0"/>
      </w:tblPr>
      <w:tblGrid>
        <w:gridCol w:w="9780"/>
        <w:gridCol w:w="1411"/>
        <w:gridCol w:w="1793"/>
        <w:gridCol w:w="44"/>
        <w:gridCol w:w="1284"/>
      </w:tblGrid>
      <w:tr w:rsidR="000613A5" w:rsidRPr="00EB3719" w14:paraId="746D466B" w14:textId="77777777" w:rsidTr="00193DAC">
        <w:trPr>
          <w:trHeight w:val="334"/>
          <w:jc w:val="center"/>
        </w:trPr>
        <w:tc>
          <w:tcPr>
            <w:tcW w:w="14312" w:type="dxa"/>
            <w:gridSpan w:val="5"/>
            <w:tcBorders>
              <w:top w:val="single" w:sz="4" w:space="0" w:color="auto"/>
              <w:left w:val="single" w:sz="4" w:space="0" w:color="auto"/>
              <w:bottom w:val="single" w:sz="4" w:space="0" w:color="auto"/>
              <w:right w:val="single" w:sz="4" w:space="0" w:color="auto"/>
            </w:tcBorders>
            <w:shd w:val="clear" w:color="auto" w:fill="E2EFD9"/>
          </w:tcPr>
          <w:p w14:paraId="673B9919" w14:textId="242B3242" w:rsidR="000613A5" w:rsidRPr="00EB3719" w:rsidRDefault="000613A5" w:rsidP="002E3A47">
            <w:pPr>
              <w:adjustRightInd w:val="0"/>
              <w:ind w:right="112"/>
              <w:jc w:val="center"/>
              <w:rPr>
                <w:rFonts w:ascii="Arial" w:hAnsi="Arial" w:cs="Arial"/>
                <w:b/>
                <w:sz w:val="24"/>
                <w:szCs w:val="24"/>
              </w:rPr>
            </w:pPr>
            <w:r w:rsidRPr="00EB3719">
              <w:rPr>
                <w:rFonts w:ascii="Arial" w:hAnsi="Arial" w:cs="Arial"/>
                <w:sz w:val="24"/>
                <w:szCs w:val="24"/>
              </w:rPr>
              <w:lastRenderedPageBreak/>
              <w:br w:type="page"/>
            </w:r>
            <w:r w:rsidRPr="00EB3719">
              <w:rPr>
                <w:rFonts w:ascii="Arial" w:hAnsi="Arial" w:cs="Arial"/>
                <w:b/>
                <w:sz w:val="24"/>
                <w:szCs w:val="24"/>
              </w:rPr>
              <w:t>Learner Self-Assessment</w:t>
            </w:r>
          </w:p>
        </w:tc>
      </w:tr>
      <w:tr w:rsidR="000613A5" w:rsidRPr="00EB3719" w14:paraId="133A7EB6" w14:textId="77777777" w:rsidTr="00193DAC">
        <w:tblPrEx>
          <w:tblCellMar>
            <w:left w:w="108" w:type="dxa"/>
            <w:right w:w="108" w:type="dxa"/>
          </w:tblCellMar>
          <w:tblLook w:val="04A0" w:firstRow="1" w:lastRow="0" w:firstColumn="1" w:lastColumn="0" w:noHBand="0" w:noVBand="1"/>
        </w:tblPrEx>
        <w:trPr>
          <w:trHeight w:val="1160"/>
          <w:jc w:val="center"/>
        </w:trPr>
        <w:tc>
          <w:tcPr>
            <w:tcW w:w="9780" w:type="dxa"/>
            <w:shd w:val="clear" w:color="auto" w:fill="FFFFFF" w:themeFill="background1"/>
            <w:vAlign w:val="center"/>
          </w:tcPr>
          <w:p w14:paraId="1F337E1E" w14:textId="77777777" w:rsidR="000613A5" w:rsidRPr="00EB3719" w:rsidRDefault="000613A5" w:rsidP="002E3A47">
            <w:pPr>
              <w:spacing w:after="0"/>
              <w:rPr>
                <w:rFonts w:ascii="Arial" w:hAnsi="Arial" w:cs="Arial"/>
                <w:b/>
                <w:i/>
                <w:sz w:val="24"/>
                <w:szCs w:val="24"/>
              </w:rPr>
            </w:pPr>
            <w:r w:rsidRPr="00EB3719">
              <w:rPr>
                <w:rFonts w:ascii="Arial" w:hAnsi="Arial" w:cs="Arial"/>
                <w:b/>
                <w:i/>
                <w:sz w:val="24"/>
                <w:szCs w:val="24"/>
              </w:rPr>
              <w:t xml:space="preserve">I can… </w:t>
            </w:r>
          </w:p>
        </w:tc>
        <w:tc>
          <w:tcPr>
            <w:tcW w:w="1411" w:type="dxa"/>
            <w:shd w:val="clear" w:color="auto" w:fill="auto"/>
            <w:vAlign w:val="center"/>
          </w:tcPr>
          <w:p w14:paraId="157A197F" w14:textId="6205DF28" w:rsidR="000613A5" w:rsidRPr="00EB3719" w:rsidRDefault="00193DAC" w:rsidP="002E3A47">
            <w:pPr>
              <w:spacing w:after="0"/>
              <w:jc w:val="center"/>
              <w:rPr>
                <w:rFonts w:ascii="Arial" w:hAnsi="Arial" w:cs="Arial"/>
                <w:b/>
                <w:i/>
                <w:sz w:val="24"/>
                <w:szCs w:val="24"/>
              </w:rPr>
            </w:pPr>
            <w:r w:rsidRPr="00EB3719">
              <w:rPr>
                <w:rFonts w:ascii="Arial" w:hAnsi="Arial" w:cs="Arial"/>
                <w:b/>
                <w:i/>
                <w:noProof/>
                <w:sz w:val="24"/>
                <w:szCs w:val="24"/>
              </w:rPr>
              <w:drawing>
                <wp:anchor distT="0" distB="0" distL="114300" distR="114300" simplePos="0" relativeHeight="251619840" behindDoc="0" locked="0" layoutInCell="1" allowOverlap="1" wp14:anchorId="63910D4A" wp14:editId="67B52239">
                  <wp:simplePos x="0" y="0"/>
                  <wp:positionH relativeFrom="column">
                    <wp:posOffset>79375</wp:posOffset>
                  </wp:positionH>
                  <wp:positionV relativeFrom="paragraph">
                    <wp:posOffset>122555</wp:posOffset>
                  </wp:positionV>
                  <wp:extent cx="489585" cy="489585"/>
                  <wp:effectExtent l="0" t="0" r="0" b="5715"/>
                  <wp:wrapNone/>
                  <wp:docPr id="80" name="Imagen 86" descr="Carita feliz" title="Emoj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happy emoji"/>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89585" cy="4895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830D363" w14:textId="77777777" w:rsidR="000613A5" w:rsidRPr="00EB3719" w:rsidRDefault="000613A5" w:rsidP="002E3A47">
            <w:pPr>
              <w:spacing w:after="0"/>
              <w:jc w:val="center"/>
              <w:rPr>
                <w:rFonts w:ascii="Arial" w:hAnsi="Arial" w:cs="Arial"/>
                <w:b/>
                <w:i/>
                <w:sz w:val="24"/>
                <w:szCs w:val="24"/>
              </w:rPr>
            </w:pPr>
          </w:p>
          <w:p w14:paraId="2DB06514" w14:textId="77777777" w:rsidR="00193DAC" w:rsidRPr="00EB3719" w:rsidRDefault="00193DAC" w:rsidP="002E3A47">
            <w:pPr>
              <w:spacing w:after="0"/>
              <w:jc w:val="center"/>
              <w:rPr>
                <w:rFonts w:ascii="Arial" w:hAnsi="Arial" w:cs="Arial"/>
                <w:b/>
                <w:i/>
                <w:sz w:val="24"/>
                <w:szCs w:val="24"/>
              </w:rPr>
            </w:pPr>
          </w:p>
          <w:p w14:paraId="542A43EC" w14:textId="23A93704" w:rsidR="000613A5" w:rsidRPr="00EB3719" w:rsidRDefault="00193DAC" w:rsidP="002E3A47">
            <w:pPr>
              <w:spacing w:after="0"/>
              <w:jc w:val="center"/>
              <w:rPr>
                <w:rFonts w:ascii="Arial" w:hAnsi="Arial" w:cs="Arial"/>
                <w:b/>
                <w:i/>
                <w:sz w:val="24"/>
                <w:szCs w:val="24"/>
              </w:rPr>
            </w:pPr>
            <w:r w:rsidRPr="00EB3719">
              <w:rPr>
                <w:rFonts w:ascii="Arial" w:hAnsi="Arial" w:cs="Arial"/>
                <w:b/>
                <w:i/>
                <w:sz w:val="24"/>
                <w:szCs w:val="24"/>
              </w:rPr>
              <w:t xml:space="preserve">Achieved </w:t>
            </w:r>
          </w:p>
          <w:p w14:paraId="747C8F18" w14:textId="655DA481" w:rsidR="000613A5" w:rsidRPr="00EB3719" w:rsidRDefault="00193DAC" w:rsidP="002E3A47">
            <w:pPr>
              <w:spacing w:after="0"/>
              <w:jc w:val="center"/>
              <w:rPr>
                <w:rFonts w:ascii="Arial" w:hAnsi="Arial" w:cs="Arial"/>
                <w:b/>
                <w:i/>
                <w:sz w:val="24"/>
                <w:szCs w:val="24"/>
              </w:rPr>
            </w:pPr>
            <w:r w:rsidRPr="00EB3719">
              <w:rPr>
                <w:rFonts w:ascii="Arial" w:hAnsi="Arial" w:cs="Arial"/>
                <w:color w:val="000000"/>
                <w:sz w:val="24"/>
                <w:szCs w:val="24"/>
              </w:rPr>
              <w:t>(Learner can achieve the task without any difficulty).</w:t>
            </w:r>
          </w:p>
        </w:tc>
        <w:tc>
          <w:tcPr>
            <w:tcW w:w="1793" w:type="dxa"/>
            <w:shd w:val="clear" w:color="auto" w:fill="auto"/>
            <w:vAlign w:val="center"/>
          </w:tcPr>
          <w:p w14:paraId="698A8E2B" w14:textId="77777777" w:rsidR="000613A5" w:rsidRPr="00EB3719" w:rsidRDefault="000613A5" w:rsidP="002E3A47">
            <w:pPr>
              <w:spacing w:after="0"/>
              <w:jc w:val="center"/>
              <w:rPr>
                <w:rFonts w:ascii="Arial" w:hAnsi="Arial" w:cs="Arial"/>
                <w:b/>
                <w:i/>
                <w:sz w:val="24"/>
                <w:szCs w:val="24"/>
              </w:rPr>
            </w:pPr>
            <w:r w:rsidRPr="00EB3719">
              <w:rPr>
                <w:rFonts w:ascii="Arial" w:hAnsi="Arial" w:cs="Arial"/>
                <w:b/>
                <w:i/>
                <w:noProof/>
                <w:sz w:val="24"/>
                <w:szCs w:val="24"/>
              </w:rPr>
              <w:drawing>
                <wp:anchor distT="0" distB="0" distL="114300" distR="114300" simplePos="0" relativeHeight="251620864" behindDoc="0" locked="0" layoutInCell="1" allowOverlap="1" wp14:anchorId="08A06AA8" wp14:editId="1185ABE4">
                  <wp:simplePos x="0" y="0"/>
                  <wp:positionH relativeFrom="column">
                    <wp:posOffset>248285</wp:posOffset>
                  </wp:positionH>
                  <wp:positionV relativeFrom="paragraph">
                    <wp:posOffset>0</wp:posOffset>
                  </wp:positionV>
                  <wp:extent cx="416560" cy="416560"/>
                  <wp:effectExtent l="0" t="0" r="2540" b="2540"/>
                  <wp:wrapNone/>
                  <wp:docPr id="79" name="Imagen 87" descr="Carita insatisfecha." title="Emoj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castilloh\Downloads\Grinning-Face-with-Smiling-Eyes.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16560" cy="4165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37CEA9B" w14:textId="77777777" w:rsidR="000613A5" w:rsidRPr="00EB3719" w:rsidRDefault="000613A5" w:rsidP="002E3A47">
            <w:pPr>
              <w:spacing w:after="0"/>
              <w:jc w:val="center"/>
              <w:rPr>
                <w:rFonts w:ascii="Arial" w:hAnsi="Arial" w:cs="Arial"/>
                <w:b/>
                <w:i/>
                <w:sz w:val="24"/>
                <w:szCs w:val="24"/>
              </w:rPr>
            </w:pPr>
          </w:p>
          <w:p w14:paraId="6A40EDC2" w14:textId="77777777" w:rsidR="000613A5" w:rsidRPr="00EB3719" w:rsidRDefault="000613A5" w:rsidP="002E3A47">
            <w:pPr>
              <w:spacing w:after="0"/>
              <w:jc w:val="center"/>
              <w:rPr>
                <w:rFonts w:ascii="Arial" w:hAnsi="Arial" w:cs="Arial"/>
                <w:b/>
                <w:i/>
                <w:sz w:val="24"/>
                <w:szCs w:val="24"/>
              </w:rPr>
            </w:pPr>
            <w:r w:rsidRPr="00EB3719">
              <w:rPr>
                <w:rFonts w:ascii="Arial" w:hAnsi="Arial" w:cs="Arial"/>
                <w:b/>
                <w:i/>
                <w:sz w:val="24"/>
                <w:szCs w:val="24"/>
              </w:rPr>
              <w:t>In progress</w:t>
            </w:r>
          </w:p>
          <w:p w14:paraId="57EE272F" w14:textId="77777777" w:rsidR="000613A5" w:rsidRPr="00EB3719" w:rsidRDefault="000613A5" w:rsidP="002E3A47">
            <w:pPr>
              <w:spacing w:after="0"/>
              <w:jc w:val="center"/>
              <w:rPr>
                <w:rFonts w:ascii="Arial" w:hAnsi="Arial" w:cs="Arial"/>
                <w:b/>
                <w:i/>
                <w:sz w:val="24"/>
                <w:szCs w:val="24"/>
              </w:rPr>
            </w:pPr>
            <w:r w:rsidRPr="00EB3719">
              <w:rPr>
                <w:rFonts w:ascii="Arial" w:hAnsi="Arial" w:cs="Arial"/>
                <w:color w:val="000000"/>
                <w:sz w:val="24"/>
                <w:szCs w:val="24"/>
              </w:rPr>
              <w:t>(Learner can achieve the task with some difficulty and needs improvement)</w:t>
            </w:r>
            <w:r w:rsidRPr="00EB3719">
              <w:rPr>
                <w:rFonts w:ascii="Arial" w:hAnsi="Arial" w:cs="Arial"/>
                <w:b/>
                <w:i/>
                <w:sz w:val="24"/>
                <w:szCs w:val="24"/>
              </w:rPr>
              <w:t xml:space="preserve"> </w:t>
            </w:r>
          </w:p>
        </w:tc>
        <w:tc>
          <w:tcPr>
            <w:tcW w:w="1328" w:type="dxa"/>
            <w:gridSpan w:val="2"/>
            <w:shd w:val="clear" w:color="auto" w:fill="auto"/>
            <w:vAlign w:val="center"/>
          </w:tcPr>
          <w:p w14:paraId="66620BA4" w14:textId="164EE9C2" w:rsidR="000613A5" w:rsidRPr="00EB3719" w:rsidRDefault="00193DAC" w:rsidP="002E3A47">
            <w:pPr>
              <w:spacing w:after="0"/>
              <w:jc w:val="center"/>
              <w:rPr>
                <w:rFonts w:ascii="Arial" w:hAnsi="Arial" w:cs="Arial"/>
                <w:b/>
                <w:i/>
                <w:sz w:val="24"/>
                <w:szCs w:val="24"/>
              </w:rPr>
            </w:pPr>
            <w:r w:rsidRPr="00EB3719">
              <w:rPr>
                <w:rFonts w:ascii="Arial" w:hAnsi="Arial" w:cs="Arial"/>
                <w:b/>
                <w:i/>
                <w:noProof/>
                <w:sz w:val="24"/>
                <w:szCs w:val="24"/>
              </w:rPr>
              <w:drawing>
                <wp:anchor distT="0" distB="0" distL="114300" distR="114300" simplePos="0" relativeHeight="251621888" behindDoc="0" locked="0" layoutInCell="1" allowOverlap="1" wp14:anchorId="4B4B5718" wp14:editId="73B564C3">
                  <wp:simplePos x="0" y="0"/>
                  <wp:positionH relativeFrom="column">
                    <wp:posOffset>237490</wp:posOffset>
                  </wp:positionH>
                  <wp:positionV relativeFrom="paragraph">
                    <wp:posOffset>34290</wp:posOffset>
                  </wp:positionV>
                  <wp:extent cx="330200" cy="330200"/>
                  <wp:effectExtent l="0" t="0" r="0" b="0"/>
                  <wp:wrapNone/>
                  <wp:docPr id="78" name="Imagen 88" descr="Carita triste." title="Emoj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castilloh\Downloads\descarga.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30200" cy="3302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A657D0D" w14:textId="77777777" w:rsidR="000613A5" w:rsidRPr="00EB3719" w:rsidRDefault="000613A5" w:rsidP="002E3A47">
            <w:pPr>
              <w:spacing w:after="0"/>
              <w:jc w:val="center"/>
              <w:rPr>
                <w:rFonts w:ascii="Arial" w:hAnsi="Arial" w:cs="Arial"/>
                <w:b/>
                <w:i/>
                <w:sz w:val="24"/>
                <w:szCs w:val="24"/>
              </w:rPr>
            </w:pPr>
          </w:p>
          <w:p w14:paraId="027B39D6" w14:textId="0F812A96" w:rsidR="000613A5" w:rsidRPr="00EB3719" w:rsidRDefault="00193DAC" w:rsidP="002E3A47">
            <w:pPr>
              <w:spacing w:after="0"/>
              <w:jc w:val="center"/>
              <w:rPr>
                <w:rFonts w:ascii="Arial" w:hAnsi="Arial" w:cs="Arial"/>
                <w:b/>
                <w:i/>
                <w:sz w:val="24"/>
                <w:szCs w:val="24"/>
              </w:rPr>
            </w:pPr>
            <w:r w:rsidRPr="00EB3719">
              <w:rPr>
                <w:rFonts w:ascii="Arial" w:hAnsi="Arial" w:cs="Arial"/>
                <w:b/>
                <w:i/>
                <w:sz w:val="24"/>
                <w:szCs w:val="24"/>
              </w:rPr>
              <w:t>No achieved yet</w:t>
            </w:r>
          </w:p>
          <w:p w14:paraId="4C667F9D" w14:textId="5BF51CC5" w:rsidR="000613A5" w:rsidRPr="00EB3719" w:rsidRDefault="00193DAC" w:rsidP="00193DAC">
            <w:pPr>
              <w:spacing w:after="0"/>
              <w:jc w:val="center"/>
              <w:rPr>
                <w:rFonts w:ascii="Arial" w:hAnsi="Arial" w:cs="Arial"/>
                <w:b/>
                <w:i/>
                <w:sz w:val="24"/>
                <w:szCs w:val="24"/>
              </w:rPr>
            </w:pPr>
            <w:r w:rsidRPr="00EB3719">
              <w:rPr>
                <w:rFonts w:ascii="Arial" w:hAnsi="Arial" w:cs="Arial"/>
                <w:color w:val="000000"/>
                <w:sz w:val="24"/>
                <w:szCs w:val="24"/>
              </w:rPr>
              <w:t xml:space="preserve">(Learner cannot achieve the task) </w:t>
            </w:r>
          </w:p>
        </w:tc>
      </w:tr>
      <w:tr w:rsidR="000613A5" w:rsidRPr="00EB3719" w14:paraId="14F2C932" w14:textId="77777777" w:rsidTr="00193DAC">
        <w:tblPrEx>
          <w:tblCellMar>
            <w:left w:w="108" w:type="dxa"/>
            <w:right w:w="108" w:type="dxa"/>
          </w:tblCellMar>
          <w:tblLook w:val="04A0" w:firstRow="1" w:lastRow="0" w:firstColumn="1" w:lastColumn="0" w:noHBand="0" w:noVBand="1"/>
        </w:tblPrEx>
        <w:trPr>
          <w:trHeight w:val="334"/>
          <w:jc w:val="center"/>
        </w:trPr>
        <w:tc>
          <w:tcPr>
            <w:tcW w:w="9780" w:type="dxa"/>
            <w:shd w:val="clear" w:color="auto" w:fill="auto"/>
          </w:tcPr>
          <w:p w14:paraId="461BB9F9" w14:textId="556824B1" w:rsidR="000613A5" w:rsidRPr="00EB3719" w:rsidRDefault="00687E54" w:rsidP="000613A5">
            <w:pPr>
              <w:pStyle w:val="Sinespaciado"/>
              <w:rPr>
                <w:rFonts w:ascii="Arial" w:hAnsi="Arial" w:cs="Arial"/>
                <w:sz w:val="24"/>
                <w:szCs w:val="24"/>
                <w:lang w:val="en-GB"/>
              </w:rPr>
            </w:pPr>
            <w:r>
              <w:rPr>
                <w:rFonts w:ascii="Arial" w:hAnsi="Arial" w:cs="Arial"/>
                <w:sz w:val="24"/>
                <w:szCs w:val="24"/>
                <w:lang w:val="en-US"/>
              </w:rPr>
              <w:t>i</w:t>
            </w:r>
            <w:r w:rsidR="00CC6458" w:rsidRPr="00EB3719">
              <w:rPr>
                <w:rFonts w:ascii="Arial" w:hAnsi="Arial" w:cs="Arial"/>
                <w:sz w:val="24"/>
                <w:szCs w:val="24"/>
                <w:lang w:val="en-US"/>
              </w:rPr>
              <w:t>dentify</w:t>
            </w:r>
            <w:r w:rsidR="000613A5" w:rsidRPr="00EB3719">
              <w:rPr>
                <w:rFonts w:ascii="Arial" w:hAnsi="Arial" w:cs="Arial"/>
                <w:sz w:val="24"/>
                <w:szCs w:val="24"/>
                <w:lang w:val="en-US"/>
              </w:rPr>
              <w:t xml:space="preserve"> greetings, expressions of politeness and people’s preferences when listening to oral exchanges or texts by solving a multiple choice exercise.</w:t>
            </w:r>
          </w:p>
        </w:tc>
        <w:tc>
          <w:tcPr>
            <w:tcW w:w="1411" w:type="dxa"/>
            <w:shd w:val="clear" w:color="auto" w:fill="auto"/>
          </w:tcPr>
          <w:p w14:paraId="30BA6597" w14:textId="77777777" w:rsidR="000613A5" w:rsidRPr="00EB3719" w:rsidRDefault="000613A5" w:rsidP="000613A5">
            <w:pPr>
              <w:pStyle w:val="Sinespaciado"/>
              <w:rPr>
                <w:rFonts w:ascii="Arial" w:hAnsi="Arial" w:cs="Arial"/>
                <w:i/>
                <w:sz w:val="24"/>
                <w:szCs w:val="24"/>
                <w:lang w:val="en-GB"/>
              </w:rPr>
            </w:pPr>
          </w:p>
        </w:tc>
        <w:tc>
          <w:tcPr>
            <w:tcW w:w="1837" w:type="dxa"/>
            <w:gridSpan w:val="2"/>
            <w:shd w:val="clear" w:color="auto" w:fill="auto"/>
          </w:tcPr>
          <w:p w14:paraId="79D82D6A" w14:textId="77777777" w:rsidR="000613A5" w:rsidRPr="00EB3719" w:rsidRDefault="000613A5" w:rsidP="000613A5">
            <w:pPr>
              <w:pStyle w:val="Sinespaciado"/>
              <w:rPr>
                <w:rFonts w:ascii="Arial" w:hAnsi="Arial" w:cs="Arial"/>
                <w:i/>
                <w:sz w:val="24"/>
                <w:szCs w:val="24"/>
                <w:lang w:val="en-US"/>
              </w:rPr>
            </w:pPr>
          </w:p>
        </w:tc>
        <w:tc>
          <w:tcPr>
            <w:tcW w:w="1284" w:type="dxa"/>
            <w:shd w:val="clear" w:color="auto" w:fill="auto"/>
          </w:tcPr>
          <w:p w14:paraId="75533A5C" w14:textId="77777777" w:rsidR="000613A5" w:rsidRPr="00EB3719" w:rsidRDefault="000613A5" w:rsidP="000613A5">
            <w:pPr>
              <w:pStyle w:val="Sinespaciado"/>
              <w:rPr>
                <w:rFonts w:ascii="Arial" w:hAnsi="Arial" w:cs="Arial"/>
                <w:i/>
                <w:sz w:val="24"/>
                <w:szCs w:val="24"/>
                <w:lang w:val="en-US"/>
              </w:rPr>
            </w:pPr>
          </w:p>
        </w:tc>
      </w:tr>
      <w:tr w:rsidR="000613A5" w:rsidRPr="00EB3719" w14:paraId="76975483" w14:textId="77777777" w:rsidTr="00193DAC">
        <w:tblPrEx>
          <w:tblCellMar>
            <w:left w:w="108" w:type="dxa"/>
            <w:right w:w="108" w:type="dxa"/>
          </w:tblCellMar>
          <w:tblLook w:val="04A0" w:firstRow="1" w:lastRow="0" w:firstColumn="1" w:lastColumn="0" w:noHBand="0" w:noVBand="1"/>
        </w:tblPrEx>
        <w:trPr>
          <w:trHeight w:val="251"/>
          <w:jc w:val="center"/>
        </w:trPr>
        <w:tc>
          <w:tcPr>
            <w:tcW w:w="9780" w:type="dxa"/>
            <w:shd w:val="clear" w:color="auto" w:fill="auto"/>
          </w:tcPr>
          <w:p w14:paraId="411D3AB0" w14:textId="1DB07DFC" w:rsidR="000613A5" w:rsidRPr="00EB3719" w:rsidRDefault="00687E54" w:rsidP="000613A5">
            <w:pPr>
              <w:pStyle w:val="Sinespaciado"/>
              <w:rPr>
                <w:rFonts w:ascii="Arial" w:hAnsi="Arial" w:cs="Arial"/>
                <w:sz w:val="24"/>
                <w:szCs w:val="24"/>
                <w:lang w:val="en-US"/>
              </w:rPr>
            </w:pPr>
            <w:r>
              <w:rPr>
                <w:rFonts w:ascii="Arial" w:hAnsi="Arial" w:cs="Arial"/>
                <w:sz w:val="24"/>
                <w:szCs w:val="24"/>
                <w:lang w:val="en-US"/>
              </w:rPr>
              <w:t>r</w:t>
            </w:r>
            <w:r w:rsidR="00CC6458" w:rsidRPr="00EB3719">
              <w:rPr>
                <w:rFonts w:ascii="Arial" w:hAnsi="Arial" w:cs="Arial"/>
                <w:sz w:val="24"/>
                <w:szCs w:val="24"/>
                <w:lang w:val="en-US"/>
              </w:rPr>
              <w:t>ecognize</w:t>
            </w:r>
            <w:r w:rsidR="000613A5" w:rsidRPr="00EB3719">
              <w:rPr>
                <w:rFonts w:ascii="Arial" w:hAnsi="Arial" w:cs="Arial"/>
                <w:sz w:val="24"/>
                <w:szCs w:val="24"/>
                <w:lang w:val="en-US"/>
              </w:rPr>
              <w:t xml:space="preserve"> greetings, expressions of politeness and people’s when listening to oral exchanges or texts.</w:t>
            </w:r>
          </w:p>
        </w:tc>
        <w:tc>
          <w:tcPr>
            <w:tcW w:w="1411" w:type="dxa"/>
            <w:shd w:val="clear" w:color="auto" w:fill="auto"/>
          </w:tcPr>
          <w:p w14:paraId="19613C45" w14:textId="77777777" w:rsidR="000613A5" w:rsidRPr="00EB3719" w:rsidRDefault="000613A5" w:rsidP="000613A5">
            <w:pPr>
              <w:pStyle w:val="Sinespaciado"/>
              <w:rPr>
                <w:rFonts w:ascii="Arial" w:hAnsi="Arial" w:cs="Arial"/>
                <w:i/>
                <w:sz w:val="24"/>
                <w:szCs w:val="24"/>
                <w:lang w:val="en-US"/>
              </w:rPr>
            </w:pPr>
          </w:p>
        </w:tc>
        <w:tc>
          <w:tcPr>
            <w:tcW w:w="1837" w:type="dxa"/>
            <w:gridSpan w:val="2"/>
            <w:shd w:val="clear" w:color="auto" w:fill="auto"/>
          </w:tcPr>
          <w:p w14:paraId="4251DDBC" w14:textId="77777777" w:rsidR="000613A5" w:rsidRPr="00EB3719" w:rsidRDefault="000613A5" w:rsidP="000613A5">
            <w:pPr>
              <w:pStyle w:val="Sinespaciado"/>
              <w:rPr>
                <w:rFonts w:ascii="Arial" w:hAnsi="Arial" w:cs="Arial"/>
                <w:i/>
                <w:sz w:val="24"/>
                <w:szCs w:val="24"/>
                <w:lang w:val="en-US"/>
              </w:rPr>
            </w:pPr>
          </w:p>
        </w:tc>
        <w:tc>
          <w:tcPr>
            <w:tcW w:w="1284" w:type="dxa"/>
            <w:shd w:val="clear" w:color="auto" w:fill="auto"/>
          </w:tcPr>
          <w:p w14:paraId="59B457C0" w14:textId="77777777" w:rsidR="000613A5" w:rsidRPr="00EB3719" w:rsidRDefault="000613A5" w:rsidP="000613A5">
            <w:pPr>
              <w:pStyle w:val="Sinespaciado"/>
              <w:rPr>
                <w:rFonts w:ascii="Arial" w:hAnsi="Arial" w:cs="Arial"/>
                <w:i/>
                <w:sz w:val="24"/>
                <w:szCs w:val="24"/>
                <w:lang w:val="en-US"/>
              </w:rPr>
            </w:pPr>
          </w:p>
        </w:tc>
      </w:tr>
      <w:tr w:rsidR="000613A5" w:rsidRPr="00EB3719" w14:paraId="3A3C846D" w14:textId="77777777" w:rsidTr="00193DAC">
        <w:tblPrEx>
          <w:tblCellMar>
            <w:left w:w="108" w:type="dxa"/>
            <w:right w:w="108" w:type="dxa"/>
          </w:tblCellMar>
          <w:tblLook w:val="04A0" w:firstRow="1" w:lastRow="0" w:firstColumn="1" w:lastColumn="0" w:noHBand="0" w:noVBand="1"/>
        </w:tblPrEx>
        <w:trPr>
          <w:trHeight w:val="251"/>
          <w:jc w:val="center"/>
        </w:trPr>
        <w:tc>
          <w:tcPr>
            <w:tcW w:w="9780" w:type="dxa"/>
            <w:shd w:val="clear" w:color="auto" w:fill="auto"/>
          </w:tcPr>
          <w:p w14:paraId="269217C8" w14:textId="5CC7CB3C" w:rsidR="000613A5" w:rsidRPr="00EB3719" w:rsidRDefault="00687E54" w:rsidP="000613A5">
            <w:pPr>
              <w:pStyle w:val="Sinespaciado"/>
              <w:rPr>
                <w:rFonts w:ascii="Arial" w:hAnsi="Arial" w:cs="Arial"/>
                <w:sz w:val="24"/>
                <w:szCs w:val="24"/>
                <w:lang w:val="en-US"/>
              </w:rPr>
            </w:pPr>
            <w:r>
              <w:rPr>
                <w:rFonts w:ascii="Arial" w:hAnsi="Arial" w:cs="Arial"/>
                <w:bCs/>
                <w:sz w:val="24"/>
                <w:szCs w:val="24"/>
                <w:lang w:val="en-US" w:eastAsia="es-CR"/>
              </w:rPr>
              <w:t>r</w:t>
            </w:r>
            <w:r w:rsidR="00CC6458" w:rsidRPr="00EB3719">
              <w:rPr>
                <w:rFonts w:ascii="Arial" w:hAnsi="Arial" w:cs="Arial"/>
                <w:bCs/>
                <w:sz w:val="24"/>
                <w:szCs w:val="24"/>
                <w:lang w:val="en-GB" w:eastAsia="es-CR"/>
              </w:rPr>
              <w:t>ead</w:t>
            </w:r>
            <w:r w:rsidR="000613A5" w:rsidRPr="00EB3719">
              <w:rPr>
                <w:rFonts w:ascii="Arial" w:hAnsi="Arial" w:cs="Arial"/>
                <w:bCs/>
                <w:sz w:val="24"/>
                <w:szCs w:val="24"/>
                <w:lang w:val="en-GB" w:eastAsia="es-CR"/>
              </w:rPr>
              <w:t xml:space="preserve"> a short text or </w:t>
            </w:r>
            <w:r w:rsidR="00CC6458" w:rsidRPr="00EB3719">
              <w:rPr>
                <w:rFonts w:ascii="Arial" w:hAnsi="Arial" w:cs="Arial"/>
                <w:bCs/>
                <w:sz w:val="24"/>
                <w:szCs w:val="24"/>
                <w:lang w:val="en-GB" w:eastAsia="es-CR"/>
              </w:rPr>
              <w:t>narration with</w:t>
            </w:r>
            <w:r w:rsidR="000613A5" w:rsidRPr="00EB3719">
              <w:rPr>
                <w:rFonts w:ascii="Arial" w:hAnsi="Arial" w:cs="Arial"/>
                <w:bCs/>
                <w:sz w:val="24"/>
                <w:szCs w:val="24"/>
                <w:lang w:val="en-GB" w:eastAsia="es-CR"/>
              </w:rPr>
              <w:t xml:space="preserve"> good intonation and speed to make it comprehensible.</w:t>
            </w:r>
          </w:p>
        </w:tc>
        <w:tc>
          <w:tcPr>
            <w:tcW w:w="1411" w:type="dxa"/>
            <w:shd w:val="clear" w:color="auto" w:fill="auto"/>
          </w:tcPr>
          <w:p w14:paraId="4DA7269A" w14:textId="77777777" w:rsidR="000613A5" w:rsidRPr="00EB3719" w:rsidRDefault="000613A5" w:rsidP="000613A5">
            <w:pPr>
              <w:pStyle w:val="Sinespaciado"/>
              <w:rPr>
                <w:rFonts w:ascii="Arial" w:hAnsi="Arial" w:cs="Arial"/>
                <w:i/>
                <w:sz w:val="24"/>
                <w:szCs w:val="24"/>
                <w:lang w:val="en-US"/>
              </w:rPr>
            </w:pPr>
          </w:p>
        </w:tc>
        <w:tc>
          <w:tcPr>
            <w:tcW w:w="1837" w:type="dxa"/>
            <w:gridSpan w:val="2"/>
            <w:shd w:val="clear" w:color="auto" w:fill="auto"/>
          </w:tcPr>
          <w:p w14:paraId="2080BEB5" w14:textId="77777777" w:rsidR="000613A5" w:rsidRPr="00EB3719" w:rsidRDefault="000613A5" w:rsidP="000613A5">
            <w:pPr>
              <w:pStyle w:val="Sinespaciado"/>
              <w:rPr>
                <w:rFonts w:ascii="Arial" w:hAnsi="Arial" w:cs="Arial"/>
                <w:i/>
                <w:sz w:val="24"/>
                <w:szCs w:val="24"/>
                <w:lang w:val="en-US"/>
              </w:rPr>
            </w:pPr>
          </w:p>
        </w:tc>
        <w:tc>
          <w:tcPr>
            <w:tcW w:w="1284" w:type="dxa"/>
            <w:shd w:val="clear" w:color="auto" w:fill="auto"/>
          </w:tcPr>
          <w:p w14:paraId="0620FAA7" w14:textId="77777777" w:rsidR="000613A5" w:rsidRPr="00EB3719" w:rsidRDefault="000613A5" w:rsidP="000613A5">
            <w:pPr>
              <w:pStyle w:val="Sinespaciado"/>
              <w:rPr>
                <w:rFonts w:ascii="Arial" w:hAnsi="Arial" w:cs="Arial"/>
                <w:i/>
                <w:sz w:val="24"/>
                <w:szCs w:val="24"/>
                <w:lang w:val="en-US"/>
              </w:rPr>
            </w:pPr>
          </w:p>
        </w:tc>
      </w:tr>
      <w:tr w:rsidR="000613A5" w:rsidRPr="00EB3719" w14:paraId="4355F3E5" w14:textId="77777777" w:rsidTr="00193DAC">
        <w:tblPrEx>
          <w:tblCellMar>
            <w:left w:w="108" w:type="dxa"/>
            <w:right w:w="108" w:type="dxa"/>
          </w:tblCellMar>
          <w:tblLook w:val="04A0" w:firstRow="1" w:lastRow="0" w:firstColumn="1" w:lastColumn="0" w:noHBand="0" w:noVBand="1"/>
        </w:tblPrEx>
        <w:trPr>
          <w:trHeight w:val="251"/>
          <w:jc w:val="center"/>
        </w:trPr>
        <w:tc>
          <w:tcPr>
            <w:tcW w:w="9780" w:type="dxa"/>
            <w:shd w:val="clear" w:color="auto" w:fill="auto"/>
          </w:tcPr>
          <w:p w14:paraId="3EB1266F" w14:textId="7E5161AB" w:rsidR="000613A5" w:rsidRPr="00EB3719" w:rsidRDefault="00687E54" w:rsidP="000613A5">
            <w:pPr>
              <w:pStyle w:val="Sinespaciado"/>
              <w:rPr>
                <w:rFonts w:ascii="Arial" w:hAnsi="Arial" w:cs="Arial"/>
                <w:bCs/>
                <w:sz w:val="24"/>
                <w:szCs w:val="24"/>
                <w:lang w:val="en-US"/>
              </w:rPr>
            </w:pPr>
            <w:r>
              <w:rPr>
                <w:rFonts w:ascii="Arial" w:hAnsi="Arial" w:cs="Arial"/>
                <w:bCs/>
                <w:sz w:val="24"/>
                <w:szCs w:val="24"/>
                <w:lang w:val="en-US" w:eastAsia="es-CR"/>
              </w:rPr>
              <w:t>r</w:t>
            </w:r>
            <w:r w:rsidR="00CC6458" w:rsidRPr="00EB3719">
              <w:rPr>
                <w:rFonts w:ascii="Arial" w:hAnsi="Arial" w:cs="Arial"/>
                <w:bCs/>
                <w:sz w:val="24"/>
                <w:szCs w:val="24"/>
                <w:lang w:val="en-GB" w:eastAsia="es-CR"/>
              </w:rPr>
              <w:t>ead</w:t>
            </w:r>
            <w:r w:rsidR="000613A5" w:rsidRPr="00EB3719">
              <w:rPr>
                <w:rFonts w:ascii="Arial" w:hAnsi="Arial" w:cs="Arial"/>
                <w:bCs/>
                <w:sz w:val="24"/>
                <w:szCs w:val="24"/>
                <w:lang w:val="en-GB" w:eastAsia="es-CR"/>
              </w:rPr>
              <w:t xml:space="preserve"> words and sentences related with hobbies and favorite </w:t>
            </w:r>
            <w:r w:rsidR="00CC6458" w:rsidRPr="00EB3719">
              <w:rPr>
                <w:rFonts w:ascii="Arial" w:hAnsi="Arial" w:cs="Arial"/>
                <w:bCs/>
                <w:sz w:val="24"/>
                <w:szCs w:val="24"/>
                <w:lang w:val="en-GB" w:eastAsia="es-CR"/>
              </w:rPr>
              <w:t>activities with</w:t>
            </w:r>
            <w:r w:rsidR="000613A5" w:rsidRPr="00EB3719">
              <w:rPr>
                <w:rFonts w:ascii="Arial" w:hAnsi="Arial" w:cs="Arial"/>
                <w:bCs/>
                <w:sz w:val="24"/>
                <w:szCs w:val="24"/>
                <w:lang w:val="en-GB" w:eastAsia="es-CR"/>
              </w:rPr>
              <w:t xml:space="preserve"> good pronunciation and with attention to punctuation pauses.</w:t>
            </w:r>
          </w:p>
        </w:tc>
        <w:tc>
          <w:tcPr>
            <w:tcW w:w="1411" w:type="dxa"/>
            <w:shd w:val="clear" w:color="auto" w:fill="auto"/>
          </w:tcPr>
          <w:p w14:paraId="2D1C4C30" w14:textId="77777777" w:rsidR="000613A5" w:rsidRPr="00EB3719" w:rsidRDefault="000613A5" w:rsidP="000613A5">
            <w:pPr>
              <w:pStyle w:val="Sinespaciado"/>
              <w:rPr>
                <w:rFonts w:ascii="Arial" w:hAnsi="Arial" w:cs="Arial"/>
                <w:i/>
                <w:sz w:val="24"/>
                <w:szCs w:val="24"/>
                <w:lang w:val="en-US"/>
              </w:rPr>
            </w:pPr>
          </w:p>
        </w:tc>
        <w:tc>
          <w:tcPr>
            <w:tcW w:w="1837" w:type="dxa"/>
            <w:gridSpan w:val="2"/>
            <w:shd w:val="clear" w:color="auto" w:fill="auto"/>
          </w:tcPr>
          <w:p w14:paraId="31A39B70" w14:textId="77777777" w:rsidR="000613A5" w:rsidRPr="00EB3719" w:rsidRDefault="000613A5" w:rsidP="000613A5">
            <w:pPr>
              <w:pStyle w:val="Sinespaciado"/>
              <w:rPr>
                <w:rFonts w:ascii="Arial" w:hAnsi="Arial" w:cs="Arial"/>
                <w:i/>
                <w:sz w:val="24"/>
                <w:szCs w:val="24"/>
                <w:lang w:val="en-US"/>
              </w:rPr>
            </w:pPr>
          </w:p>
        </w:tc>
        <w:tc>
          <w:tcPr>
            <w:tcW w:w="1284" w:type="dxa"/>
            <w:shd w:val="clear" w:color="auto" w:fill="auto"/>
          </w:tcPr>
          <w:p w14:paraId="6C8EF4E5" w14:textId="77777777" w:rsidR="000613A5" w:rsidRPr="00EB3719" w:rsidRDefault="000613A5" w:rsidP="000613A5">
            <w:pPr>
              <w:pStyle w:val="Sinespaciado"/>
              <w:rPr>
                <w:rFonts w:ascii="Arial" w:hAnsi="Arial" w:cs="Arial"/>
                <w:i/>
                <w:sz w:val="24"/>
                <w:szCs w:val="24"/>
                <w:lang w:val="en-US"/>
              </w:rPr>
            </w:pPr>
          </w:p>
        </w:tc>
      </w:tr>
      <w:tr w:rsidR="000613A5" w:rsidRPr="00EB3719" w14:paraId="226FECC0" w14:textId="77777777" w:rsidTr="00193DAC">
        <w:tblPrEx>
          <w:tblCellMar>
            <w:left w:w="108" w:type="dxa"/>
            <w:right w:w="108" w:type="dxa"/>
          </w:tblCellMar>
          <w:tblLook w:val="04A0" w:firstRow="1" w:lastRow="0" w:firstColumn="1" w:lastColumn="0" w:noHBand="0" w:noVBand="1"/>
        </w:tblPrEx>
        <w:trPr>
          <w:trHeight w:val="251"/>
          <w:jc w:val="center"/>
        </w:trPr>
        <w:tc>
          <w:tcPr>
            <w:tcW w:w="9780" w:type="dxa"/>
            <w:shd w:val="clear" w:color="auto" w:fill="auto"/>
          </w:tcPr>
          <w:p w14:paraId="537A7806" w14:textId="552FCD3A" w:rsidR="000613A5" w:rsidRPr="00EB3719" w:rsidRDefault="00687E54" w:rsidP="000613A5">
            <w:pPr>
              <w:pStyle w:val="Sinespaciado"/>
              <w:rPr>
                <w:rFonts w:ascii="Arial" w:hAnsi="Arial" w:cs="Arial"/>
                <w:bCs/>
                <w:sz w:val="24"/>
                <w:szCs w:val="24"/>
                <w:lang w:val="en-US"/>
              </w:rPr>
            </w:pPr>
            <w:r>
              <w:rPr>
                <w:rFonts w:ascii="Arial" w:hAnsi="Arial" w:cs="Arial"/>
                <w:sz w:val="24"/>
                <w:szCs w:val="24"/>
                <w:lang w:val="en-US"/>
              </w:rPr>
              <w:t>r</w:t>
            </w:r>
            <w:r w:rsidR="00CC6458" w:rsidRPr="00EB3719">
              <w:rPr>
                <w:rFonts w:ascii="Arial" w:hAnsi="Arial" w:cs="Arial"/>
                <w:sz w:val="24"/>
                <w:szCs w:val="24"/>
                <w:lang w:val="en-GB"/>
              </w:rPr>
              <w:t>ecognize</w:t>
            </w:r>
            <w:r w:rsidR="000613A5" w:rsidRPr="00EB3719">
              <w:rPr>
                <w:rFonts w:ascii="Arial" w:hAnsi="Arial" w:cs="Arial"/>
                <w:sz w:val="24"/>
                <w:szCs w:val="24"/>
                <w:lang w:val="en-GB"/>
              </w:rPr>
              <w:t xml:space="preserve"> the pronunciation of minimal pair sounds: s / </w:t>
            </w:r>
            <w:r w:rsidR="000613A5" w:rsidRPr="00EB3719">
              <w:rPr>
                <w:rFonts w:ascii="Arial" w:hAnsi="Arial" w:cs="Arial"/>
                <w:sz w:val="24"/>
                <w:szCs w:val="24"/>
              </w:rPr>
              <w:t>θ</w:t>
            </w:r>
            <w:r w:rsidR="000613A5" w:rsidRPr="00EB3719">
              <w:rPr>
                <w:rFonts w:ascii="Arial" w:hAnsi="Arial" w:cs="Arial"/>
                <w:sz w:val="24"/>
                <w:szCs w:val="24"/>
                <w:lang w:val="en-US"/>
              </w:rPr>
              <w:t xml:space="preserve"> as they appear in list of words or sentences.</w:t>
            </w:r>
          </w:p>
        </w:tc>
        <w:tc>
          <w:tcPr>
            <w:tcW w:w="1411" w:type="dxa"/>
            <w:shd w:val="clear" w:color="auto" w:fill="auto"/>
          </w:tcPr>
          <w:p w14:paraId="1C5B643C" w14:textId="77777777" w:rsidR="000613A5" w:rsidRPr="00EB3719" w:rsidRDefault="000613A5" w:rsidP="000613A5">
            <w:pPr>
              <w:pStyle w:val="Sinespaciado"/>
              <w:rPr>
                <w:rFonts w:ascii="Arial" w:hAnsi="Arial" w:cs="Arial"/>
                <w:i/>
                <w:sz w:val="24"/>
                <w:szCs w:val="24"/>
                <w:lang w:val="en-US"/>
              </w:rPr>
            </w:pPr>
          </w:p>
        </w:tc>
        <w:tc>
          <w:tcPr>
            <w:tcW w:w="1837" w:type="dxa"/>
            <w:gridSpan w:val="2"/>
            <w:shd w:val="clear" w:color="auto" w:fill="auto"/>
          </w:tcPr>
          <w:p w14:paraId="79211468" w14:textId="77777777" w:rsidR="000613A5" w:rsidRPr="00EB3719" w:rsidRDefault="000613A5" w:rsidP="000613A5">
            <w:pPr>
              <w:pStyle w:val="Sinespaciado"/>
              <w:rPr>
                <w:rFonts w:ascii="Arial" w:hAnsi="Arial" w:cs="Arial"/>
                <w:i/>
                <w:sz w:val="24"/>
                <w:szCs w:val="24"/>
                <w:lang w:val="en-US"/>
              </w:rPr>
            </w:pPr>
          </w:p>
        </w:tc>
        <w:tc>
          <w:tcPr>
            <w:tcW w:w="1284" w:type="dxa"/>
            <w:shd w:val="clear" w:color="auto" w:fill="auto"/>
          </w:tcPr>
          <w:p w14:paraId="0518C5FB" w14:textId="77777777" w:rsidR="000613A5" w:rsidRPr="00EB3719" w:rsidRDefault="000613A5" w:rsidP="000613A5">
            <w:pPr>
              <w:pStyle w:val="Sinespaciado"/>
              <w:rPr>
                <w:rFonts w:ascii="Arial" w:hAnsi="Arial" w:cs="Arial"/>
                <w:i/>
                <w:sz w:val="24"/>
                <w:szCs w:val="24"/>
                <w:lang w:val="en-US"/>
              </w:rPr>
            </w:pPr>
          </w:p>
        </w:tc>
      </w:tr>
      <w:tr w:rsidR="000613A5" w:rsidRPr="00EB3719" w14:paraId="0DA4A89E" w14:textId="77777777" w:rsidTr="00193DAC">
        <w:tblPrEx>
          <w:tblCellMar>
            <w:left w:w="108" w:type="dxa"/>
            <w:right w:w="108" w:type="dxa"/>
          </w:tblCellMar>
          <w:tblLook w:val="04A0" w:firstRow="1" w:lastRow="0" w:firstColumn="1" w:lastColumn="0" w:noHBand="0" w:noVBand="1"/>
        </w:tblPrEx>
        <w:trPr>
          <w:trHeight w:val="251"/>
          <w:jc w:val="center"/>
        </w:trPr>
        <w:tc>
          <w:tcPr>
            <w:tcW w:w="9780" w:type="dxa"/>
            <w:shd w:val="clear" w:color="auto" w:fill="auto"/>
          </w:tcPr>
          <w:p w14:paraId="787A782B" w14:textId="2DEDBAF7" w:rsidR="000613A5" w:rsidRPr="00EB3719" w:rsidRDefault="000613A5" w:rsidP="000613A5">
            <w:pPr>
              <w:pStyle w:val="Sinespaciado"/>
              <w:rPr>
                <w:rFonts w:ascii="Arial" w:hAnsi="Arial" w:cs="Arial"/>
                <w:sz w:val="24"/>
                <w:szCs w:val="24"/>
                <w:lang w:val="en-GB"/>
              </w:rPr>
            </w:pPr>
            <w:r w:rsidRPr="00EB3719">
              <w:rPr>
                <w:rFonts w:ascii="Arial" w:hAnsi="Arial" w:cs="Arial"/>
                <w:sz w:val="24"/>
                <w:szCs w:val="24"/>
                <w:lang w:val="en-US"/>
              </w:rPr>
              <w:t xml:space="preserve">read words and sentences that contain the </w:t>
            </w:r>
            <w:r w:rsidRPr="00EB3719">
              <w:rPr>
                <w:rFonts w:ascii="Arial" w:hAnsi="Arial" w:cs="Arial"/>
                <w:sz w:val="24"/>
                <w:szCs w:val="24"/>
                <w:lang w:val="en-GB"/>
              </w:rPr>
              <w:t xml:space="preserve">minimal pair sounds: s / </w:t>
            </w:r>
            <w:r w:rsidRPr="00EB3719">
              <w:rPr>
                <w:rFonts w:ascii="Arial" w:hAnsi="Arial" w:cs="Arial"/>
                <w:sz w:val="24"/>
                <w:szCs w:val="24"/>
              </w:rPr>
              <w:t>θ</w:t>
            </w:r>
          </w:p>
          <w:p w14:paraId="0D60F8AB" w14:textId="77777777" w:rsidR="000613A5" w:rsidRPr="00EB3719" w:rsidRDefault="000613A5" w:rsidP="000613A5">
            <w:pPr>
              <w:pStyle w:val="Sinespaciado"/>
              <w:rPr>
                <w:rFonts w:ascii="Arial" w:hAnsi="Arial" w:cs="Arial"/>
                <w:sz w:val="24"/>
                <w:szCs w:val="24"/>
                <w:lang w:val="en-GB"/>
              </w:rPr>
            </w:pPr>
            <w:r w:rsidRPr="00EB3719">
              <w:rPr>
                <w:rFonts w:ascii="Arial" w:hAnsi="Arial" w:cs="Arial"/>
                <w:sz w:val="24"/>
                <w:szCs w:val="24"/>
                <w:lang w:val="en-GB"/>
              </w:rPr>
              <w:t>sin/ thin correctly.</w:t>
            </w:r>
          </w:p>
          <w:p w14:paraId="3ADA4EED" w14:textId="0E2CDE40" w:rsidR="000613A5" w:rsidRPr="00EB3719" w:rsidRDefault="000613A5" w:rsidP="000613A5">
            <w:pPr>
              <w:pStyle w:val="Sinespaciado"/>
              <w:rPr>
                <w:rFonts w:ascii="Arial" w:hAnsi="Arial" w:cs="Arial"/>
                <w:bCs/>
                <w:sz w:val="24"/>
                <w:szCs w:val="24"/>
              </w:rPr>
            </w:pPr>
          </w:p>
        </w:tc>
        <w:tc>
          <w:tcPr>
            <w:tcW w:w="1411" w:type="dxa"/>
            <w:shd w:val="clear" w:color="auto" w:fill="auto"/>
          </w:tcPr>
          <w:p w14:paraId="6412B762" w14:textId="77777777" w:rsidR="000613A5" w:rsidRPr="00EB3719" w:rsidRDefault="000613A5" w:rsidP="000613A5">
            <w:pPr>
              <w:pStyle w:val="Sinespaciado"/>
              <w:rPr>
                <w:rFonts w:ascii="Arial" w:hAnsi="Arial" w:cs="Arial"/>
                <w:i/>
                <w:sz w:val="24"/>
                <w:szCs w:val="24"/>
              </w:rPr>
            </w:pPr>
          </w:p>
        </w:tc>
        <w:tc>
          <w:tcPr>
            <w:tcW w:w="1837" w:type="dxa"/>
            <w:gridSpan w:val="2"/>
            <w:shd w:val="clear" w:color="auto" w:fill="auto"/>
          </w:tcPr>
          <w:p w14:paraId="3D1209E9" w14:textId="77777777" w:rsidR="000613A5" w:rsidRPr="00EB3719" w:rsidRDefault="000613A5" w:rsidP="000613A5">
            <w:pPr>
              <w:pStyle w:val="Sinespaciado"/>
              <w:rPr>
                <w:rFonts w:ascii="Arial" w:hAnsi="Arial" w:cs="Arial"/>
                <w:i/>
                <w:sz w:val="24"/>
                <w:szCs w:val="24"/>
              </w:rPr>
            </w:pPr>
          </w:p>
        </w:tc>
        <w:tc>
          <w:tcPr>
            <w:tcW w:w="1284" w:type="dxa"/>
            <w:shd w:val="clear" w:color="auto" w:fill="auto"/>
          </w:tcPr>
          <w:p w14:paraId="78130B47" w14:textId="77777777" w:rsidR="000613A5" w:rsidRPr="00EB3719" w:rsidRDefault="000613A5" w:rsidP="000613A5">
            <w:pPr>
              <w:pStyle w:val="Sinespaciado"/>
              <w:rPr>
                <w:rFonts w:ascii="Arial" w:hAnsi="Arial" w:cs="Arial"/>
                <w:i/>
                <w:sz w:val="24"/>
                <w:szCs w:val="24"/>
              </w:rPr>
            </w:pPr>
          </w:p>
        </w:tc>
      </w:tr>
      <w:tr w:rsidR="000613A5" w:rsidRPr="00EB3719" w14:paraId="33C0F3C1" w14:textId="77777777" w:rsidTr="00193DAC">
        <w:tblPrEx>
          <w:tblCellMar>
            <w:left w:w="108" w:type="dxa"/>
            <w:right w:w="108" w:type="dxa"/>
          </w:tblCellMar>
          <w:tblLook w:val="04A0" w:firstRow="1" w:lastRow="0" w:firstColumn="1" w:lastColumn="0" w:noHBand="0" w:noVBand="1"/>
        </w:tblPrEx>
        <w:trPr>
          <w:trHeight w:val="251"/>
          <w:jc w:val="center"/>
        </w:trPr>
        <w:tc>
          <w:tcPr>
            <w:tcW w:w="9780" w:type="dxa"/>
            <w:shd w:val="clear" w:color="auto" w:fill="auto"/>
          </w:tcPr>
          <w:p w14:paraId="00E578C3" w14:textId="44F82C76" w:rsidR="000613A5" w:rsidRPr="00687E54" w:rsidRDefault="00687E54" w:rsidP="000613A5">
            <w:pPr>
              <w:pStyle w:val="Sinespaciado"/>
              <w:rPr>
                <w:rFonts w:ascii="Arial" w:hAnsi="Arial" w:cs="Arial"/>
                <w:sz w:val="24"/>
                <w:szCs w:val="24"/>
                <w:highlight w:val="white"/>
                <w:lang w:val="en-US"/>
              </w:rPr>
            </w:pPr>
            <w:r>
              <w:rPr>
                <w:rFonts w:ascii="Arial" w:hAnsi="Arial" w:cs="Arial"/>
                <w:sz w:val="24"/>
                <w:szCs w:val="24"/>
                <w:lang w:val="en-US"/>
              </w:rPr>
              <w:t>a</w:t>
            </w:r>
            <w:r w:rsidR="00CC6458" w:rsidRPr="00EB3719">
              <w:rPr>
                <w:rFonts w:ascii="Arial" w:hAnsi="Arial" w:cs="Arial"/>
                <w:sz w:val="24"/>
                <w:szCs w:val="24"/>
                <w:lang w:val="en-GB"/>
              </w:rPr>
              <w:t>sk</w:t>
            </w:r>
            <w:r w:rsidR="000613A5" w:rsidRPr="00EB3719">
              <w:rPr>
                <w:rFonts w:ascii="Arial" w:hAnsi="Arial" w:cs="Arial"/>
                <w:sz w:val="24"/>
                <w:szCs w:val="24"/>
                <w:lang w:val="en-GB"/>
              </w:rPr>
              <w:t xml:space="preserve"> others simple questions concerning their homes (village/town) or their interests (e.g., Where do you live? </w:t>
            </w:r>
            <w:r w:rsidR="000613A5" w:rsidRPr="00EB3719">
              <w:rPr>
                <w:rFonts w:ascii="Arial" w:hAnsi="Arial" w:cs="Arial"/>
                <w:sz w:val="24"/>
                <w:szCs w:val="24"/>
                <w:lang w:val="en-US"/>
              </w:rPr>
              <w:t>What do you like?) in an informal exchange.</w:t>
            </w:r>
          </w:p>
        </w:tc>
        <w:tc>
          <w:tcPr>
            <w:tcW w:w="1411" w:type="dxa"/>
            <w:shd w:val="clear" w:color="auto" w:fill="auto"/>
          </w:tcPr>
          <w:p w14:paraId="7E568FA0" w14:textId="77777777" w:rsidR="000613A5" w:rsidRPr="00687E54" w:rsidRDefault="000613A5" w:rsidP="000613A5">
            <w:pPr>
              <w:pStyle w:val="Sinespaciado"/>
              <w:rPr>
                <w:rFonts w:ascii="Arial" w:hAnsi="Arial" w:cs="Arial"/>
                <w:i/>
                <w:sz w:val="24"/>
                <w:szCs w:val="24"/>
                <w:lang w:val="en-US"/>
              </w:rPr>
            </w:pPr>
          </w:p>
        </w:tc>
        <w:tc>
          <w:tcPr>
            <w:tcW w:w="1837" w:type="dxa"/>
            <w:gridSpan w:val="2"/>
            <w:shd w:val="clear" w:color="auto" w:fill="auto"/>
          </w:tcPr>
          <w:p w14:paraId="59D0F592" w14:textId="77777777" w:rsidR="000613A5" w:rsidRPr="00687E54" w:rsidRDefault="000613A5" w:rsidP="000613A5">
            <w:pPr>
              <w:pStyle w:val="Sinespaciado"/>
              <w:rPr>
                <w:rFonts w:ascii="Arial" w:hAnsi="Arial" w:cs="Arial"/>
                <w:i/>
                <w:sz w:val="24"/>
                <w:szCs w:val="24"/>
                <w:lang w:val="en-US"/>
              </w:rPr>
            </w:pPr>
          </w:p>
        </w:tc>
        <w:tc>
          <w:tcPr>
            <w:tcW w:w="1284" w:type="dxa"/>
            <w:shd w:val="clear" w:color="auto" w:fill="auto"/>
          </w:tcPr>
          <w:p w14:paraId="4069BE93" w14:textId="77777777" w:rsidR="000613A5" w:rsidRPr="00687E54" w:rsidRDefault="000613A5" w:rsidP="000613A5">
            <w:pPr>
              <w:pStyle w:val="Sinespaciado"/>
              <w:rPr>
                <w:rFonts w:ascii="Arial" w:hAnsi="Arial" w:cs="Arial"/>
                <w:i/>
                <w:sz w:val="24"/>
                <w:szCs w:val="24"/>
                <w:lang w:val="en-US"/>
              </w:rPr>
            </w:pPr>
          </w:p>
        </w:tc>
      </w:tr>
    </w:tbl>
    <w:p w14:paraId="26495B2D" w14:textId="77777777" w:rsidR="000613A5" w:rsidRDefault="000613A5">
      <w:pPr>
        <w:spacing w:after="160" w:line="259" w:lineRule="auto"/>
      </w:pPr>
    </w:p>
    <w:p w14:paraId="3133AB8F" w14:textId="77777777" w:rsidR="00266E87" w:rsidRDefault="00266E87">
      <w:pPr>
        <w:spacing w:after="160" w:line="259" w:lineRule="auto"/>
      </w:pPr>
    </w:p>
    <w:p w14:paraId="157D2779" w14:textId="77777777" w:rsidR="00266E87" w:rsidRPr="00EB3719" w:rsidRDefault="00266E87" w:rsidP="00266E87">
      <w:pPr>
        <w:spacing w:after="160" w:line="259" w:lineRule="auto"/>
        <w:rPr>
          <w:rFonts w:ascii="Arial" w:hAnsi="Arial" w:cs="Arial"/>
          <w:b/>
          <w:sz w:val="24"/>
          <w:szCs w:val="24"/>
        </w:rPr>
      </w:pPr>
      <w:r w:rsidRPr="00EB3719">
        <w:rPr>
          <w:rFonts w:ascii="Arial" w:hAnsi="Arial" w:cs="Arial"/>
          <w:b/>
          <w:color w:val="333333"/>
          <w:sz w:val="24"/>
          <w:szCs w:val="24"/>
          <w:u w:val="thick" w:color="333333"/>
        </w:rPr>
        <w:lastRenderedPageBreak/>
        <w:t>Annexes</w:t>
      </w:r>
      <w:r w:rsidRPr="00EB3719">
        <w:rPr>
          <w:rFonts w:ascii="Arial" w:hAnsi="Arial" w:cs="Arial"/>
          <w:b/>
          <w:color w:val="333333"/>
          <w:spacing w:val="-1"/>
          <w:sz w:val="24"/>
          <w:szCs w:val="24"/>
          <w:u w:val="thick" w:color="333333"/>
        </w:rPr>
        <w:t xml:space="preserve"> </w:t>
      </w:r>
      <w:r w:rsidRPr="00EB3719">
        <w:rPr>
          <w:rFonts w:ascii="Arial" w:hAnsi="Arial" w:cs="Arial"/>
          <w:b/>
          <w:color w:val="333333"/>
          <w:sz w:val="24"/>
          <w:szCs w:val="24"/>
          <w:u w:val="thick" w:color="333333"/>
        </w:rPr>
        <w:t>Week</w:t>
      </w:r>
      <w:r w:rsidRPr="00EB3719">
        <w:rPr>
          <w:rFonts w:ascii="Arial" w:hAnsi="Arial" w:cs="Arial"/>
          <w:b/>
          <w:color w:val="333333"/>
          <w:spacing w:val="-1"/>
          <w:sz w:val="24"/>
          <w:szCs w:val="24"/>
          <w:u w:val="thick" w:color="333333"/>
        </w:rPr>
        <w:t xml:space="preserve"> </w:t>
      </w:r>
      <w:r w:rsidRPr="00EB3719">
        <w:rPr>
          <w:rFonts w:ascii="Arial" w:hAnsi="Arial" w:cs="Arial"/>
          <w:b/>
          <w:color w:val="333333"/>
          <w:sz w:val="24"/>
          <w:szCs w:val="24"/>
          <w:u w:val="thick" w:color="333333"/>
        </w:rPr>
        <w:t>1</w:t>
      </w:r>
    </w:p>
    <w:p w14:paraId="7D6009B8" w14:textId="77777777" w:rsidR="00266E87" w:rsidRPr="00EB3719" w:rsidRDefault="00266E87" w:rsidP="00266E87">
      <w:pPr>
        <w:rPr>
          <w:rFonts w:ascii="Arial" w:hAnsi="Arial" w:cs="Arial"/>
          <w:b/>
          <w:sz w:val="24"/>
          <w:szCs w:val="24"/>
        </w:rPr>
      </w:pPr>
      <w:r w:rsidRPr="00EB3719">
        <w:rPr>
          <w:rFonts w:ascii="Arial" w:hAnsi="Arial" w:cs="Arial"/>
          <w:b/>
          <w:sz w:val="24"/>
          <w:szCs w:val="24"/>
        </w:rPr>
        <w:t xml:space="preserve">Annex # 1 </w:t>
      </w:r>
    </w:p>
    <w:p w14:paraId="6861E3F5" w14:textId="77777777" w:rsidR="00266E87" w:rsidRDefault="00266E87" w:rsidP="00266E87">
      <w:r>
        <w:rPr>
          <w:noProof/>
        </w:rPr>
        <mc:AlternateContent>
          <mc:Choice Requires="wps">
            <w:drawing>
              <wp:anchor distT="0" distB="0" distL="114300" distR="114300" simplePos="0" relativeHeight="251603456" behindDoc="1" locked="0" layoutInCell="1" allowOverlap="1" wp14:anchorId="3E15F108" wp14:editId="6ACC8523">
                <wp:simplePos x="0" y="0"/>
                <wp:positionH relativeFrom="margin">
                  <wp:align>left</wp:align>
                </wp:positionH>
                <wp:positionV relativeFrom="paragraph">
                  <wp:posOffset>171450</wp:posOffset>
                </wp:positionV>
                <wp:extent cx="4714875" cy="1143000"/>
                <wp:effectExtent l="19050" t="19050" r="28575" b="19050"/>
                <wp:wrapNone/>
                <wp:docPr id="4" name="Rectángulo redondeado 4"/>
                <wp:cNvGraphicFramePr/>
                <a:graphic xmlns:a="http://schemas.openxmlformats.org/drawingml/2006/main">
                  <a:graphicData uri="http://schemas.microsoft.com/office/word/2010/wordprocessingShape">
                    <wps:wsp>
                      <wps:cNvSpPr/>
                      <wps:spPr>
                        <a:xfrm>
                          <a:off x="0" y="0"/>
                          <a:ext cx="4714875" cy="1143000"/>
                        </a:xfrm>
                        <a:prstGeom prst="roundRect">
                          <a:avLst/>
                        </a:prstGeom>
                        <a:ln w="38100">
                          <a:solidFill>
                            <a:schemeClr val="accent1">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14="http://schemas.microsoft.com/office/drawing/2010/main" xmlns:pic="http://schemas.openxmlformats.org/drawingml/2006/picture" xmlns:a="http://schemas.openxmlformats.org/drawingml/2006/main">
            <w:pict w14:anchorId="48077729">
              <v:roundrect id="Rectángulo redondeado 4" style="position:absolute;margin-left:0;margin-top:13.5pt;width:371.25pt;height:90pt;z-index:-251649024;visibility:visible;mso-wrap-style:square;mso-wrap-distance-left:9pt;mso-wrap-distance-top:0;mso-wrap-distance-right:9pt;mso-wrap-distance-bottom:0;mso-position-horizontal:left;mso-position-horizontal-relative:margin;mso-position-vertical:absolute;mso-position-vertical-relative:text;v-text-anchor:middle" o:spid="_x0000_s1026" fillcolor="white [3201]" strokecolor="#2e74b5 [2404]" strokeweight="3pt" arcsize="10923f" w14:anchorId="5E2525E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">
                <v:stroke joinstyle="miter"/>
                <w10:wrap anchorx="margin"/>
              </v:roundrect>
            </w:pict>
          </mc:Fallback>
        </mc:AlternateContent>
      </w:r>
      <w:r>
        <w:rPr>
          <w:noProof/>
        </w:rPr>
        <mc:AlternateContent>
          <mc:Choice Requires="wps">
            <w:drawing>
              <wp:anchor distT="0" distB="0" distL="114300" distR="114300" simplePos="0" relativeHeight="251602432" behindDoc="0" locked="0" layoutInCell="1" allowOverlap="1" wp14:anchorId="431C89A0" wp14:editId="38D886FB">
                <wp:simplePos x="0" y="0"/>
                <wp:positionH relativeFrom="column">
                  <wp:posOffset>95250</wp:posOffset>
                </wp:positionH>
                <wp:positionV relativeFrom="paragraph">
                  <wp:posOffset>47625</wp:posOffset>
                </wp:positionV>
                <wp:extent cx="1828800" cy="1828800"/>
                <wp:effectExtent l="0" t="0" r="0" b="0"/>
                <wp:wrapNone/>
                <wp:docPr id="3" name="Cuadro de texto 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a:effectLst/>
                      </wps:spPr>
                      <wps:txbx>
                        <w:txbxContent>
                          <w:p w14:paraId="37BC047A" w14:textId="77777777" w:rsidR="00F17FAC" w:rsidRPr="00622899" w:rsidRDefault="00F17FAC" w:rsidP="00266E87">
                            <w:pPr>
                              <w:jc w:val="center"/>
                              <w:rPr>
                                <w:b/>
                                <w:color w:val="4472C4" w:themeColor="accent5"/>
                                <w:sz w:val="144"/>
                                <w:szCs w:val="144"/>
                                <w:lang w:val="es-ES"/>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622899">
                              <w:rPr>
                                <w:b/>
                                <w:color w:val="4472C4" w:themeColor="accent5"/>
                                <w:sz w:val="144"/>
                                <w:szCs w:val="144"/>
                                <w:lang w:val="es-ES"/>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 xml:space="preserve">Play soccer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31C89A0" id="Cuadro de texto 3" o:spid="_x0000_s1027" type="#_x0000_t202" style="position:absolute;margin-left:7.5pt;margin-top:3.75pt;width:2in;height:2in;z-index:25160243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" filled="f" stroked="f">
                <v:textbox style="mso-fit-shape-to-text:t">
                  <w:txbxContent>
                    <w:p w14:paraId="37BC047A" w14:textId="77777777" w:rsidR="00F17FAC" w:rsidRPr="00622899" w:rsidRDefault="00F17FAC" w:rsidP="00266E87">
                      <w:pPr>
                        <w:jc w:val="center"/>
                        <w:rPr>
                          <w:b/>
                          <w:color w:val="4472C4" w:themeColor="accent5"/>
                          <w:sz w:val="144"/>
                          <w:szCs w:val="144"/>
                          <w:lang w:val="es-ES"/>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622899">
                        <w:rPr>
                          <w:b/>
                          <w:color w:val="4472C4" w:themeColor="accent5"/>
                          <w:sz w:val="144"/>
                          <w:szCs w:val="144"/>
                          <w:lang w:val="es-ES"/>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 xml:space="preserve">Play soccer </w:t>
                      </w:r>
                    </w:p>
                  </w:txbxContent>
                </v:textbox>
              </v:shape>
            </w:pict>
          </mc:Fallback>
        </mc:AlternateContent>
      </w:r>
      <w:r>
        <w:tab/>
      </w:r>
      <w:r>
        <w:tab/>
      </w:r>
      <w:r>
        <w:tab/>
      </w:r>
      <w:r>
        <w:tab/>
      </w:r>
      <w:r>
        <w:tab/>
      </w:r>
      <w:r>
        <w:tab/>
      </w:r>
      <w:r>
        <w:tab/>
      </w:r>
      <w:r>
        <w:tab/>
      </w:r>
      <w:r>
        <w:tab/>
      </w:r>
      <w:r>
        <w:tab/>
      </w:r>
      <w:r>
        <w:tab/>
      </w:r>
      <w:r>
        <w:tab/>
      </w:r>
    </w:p>
    <w:p w14:paraId="0E73219F" w14:textId="77777777" w:rsidR="00266E87" w:rsidRDefault="00266E87" w:rsidP="00266E87">
      <w:r>
        <w:tab/>
      </w:r>
      <w:r>
        <w:tab/>
      </w:r>
      <w:r>
        <w:tab/>
      </w:r>
      <w:r>
        <w:tab/>
      </w:r>
      <w:r>
        <w:tab/>
      </w:r>
      <w:r>
        <w:tab/>
      </w:r>
      <w:r>
        <w:tab/>
      </w:r>
      <w:r>
        <w:tab/>
      </w:r>
      <w:r>
        <w:tab/>
      </w:r>
      <w:r>
        <w:tab/>
      </w:r>
      <w:r>
        <w:tab/>
      </w:r>
      <w:r>
        <w:tab/>
      </w:r>
    </w:p>
    <w:p w14:paraId="71DD8EA6" w14:textId="77777777" w:rsidR="00266E87" w:rsidRDefault="00266E87" w:rsidP="00266E87">
      <w:r>
        <w:tab/>
      </w:r>
      <w:r>
        <w:tab/>
      </w:r>
      <w:r>
        <w:tab/>
      </w:r>
    </w:p>
    <w:p w14:paraId="5BB677DB" w14:textId="77777777" w:rsidR="00266E87" w:rsidRDefault="00266E87" w:rsidP="00266E87">
      <w:r>
        <w:tab/>
      </w:r>
      <w:r>
        <w:tab/>
      </w:r>
      <w:r>
        <w:tab/>
      </w:r>
      <w:r>
        <w:tab/>
      </w:r>
      <w:r>
        <w:tab/>
      </w:r>
      <w:r>
        <w:tab/>
      </w:r>
      <w:r>
        <w:tab/>
      </w:r>
      <w:r>
        <w:tab/>
      </w:r>
      <w:r>
        <w:tab/>
      </w:r>
      <w:r>
        <w:tab/>
      </w:r>
      <w:r>
        <w:tab/>
      </w:r>
      <w:r>
        <w:tab/>
      </w:r>
      <w:r>
        <w:tab/>
      </w:r>
      <w:r>
        <w:tab/>
      </w:r>
      <w:r>
        <w:tab/>
      </w:r>
      <w:r>
        <w:tab/>
      </w:r>
    </w:p>
    <w:p w14:paraId="0220E8A6" w14:textId="77777777" w:rsidR="00266E87" w:rsidRDefault="00266E87" w:rsidP="00266E87">
      <w:r>
        <w:rPr>
          <w:noProof/>
        </w:rPr>
        <mc:AlternateContent>
          <mc:Choice Requires="wps">
            <w:drawing>
              <wp:anchor distT="0" distB="0" distL="114300" distR="114300" simplePos="0" relativeHeight="251605504" behindDoc="1" locked="0" layoutInCell="1" allowOverlap="1" wp14:anchorId="65BF2C70" wp14:editId="7218BC0C">
                <wp:simplePos x="0" y="0"/>
                <wp:positionH relativeFrom="margin">
                  <wp:posOffset>238125</wp:posOffset>
                </wp:positionH>
                <wp:positionV relativeFrom="paragraph">
                  <wp:posOffset>302260</wp:posOffset>
                </wp:positionV>
                <wp:extent cx="5676900" cy="1143000"/>
                <wp:effectExtent l="19050" t="19050" r="19050" b="19050"/>
                <wp:wrapNone/>
                <wp:docPr id="5" name="Rectángulo redondeado 5"/>
                <wp:cNvGraphicFramePr/>
                <a:graphic xmlns:a="http://schemas.openxmlformats.org/drawingml/2006/main">
                  <a:graphicData uri="http://schemas.microsoft.com/office/word/2010/wordprocessingShape">
                    <wps:wsp>
                      <wps:cNvSpPr/>
                      <wps:spPr>
                        <a:xfrm>
                          <a:off x="0" y="0"/>
                          <a:ext cx="5676900" cy="1143000"/>
                        </a:xfrm>
                        <a:prstGeom prst="roundRect">
                          <a:avLst/>
                        </a:prstGeom>
                        <a:ln w="38100">
                          <a:solidFill>
                            <a:schemeClr val="accent1">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a14="http://schemas.microsoft.com/office/drawing/2010/main" xmlns:pic="http://schemas.openxmlformats.org/drawingml/2006/picture" xmlns:a="http://schemas.openxmlformats.org/drawingml/2006/main">
            <w:pict w14:anchorId="5BF5CEA3">
              <v:roundrect id="Rectángulo redondeado 5" style="position:absolute;margin-left:18.75pt;margin-top:23.8pt;width:447pt;height:90pt;z-index:-25164697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spid="_x0000_s1026" fillcolor="white [3201]" strokecolor="#2e74b5 [2404]" strokeweight="3pt" arcsize="10923f" w14:anchorId="2C5490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">
                <v:stroke joinstyle="miter"/>
                <w10:wrap anchorx="margin"/>
              </v:roundrect>
            </w:pict>
          </mc:Fallback>
        </mc:AlternateContent>
      </w:r>
      <w:r>
        <w:rPr>
          <w:noProof/>
        </w:rPr>
        <mc:AlternateContent>
          <mc:Choice Requires="wps">
            <w:drawing>
              <wp:anchor distT="0" distB="0" distL="114300" distR="114300" simplePos="0" relativeHeight="251604480" behindDoc="0" locked="0" layoutInCell="1" allowOverlap="1" wp14:anchorId="39F2FFC3" wp14:editId="3A4AA8CB">
                <wp:simplePos x="0" y="0"/>
                <wp:positionH relativeFrom="margin">
                  <wp:posOffset>190500</wp:posOffset>
                </wp:positionH>
                <wp:positionV relativeFrom="paragraph">
                  <wp:posOffset>202565</wp:posOffset>
                </wp:positionV>
                <wp:extent cx="1828800" cy="1828800"/>
                <wp:effectExtent l="0" t="0" r="0" b="7620"/>
                <wp:wrapNone/>
                <wp:docPr id="6" name="Cuadro de texto 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a:effectLst/>
                      </wps:spPr>
                      <wps:txbx>
                        <w:txbxContent>
                          <w:p w14:paraId="1EFC375B" w14:textId="77777777" w:rsidR="00F17FAC" w:rsidRPr="00622899" w:rsidRDefault="00F17FAC" w:rsidP="00266E87">
                            <w:pPr>
                              <w:jc w:val="center"/>
                              <w:rPr>
                                <w:b/>
                                <w:color w:val="4472C4" w:themeColor="accent5"/>
                                <w:sz w:val="144"/>
                                <w:szCs w:val="144"/>
                                <w:lang w:val="es-ES"/>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622899">
                              <w:rPr>
                                <w:b/>
                                <w:color w:val="4472C4" w:themeColor="accent5"/>
                                <w:sz w:val="144"/>
                                <w:szCs w:val="144"/>
                                <w:lang w:val="es-ES"/>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 xml:space="preserve">Play </w:t>
                            </w:r>
                            <w:r>
                              <w:rPr>
                                <w:b/>
                                <w:color w:val="4472C4" w:themeColor="accent5"/>
                                <w:sz w:val="144"/>
                                <w:szCs w:val="144"/>
                                <w:lang w:val="es-ES"/>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 xml:space="preserve">the guitar </w:t>
                            </w:r>
                            <w:r w:rsidRPr="00622899">
                              <w:rPr>
                                <w:b/>
                                <w:color w:val="4472C4" w:themeColor="accent5"/>
                                <w:sz w:val="144"/>
                                <w:szCs w:val="144"/>
                                <w:lang w:val="es-ES"/>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 xml:space="preserve">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9F2FFC3" id="Cuadro de texto 6" o:spid="_x0000_s1028" type="#_x0000_t202" style="position:absolute;margin-left:15pt;margin-top:15.95pt;width:2in;height:2in;z-index:25160448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" filled="f" stroked="f">
                <v:textbox style="mso-fit-shape-to-text:t">
                  <w:txbxContent>
                    <w:p w14:paraId="1EFC375B" w14:textId="77777777" w:rsidR="00F17FAC" w:rsidRPr="00622899" w:rsidRDefault="00F17FAC" w:rsidP="00266E87">
                      <w:pPr>
                        <w:jc w:val="center"/>
                        <w:rPr>
                          <w:b/>
                          <w:color w:val="4472C4" w:themeColor="accent5"/>
                          <w:sz w:val="144"/>
                          <w:szCs w:val="144"/>
                          <w:lang w:val="es-ES"/>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622899">
                        <w:rPr>
                          <w:b/>
                          <w:color w:val="4472C4" w:themeColor="accent5"/>
                          <w:sz w:val="144"/>
                          <w:szCs w:val="144"/>
                          <w:lang w:val="es-ES"/>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 xml:space="preserve">Play </w:t>
                      </w:r>
                      <w:r>
                        <w:rPr>
                          <w:b/>
                          <w:color w:val="4472C4" w:themeColor="accent5"/>
                          <w:sz w:val="144"/>
                          <w:szCs w:val="144"/>
                          <w:lang w:val="es-ES"/>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 xml:space="preserve">the guitar </w:t>
                      </w:r>
                      <w:r w:rsidRPr="00622899">
                        <w:rPr>
                          <w:b/>
                          <w:color w:val="4472C4" w:themeColor="accent5"/>
                          <w:sz w:val="144"/>
                          <w:szCs w:val="144"/>
                          <w:lang w:val="es-ES"/>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 xml:space="preserve"> </w:t>
                      </w:r>
                    </w:p>
                  </w:txbxContent>
                </v:textbox>
                <w10:wrap anchorx="margin"/>
              </v:shape>
            </w:pict>
          </mc:Fallback>
        </mc:AlternateContent>
      </w:r>
    </w:p>
    <w:p w14:paraId="4389E4D9" w14:textId="77777777" w:rsidR="00266E87" w:rsidRDefault="00266E87" w:rsidP="00266E87"/>
    <w:p w14:paraId="1C1D29AF" w14:textId="77777777" w:rsidR="00266E87" w:rsidRDefault="00266E87" w:rsidP="00266E87"/>
    <w:p w14:paraId="25D4E8AE" w14:textId="77777777" w:rsidR="00266E87" w:rsidRDefault="00266E87" w:rsidP="00266E87"/>
    <w:p w14:paraId="73EF2756" w14:textId="77777777" w:rsidR="00266E87" w:rsidRDefault="00266E87" w:rsidP="00266E87"/>
    <w:p w14:paraId="38C4FD10" w14:textId="77777777" w:rsidR="00266E87" w:rsidRDefault="00266E87" w:rsidP="00266E87">
      <w:r>
        <w:rPr>
          <w:noProof/>
        </w:rPr>
        <mc:AlternateContent>
          <mc:Choice Requires="wps">
            <w:drawing>
              <wp:anchor distT="0" distB="0" distL="114300" distR="114300" simplePos="0" relativeHeight="251607552" behindDoc="1" locked="0" layoutInCell="1" allowOverlap="1" wp14:anchorId="5D3A3C20" wp14:editId="1E21834D">
                <wp:simplePos x="0" y="0"/>
                <wp:positionH relativeFrom="page">
                  <wp:posOffset>3486150</wp:posOffset>
                </wp:positionH>
                <wp:positionV relativeFrom="paragraph">
                  <wp:posOffset>33655</wp:posOffset>
                </wp:positionV>
                <wp:extent cx="4714875" cy="1143000"/>
                <wp:effectExtent l="19050" t="19050" r="28575" b="19050"/>
                <wp:wrapNone/>
                <wp:docPr id="7" name="Rectángulo redondeado 7"/>
                <wp:cNvGraphicFramePr/>
                <a:graphic xmlns:a="http://schemas.openxmlformats.org/drawingml/2006/main">
                  <a:graphicData uri="http://schemas.microsoft.com/office/word/2010/wordprocessingShape">
                    <wps:wsp>
                      <wps:cNvSpPr/>
                      <wps:spPr>
                        <a:xfrm>
                          <a:off x="0" y="0"/>
                          <a:ext cx="4714875" cy="1143000"/>
                        </a:xfrm>
                        <a:prstGeom prst="roundRect">
                          <a:avLst/>
                        </a:prstGeom>
                        <a:ln w="38100">
                          <a:solidFill>
                            <a:schemeClr val="accent1">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14="http://schemas.microsoft.com/office/drawing/2010/main" xmlns:pic="http://schemas.openxmlformats.org/drawingml/2006/picture" xmlns:a="http://schemas.openxmlformats.org/drawingml/2006/main">
            <w:pict w14:anchorId="11F5CCF3">
              <v:roundrect id="Rectángulo redondeado 7" style="position:absolute;margin-left:274.5pt;margin-top:2.65pt;width:371.25pt;height:90pt;z-index:-251644928;visibility:visible;mso-wrap-style:square;mso-wrap-distance-left:9pt;mso-wrap-distance-top:0;mso-wrap-distance-right:9pt;mso-wrap-distance-bottom:0;mso-position-horizontal:absolute;mso-position-horizontal-relative:page;mso-position-vertical:absolute;mso-position-vertical-relative:text;v-text-anchor:middle" o:spid="_x0000_s1026" fillcolor="white [3201]" strokecolor="#2e74b5 [2404]" strokeweight="3pt" arcsize="10923f" w14:anchorId="68B8AF4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">
                <v:stroke joinstyle="miter"/>
                <w10:wrap anchorx="page"/>
              </v:roundrect>
            </w:pict>
          </mc:Fallback>
        </mc:AlternateContent>
      </w:r>
      <w:r>
        <w:rPr>
          <w:noProof/>
        </w:rPr>
        <mc:AlternateContent>
          <mc:Choice Requires="wps">
            <w:drawing>
              <wp:anchor distT="0" distB="0" distL="114300" distR="114300" simplePos="0" relativeHeight="251606528" behindDoc="0" locked="0" layoutInCell="1" allowOverlap="1" wp14:anchorId="06B6D520" wp14:editId="2F1AF049">
                <wp:simplePos x="0" y="0"/>
                <wp:positionH relativeFrom="margin">
                  <wp:posOffset>2741930</wp:posOffset>
                </wp:positionH>
                <wp:positionV relativeFrom="paragraph">
                  <wp:posOffset>43180</wp:posOffset>
                </wp:positionV>
                <wp:extent cx="1828800" cy="1828800"/>
                <wp:effectExtent l="0" t="0" r="0" b="7620"/>
                <wp:wrapNone/>
                <wp:docPr id="8" name="Cuadro de texto 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a:effectLst/>
                      </wps:spPr>
                      <wps:txbx>
                        <w:txbxContent>
                          <w:p w14:paraId="732EEBDB" w14:textId="77777777" w:rsidR="00F17FAC" w:rsidRPr="00622899" w:rsidRDefault="00F17FAC" w:rsidP="00266E87">
                            <w:pPr>
                              <w:jc w:val="center"/>
                              <w:rPr>
                                <w:b/>
                                <w:color w:val="4472C4" w:themeColor="accent5"/>
                                <w:sz w:val="144"/>
                                <w:szCs w:val="144"/>
                                <w:lang w:val="es-ES"/>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Pr>
                                <w:b/>
                                <w:color w:val="4472C4" w:themeColor="accent5"/>
                                <w:sz w:val="144"/>
                                <w:szCs w:val="144"/>
                                <w:lang w:val="es-ES"/>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Read books</w:t>
                            </w:r>
                            <w:r w:rsidRPr="00622899">
                              <w:rPr>
                                <w:b/>
                                <w:color w:val="4472C4" w:themeColor="accent5"/>
                                <w:sz w:val="144"/>
                                <w:szCs w:val="144"/>
                                <w:lang w:val="es-ES"/>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 xml:space="preserve">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6B6D520" id="Cuadro de texto 8" o:spid="_x0000_s1029" type="#_x0000_t202" style="position:absolute;margin-left:215.9pt;margin-top:3.4pt;width:2in;height:2in;z-index:25160652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" filled="f" stroked="f">
                <v:textbox style="mso-fit-shape-to-text:t">
                  <w:txbxContent>
                    <w:p w14:paraId="732EEBDB" w14:textId="77777777" w:rsidR="00F17FAC" w:rsidRPr="00622899" w:rsidRDefault="00F17FAC" w:rsidP="00266E87">
                      <w:pPr>
                        <w:jc w:val="center"/>
                        <w:rPr>
                          <w:b/>
                          <w:color w:val="4472C4" w:themeColor="accent5"/>
                          <w:sz w:val="144"/>
                          <w:szCs w:val="144"/>
                          <w:lang w:val="es-ES"/>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Pr>
                          <w:b/>
                          <w:color w:val="4472C4" w:themeColor="accent5"/>
                          <w:sz w:val="144"/>
                          <w:szCs w:val="144"/>
                          <w:lang w:val="es-ES"/>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Read books</w:t>
                      </w:r>
                      <w:r w:rsidRPr="00622899">
                        <w:rPr>
                          <w:b/>
                          <w:color w:val="4472C4" w:themeColor="accent5"/>
                          <w:sz w:val="144"/>
                          <w:szCs w:val="144"/>
                          <w:lang w:val="es-ES"/>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 xml:space="preserve"> </w:t>
                      </w:r>
                    </w:p>
                  </w:txbxContent>
                </v:textbox>
                <w10:wrap anchorx="margin"/>
              </v:shape>
            </w:pict>
          </mc:Fallback>
        </mc:AlternateContent>
      </w:r>
    </w:p>
    <w:p w14:paraId="782D1B29" w14:textId="77777777" w:rsidR="00266E87" w:rsidRDefault="00266E87" w:rsidP="00266E87"/>
    <w:p w14:paraId="7577F79E" w14:textId="77777777" w:rsidR="00266E87" w:rsidRDefault="00266E87" w:rsidP="00266E87"/>
    <w:p w14:paraId="16634ED4" w14:textId="77777777" w:rsidR="00266E87" w:rsidRDefault="00266E87" w:rsidP="00266E87"/>
    <w:p w14:paraId="7AD3DA2D" w14:textId="77777777" w:rsidR="00266E87" w:rsidRDefault="00266E87" w:rsidP="00266E87">
      <w:r>
        <w:rPr>
          <w:noProof/>
        </w:rPr>
        <mc:AlternateContent>
          <mc:Choice Requires="wps">
            <w:drawing>
              <wp:anchor distT="0" distB="0" distL="114300" distR="114300" simplePos="0" relativeHeight="251608576" behindDoc="0" locked="0" layoutInCell="1" allowOverlap="1" wp14:anchorId="3780FB2F" wp14:editId="6A310BAB">
                <wp:simplePos x="0" y="0"/>
                <wp:positionH relativeFrom="column">
                  <wp:posOffset>714375</wp:posOffset>
                </wp:positionH>
                <wp:positionV relativeFrom="paragraph">
                  <wp:posOffset>6985</wp:posOffset>
                </wp:positionV>
                <wp:extent cx="1828800" cy="1828800"/>
                <wp:effectExtent l="0" t="0" r="0" b="0"/>
                <wp:wrapNone/>
                <wp:docPr id="12" name="Cuadro de texto 1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a:effectLst/>
                      </wps:spPr>
                      <wps:txbx>
                        <w:txbxContent>
                          <w:p w14:paraId="2C4AC748" w14:textId="77777777" w:rsidR="00F17FAC" w:rsidRPr="00622899" w:rsidRDefault="00F17FAC" w:rsidP="00266E87">
                            <w:pPr>
                              <w:jc w:val="center"/>
                              <w:rPr>
                                <w:b/>
                                <w:color w:val="4472C4" w:themeColor="accent5"/>
                                <w:sz w:val="144"/>
                                <w:szCs w:val="144"/>
                                <w:lang w:val="es-ES"/>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Pr>
                                <w:b/>
                                <w:color w:val="4472C4" w:themeColor="accent5"/>
                                <w:sz w:val="144"/>
                                <w:szCs w:val="144"/>
                                <w:lang w:val="es-ES"/>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Swimming</w:t>
                            </w:r>
                            <w:r w:rsidRPr="00622899">
                              <w:rPr>
                                <w:b/>
                                <w:color w:val="4472C4" w:themeColor="accent5"/>
                                <w:sz w:val="144"/>
                                <w:szCs w:val="144"/>
                                <w:lang w:val="es-ES"/>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 xml:space="preserve">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780FB2F" id="Cuadro de texto 12" o:spid="_x0000_s1030" type="#_x0000_t202" style="position:absolute;margin-left:56.25pt;margin-top:.55pt;width:2in;height:2in;z-index:25160857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" filled="f" stroked="f">
                <v:textbox style="mso-fit-shape-to-text:t">
                  <w:txbxContent>
                    <w:p w14:paraId="2C4AC748" w14:textId="77777777" w:rsidR="00F17FAC" w:rsidRPr="00622899" w:rsidRDefault="00F17FAC" w:rsidP="00266E87">
                      <w:pPr>
                        <w:jc w:val="center"/>
                        <w:rPr>
                          <w:b/>
                          <w:color w:val="4472C4" w:themeColor="accent5"/>
                          <w:sz w:val="144"/>
                          <w:szCs w:val="144"/>
                          <w:lang w:val="es-ES"/>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Pr>
                          <w:b/>
                          <w:color w:val="4472C4" w:themeColor="accent5"/>
                          <w:sz w:val="144"/>
                          <w:szCs w:val="144"/>
                          <w:lang w:val="es-ES"/>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Swimming</w:t>
                      </w:r>
                      <w:r w:rsidRPr="00622899">
                        <w:rPr>
                          <w:b/>
                          <w:color w:val="4472C4" w:themeColor="accent5"/>
                          <w:sz w:val="144"/>
                          <w:szCs w:val="144"/>
                          <w:lang w:val="es-ES"/>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 xml:space="preserve"> </w:t>
                      </w:r>
                    </w:p>
                  </w:txbxContent>
                </v:textbox>
              </v:shape>
            </w:pict>
          </mc:Fallback>
        </mc:AlternateContent>
      </w:r>
      <w:r>
        <w:rPr>
          <w:noProof/>
        </w:rPr>
        <mc:AlternateContent>
          <mc:Choice Requires="wps">
            <w:drawing>
              <wp:anchor distT="0" distB="0" distL="114300" distR="114300" simplePos="0" relativeHeight="251609600" behindDoc="1" locked="0" layoutInCell="1" allowOverlap="1" wp14:anchorId="769997E7" wp14:editId="7D6571A0">
                <wp:simplePos x="0" y="0"/>
                <wp:positionH relativeFrom="column">
                  <wp:posOffset>419100</wp:posOffset>
                </wp:positionH>
                <wp:positionV relativeFrom="paragraph">
                  <wp:posOffset>111760</wp:posOffset>
                </wp:positionV>
                <wp:extent cx="4714875" cy="1143000"/>
                <wp:effectExtent l="19050" t="19050" r="28575" b="19050"/>
                <wp:wrapNone/>
                <wp:docPr id="11" name="Rectángulo redondeado 11"/>
                <wp:cNvGraphicFramePr/>
                <a:graphic xmlns:a="http://schemas.openxmlformats.org/drawingml/2006/main">
                  <a:graphicData uri="http://schemas.microsoft.com/office/word/2010/wordprocessingShape">
                    <wps:wsp>
                      <wps:cNvSpPr/>
                      <wps:spPr>
                        <a:xfrm>
                          <a:off x="0" y="0"/>
                          <a:ext cx="4714875" cy="1143000"/>
                        </a:xfrm>
                        <a:prstGeom prst="roundRect">
                          <a:avLst/>
                        </a:prstGeom>
                        <a:ln w="38100">
                          <a:solidFill>
                            <a:schemeClr val="accent1">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14="http://schemas.microsoft.com/office/drawing/2010/main" xmlns:pic="http://schemas.openxmlformats.org/drawingml/2006/picture" xmlns:a="http://schemas.openxmlformats.org/drawingml/2006/main">
            <w:pict w14:anchorId="68BA45B4">
              <v:roundrect id="Rectángulo redondeado 11" style="position:absolute;margin-left:33pt;margin-top:8.8pt;width:371.25pt;height:90pt;z-index:-251642880;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white [3201]" strokecolor="#2e74b5 [2404]" strokeweight="3pt" arcsize="10923f" w14:anchorId="48C0184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">
                <v:stroke joinstyle="miter"/>
              </v:roundrect>
            </w:pict>
          </mc:Fallback>
        </mc:AlternateContent>
      </w:r>
    </w:p>
    <w:p w14:paraId="2C65F546" w14:textId="77777777" w:rsidR="00266E87" w:rsidRDefault="00266E87" w:rsidP="00266E87"/>
    <w:p w14:paraId="314EC67F" w14:textId="77777777" w:rsidR="001B1C8B" w:rsidRDefault="001B1C8B" w:rsidP="001B1C8B">
      <w:pPr>
        <w:spacing w:after="0"/>
        <w:sectPr w:rsidR="001B1C8B" w:rsidSect="000A30D1">
          <w:pgSz w:w="15840" w:h="12240" w:orient="landscape"/>
          <w:pgMar w:top="1701" w:right="1417" w:bottom="1701" w:left="1417" w:header="708" w:footer="708" w:gutter="0"/>
          <w:cols w:space="708"/>
          <w:docGrid w:linePitch="360"/>
        </w:sectPr>
      </w:pPr>
    </w:p>
    <w:p w14:paraId="5E7F3AE5" w14:textId="2C3059D9" w:rsidR="00266E87" w:rsidRPr="007F77BF" w:rsidRDefault="001B1C8B" w:rsidP="001B1C8B">
      <w:pPr>
        <w:spacing w:after="0"/>
        <w:rPr>
          <w:b/>
        </w:rPr>
      </w:pPr>
      <w:r w:rsidRPr="007F77BF">
        <w:rPr>
          <w:b/>
          <w:noProof/>
        </w:rPr>
        <w:lastRenderedPageBreak/>
        <mc:AlternateContent>
          <mc:Choice Requires="wps">
            <w:drawing>
              <wp:anchor distT="0" distB="0" distL="114300" distR="114300" simplePos="0" relativeHeight="251624960" behindDoc="0" locked="0" layoutInCell="1" allowOverlap="1" wp14:anchorId="18EEFBE9" wp14:editId="02B7B255">
                <wp:simplePos x="0" y="0"/>
                <wp:positionH relativeFrom="column">
                  <wp:posOffset>1943100</wp:posOffset>
                </wp:positionH>
                <wp:positionV relativeFrom="paragraph">
                  <wp:posOffset>-384810</wp:posOffset>
                </wp:positionV>
                <wp:extent cx="1828800" cy="1828800"/>
                <wp:effectExtent l="0" t="0" r="0" b="0"/>
                <wp:wrapNone/>
                <wp:docPr id="23" name="Cuadro de texto 2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a:effectLst/>
                      </wps:spPr>
                      <wps:txbx>
                        <w:txbxContent>
                          <w:p w14:paraId="140DA85B" w14:textId="77777777" w:rsidR="00F17FAC" w:rsidRPr="00243157" w:rsidRDefault="00F17FAC" w:rsidP="001B1C8B">
                            <w:pPr>
                              <w:jc w:val="center"/>
                              <w:rPr>
                                <w:b/>
                                <w:color w:val="000000" w:themeColor="text1"/>
                                <w:sz w:val="72"/>
                                <w:szCs w:val="72"/>
                                <w:lang w:val="es-E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b/>
                                <w:color w:val="000000" w:themeColor="text1"/>
                                <w:sz w:val="72"/>
                                <w:szCs w:val="72"/>
                                <w:lang w:val="es-E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 xml:space="preserve">Flash cards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8EEFBE9" id="Cuadro de texto 23" o:spid="_x0000_s1031" type="#_x0000_t202" style="position:absolute;margin-left:153pt;margin-top:-30.3pt;width:2in;height:2in;z-index:25162496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" filled="f" stroked="f">
                <v:textbox style="mso-fit-shape-to-text:t">
                  <w:txbxContent>
                    <w:p w14:paraId="140DA85B" w14:textId="77777777" w:rsidR="00F17FAC" w:rsidRPr="00243157" w:rsidRDefault="00F17FAC" w:rsidP="001B1C8B">
                      <w:pPr>
                        <w:jc w:val="center"/>
                        <w:rPr>
                          <w:b/>
                          <w:color w:val="000000" w:themeColor="text1"/>
                          <w:sz w:val="72"/>
                          <w:szCs w:val="72"/>
                          <w:lang w:val="es-E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b/>
                          <w:color w:val="000000" w:themeColor="text1"/>
                          <w:sz w:val="72"/>
                          <w:szCs w:val="72"/>
                          <w:lang w:val="es-E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 xml:space="preserve">Flash cards </w:t>
                      </w:r>
                    </w:p>
                  </w:txbxContent>
                </v:textbox>
              </v:shape>
            </w:pict>
          </mc:Fallback>
        </mc:AlternateContent>
      </w:r>
      <w:r w:rsidR="00266E87" w:rsidRPr="007F77BF">
        <w:rPr>
          <w:b/>
        </w:rPr>
        <w:t xml:space="preserve">Annex # 2 </w:t>
      </w:r>
    </w:p>
    <w:p w14:paraId="1A89050D" w14:textId="77777777" w:rsidR="001B1C8B" w:rsidRDefault="001B1C8B" w:rsidP="001B1C8B">
      <w:r>
        <w:rPr>
          <w:noProof/>
        </w:rPr>
        <mc:AlternateContent>
          <mc:Choice Requires="wps">
            <w:drawing>
              <wp:anchor distT="0" distB="0" distL="114300" distR="114300" simplePos="0" relativeHeight="251625984" behindDoc="1" locked="0" layoutInCell="1" allowOverlap="1" wp14:anchorId="588124DE" wp14:editId="6D703ACD">
                <wp:simplePos x="0" y="0"/>
                <wp:positionH relativeFrom="column">
                  <wp:posOffset>-123825</wp:posOffset>
                </wp:positionH>
                <wp:positionV relativeFrom="paragraph">
                  <wp:posOffset>64135</wp:posOffset>
                </wp:positionV>
                <wp:extent cx="6276975" cy="3543300"/>
                <wp:effectExtent l="19050" t="19050" r="47625" b="38100"/>
                <wp:wrapNone/>
                <wp:docPr id="24" name="Rectángulo 24"/>
                <wp:cNvGraphicFramePr/>
                <a:graphic xmlns:a="http://schemas.openxmlformats.org/drawingml/2006/main">
                  <a:graphicData uri="http://schemas.microsoft.com/office/word/2010/wordprocessingShape">
                    <wps:wsp>
                      <wps:cNvSpPr/>
                      <wps:spPr>
                        <a:xfrm>
                          <a:off x="0" y="0"/>
                          <a:ext cx="6276975" cy="3543300"/>
                        </a:xfrm>
                        <a:prstGeom prst="rect">
                          <a:avLst/>
                        </a:prstGeom>
                        <a:ln w="57150">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14="http://schemas.microsoft.com/office/drawing/2010/main" xmlns:pic="http://schemas.openxmlformats.org/drawingml/2006/picture" xmlns:a="http://schemas.openxmlformats.org/drawingml/2006/main">
            <w:pict w14:anchorId="2095AB5A">
              <v:rect id="Rectángulo 24" style="position:absolute;margin-left:-9.75pt;margin-top:5.05pt;width:494.25pt;height:279pt;z-index:-251541504;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white [3201]" strokecolor="black [3213]" strokeweight="4.5pt" w14:anchorId="0E3CCA2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"/>
            </w:pict>
          </mc:Fallback>
        </mc:AlternateContent>
      </w:r>
      <w:r>
        <w:rPr>
          <w:noProof/>
        </w:rPr>
        <w:drawing>
          <wp:anchor distT="0" distB="0" distL="114300" distR="114300" simplePos="0" relativeHeight="251623936" behindDoc="0" locked="0" layoutInCell="1" allowOverlap="1" wp14:anchorId="058CC8BB" wp14:editId="7511A9B4">
            <wp:simplePos x="0" y="0"/>
            <wp:positionH relativeFrom="margin">
              <wp:align>left</wp:align>
            </wp:positionH>
            <wp:positionV relativeFrom="paragraph">
              <wp:posOffset>149225</wp:posOffset>
            </wp:positionV>
            <wp:extent cx="6029325" cy="3352800"/>
            <wp:effectExtent l="0" t="0" r="9525" b="0"/>
            <wp:wrapNone/>
            <wp:docPr id="512640329" name="Imagen 512640329" descr="Imagen de niña tocando la guitarra." title="Tocando la guitar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029325" cy="33528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5939386" w14:textId="77777777" w:rsidR="001B1C8B" w:rsidRDefault="001B1C8B" w:rsidP="001B1C8B"/>
    <w:p w14:paraId="598F4050" w14:textId="77777777" w:rsidR="001B1C8B" w:rsidRDefault="001B1C8B" w:rsidP="001B1C8B"/>
    <w:p w14:paraId="67A32596" w14:textId="77777777" w:rsidR="001B1C8B" w:rsidRDefault="001B1C8B" w:rsidP="001B1C8B"/>
    <w:p w14:paraId="78E5D43D" w14:textId="77777777" w:rsidR="001B1C8B" w:rsidRDefault="001B1C8B" w:rsidP="001B1C8B"/>
    <w:p w14:paraId="240C25D1" w14:textId="77777777" w:rsidR="001B1C8B" w:rsidRDefault="001B1C8B" w:rsidP="001B1C8B"/>
    <w:p w14:paraId="01138DEF" w14:textId="77777777" w:rsidR="001B1C8B" w:rsidRDefault="001B1C8B" w:rsidP="001B1C8B"/>
    <w:p w14:paraId="6638B67B" w14:textId="77777777" w:rsidR="001B1C8B" w:rsidRDefault="001B1C8B" w:rsidP="001B1C8B"/>
    <w:p w14:paraId="28BD706B" w14:textId="77777777" w:rsidR="001B1C8B" w:rsidRDefault="001B1C8B" w:rsidP="001B1C8B"/>
    <w:p w14:paraId="068E6EC0" w14:textId="77777777" w:rsidR="001B1C8B" w:rsidRDefault="001B1C8B" w:rsidP="001B1C8B"/>
    <w:p w14:paraId="213B5FDE" w14:textId="77777777" w:rsidR="001B1C8B" w:rsidRDefault="001B1C8B" w:rsidP="001B1C8B"/>
    <w:p w14:paraId="7DD99040" w14:textId="28A03903" w:rsidR="001B1C8B" w:rsidRDefault="001B1C8B" w:rsidP="001B1C8B">
      <w:r>
        <w:rPr>
          <w:noProof/>
        </w:rPr>
        <mc:AlternateContent>
          <mc:Choice Requires="wps">
            <w:drawing>
              <wp:anchor distT="0" distB="0" distL="114300" distR="114300" simplePos="0" relativeHeight="251627008" behindDoc="1" locked="0" layoutInCell="1" allowOverlap="1" wp14:anchorId="07F0866C" wp14:editId="1D770CEC">
                <wp:simplePos x="0" y="0"/>
                <wp:positionH relativeFrom="column">
                  <wp:posOffset>-161925</wp:posOffset>
                </wp:positionH>
                <wp:positionV relativeFrom="paragraph">
                  <wp:posOffset>198120</wp:posOffset>
                </wp:positionV>
                <wp:extent cx="6276975" cy="3543300"/>
                <wp:effectExtent l="19050" t="19050" r="47625" b="38100"/>
                <wp:wrapNone/>
                <wp:docPr id="28" name="Rectángulo 28"/>
                <wp:cNvGraphicFramePr/>
                <a:graphic xmlns:a="http://schemas.openxmlformats.org/drawingml/2006/main">
                  <a:graphicData uri="http://schemas.microsoft.com/office/word/2010/wordprocessingShape">
                    <wps:wsp>
                      <wps:cNvSpPr/>
                      <wps:spPr>
                        <a:xfrm>
                          <a:off x="0" y="0"/>
                          <a:ext cx="6276975" cy="3543300"/>
                        </a:xfrm>
                        <a:prstGeom prst="rect">
                          <a:avLst/>
                        </a:prstGeom>
                        <a:ln w="57150">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14="http://schemas.microsoft.com/office/drawing/2010/main" xmlns:pic="http://schemas.openxmlformats.org/drawingml/2006/picture" xmlns:a="http://schemas.openxmlformats.org/drawingml/2006/main">
            <w:pict w14:anchorId="111AAFBE">
              <v:rect id="Rectángulo 28" style="position:absolute;margin-left:-12.75pt;margin-top:15.6pt;width:494.25pt;height:279pt;z-index:-251540480;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white [3201]" strokecolor="black [3213]" strokeweight="4.5pt" w14:anchorId="60F1AFD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"/>
            </w:pict>
          </mc:Fallback>
        </mc:AlternateContent>
      </w:r>
    </w:p>
    <w:p w14:paraId="1E7FE7D4" w14:textId="25B7F677" w:rsidR="001B1C8B" w:rsidRDefault="001B1C8B" w:rsidP="001B1C8B">
      <w:r>
        <w:rPr>
          <w:noProof/>
        </w:rPr>
        <w:drawing>
          <wp:anchor distT="0" distB="0" distL="114300" distR="114300" simplePos="0" relativeHeight="251641344" behindDoc="0" locked="0" layoutInCell="1" allowOverlap="1" wp14:anchorId="59537F7D" wp14:editId="1914AF65">
            <wp:simplePos x="0" y="0"/>
            <wp:positionH relativeFrom="margin">
              <wp:align>left</wp:align>
            </wp:positionH>
            <wp:positionV relativeFrom="paragraph">
              <wp:posOffset>7620</wp:posOffset>
            </wp:positionV>
            <wp:extent cx="6019800" cy="3314700"/>
            <wp:effectExtent l="0" t="0" r="0" b="0"/>
            <wp:wrapNone/>
            <wp:docPr id="2" name="Imagen 2" descr="Niña en una biblioteca leyendo un libro." title="Niña leyen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019800" cy="33147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BED7E2B" w14:textId="7CD09623" w:rsidR="001B1C8B" w:rsidRDefault="001B1C8B" w:rsidP="001B1C8B"/>
    <w:p w14:paraId="510DFC68" w14:textId="22349456" w:rsidR="001B1C8B" w:rsidRDefault="001B1C8B" w:rsidP="001B1C8B"/>
    <w:p w14:paraId="2098F1E2" w14:textId="77777777" w:rsidR="001B1C8B" w:rsidRDefault="001B1C8B" w:rsidP="001B1C8B">
      <w:r>
        <w:rPr>
          <w:noProof/>
        </w:rPr>
        <w:lastRenderedPageBreak/>
        <mc:AlternateContent>
          <mc:Choice Requires="wps">
            <w:drawing>
              <wp:anchor distT="0" distB="0" distL="114300" distR="114300" simplePos="0" relativeHeight="251628032" behindDoc="1" locked="0" layoutInCell="1" allowOverlap="1" wp14:anchorId="0B6B2209" wp14:editId="280560C1">
                <wp:simplePos x="0" y="0"/>
                <wp:positionH relativeFrom="column">
                  <wp:posOffset>-104775</wp:posOffset>
                </wp:positionH>
                <wp:positionV relativeFrom="paragraph">
                  <wp:posOffset>-76835</wp:posOffset>
                </wp:positionV>
                <wp:extent cx="6276975" cy="3543300"/>
                <wp:effectExtent l="19050" t="19050" r="47625" b="38100"/>
                <wp:wrapNone/>
                <wp:docPr id="29" name="Rectángulo 29"/>
                <wp:cNvGraphicFramePr/>
                <a:graphic xmlns:a="http://schemas.openxmlformats.org/drawingml/2006/main">
                  <a:graphicData uri="http://schemas.microsoft.com/office/word/2010/wordprocessingShape">
                    <wps:wsp>
                      <wps:cNvSpPr/>
                      <wps:spPr>
                        <a:xfrm>
                          <a:off x="0" y="0"/>
                          <a:ext cx="6276975" cy="3543300"/>
                        </a:xfrm>
                        <a:prstGeom prst="rect">
                          <a:avLst/>
                        </a:prstGeom>
                        <a:ln w="57150">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14="http://schemas.microsoft.com/office/drawing/2010/main" xmlns:pic="http://schemas.openxmlformats.org/drawingml/2006/picture" xmlns:a="http://schemas.openxmlformats.org/drawingml/2006/main">
            <w:pict w14:anchorId="596B45AA">
              <v:rect id="Rectángulo 29" style="position:absolute;margin-left:-8.25pt;margin-top:-6.05pt;width:494.25pt;height:279pt;z-index:-251539456;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white [3201]" strokecolor="black [3213]" strokeweight="4.5pt" w14:anchorId="10945F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"/>
            </w:pict>
          </mc:Fallback>
        </mc:AlternateContent>
      </w:r>
      <w:r>
        <w:rPr>
          <w:noProof/>
        </w:rPr>
        <w:drawing>
          <wp:inline distT="0" distB="0" distL="0" distR="0" wp14:anchorId="715D8967" wp14:editId="2FAF4574">
            <wp:extent cx="6029325" cy="3352800"/>
            <wp:effectExtent l="0" t="0" r="9525" b="0"/>
            <wp:docPr id="512640330" name="Imagen 512640330" descr="Niña en una oficina escribiendo un mensaje." title="Niña escribien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029325" cy="3352800"/>
                    </a:xfrm>
                    <a:prstGeom prst="rect">
                      <a:avLst/>
                    </a:prstGeom>
                    <a:noFill/>
                    <a:ln>
                      <a:noFill/>
                    </a:ln>
                  </pic:spPr>
                </pic:pic>
              </a:graphicData>
            </a:graphic>
          </wp:inline>
        </w:drawing>
      </w:r>
    </w:p>
    <w:p w14:paraId="2684253F" w14:textId="77777777" w:rsidR="001B1C8B" w:rsidRDefault="001B1C8B" w:rsidP="001B1C8B"/>
    <w:p w14:paraId="3695B9EE" w14:textId="77777777" w:rsidR="001B1C8B" w:rsidRDefault="001B1C8B" w:rsidP="001B1C8B">
      <w:r>
        <w:rPr>
          <w:noProof/>
        </w:rPr>
        <mc:AlternateContent>
          <mc:Choice Requires="wps">
            <w:drawing>
              <wp:anchor distT="0" distB="0" distL="114300" distR="114300" simplePos="0" relativeHeight="251629056" behindDoc="1" locked="0" layoutInCell="1" allowOverlap="1" wp14:anchorId="7221652E" wp14:editId="06339BFC">
                <wp:simplePos x="0" y="0"/>
                <wp:positionH relativeFrom="column">
                  <wp:posOffset>-95250</wp:posOffset>
                </wp:positionH>
                <wp:positionV relativeFrom="paragraph">
                  <wp:posOffset>123825</wp:posOffset>
                </wp:positionV>
                <wp:extent cx="6276975" cy="3543300"/>
                <wp:effectExtent l="19050" t="19050" r="47625" b="38100"/>
                <wp:wrapNone/>
                <wp:docPr id="30" name="Rectángulo 30"/>
                <wp:cNvGraphicFramePr/>
                <a:graphic xmlns:a="http://schemas.openxmlformats.org/drawingml/2006/main">
                  <a:graphicData uri="http://schemas.microsoft.com/office/word/2010/wordprocessingShape">
                    <wps:wsp>
                      <wps:cNvSpPr/>
                      <wps:spPr>
                        <a:xfrm>
                          <a:off x="0" y="0"/>
                          <a:ext cx="6276975" cy="3543300"/>
                        </a:xfrm>
                        <a:prstGeom prst="rect">
                          <a:avLst/>
                        </a:prstGeom>
                        <a:ln w="57150">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14="http://schemas.microsoft.com/office/drawing/2010/main" xmlns:pic="http://schemas.openxmlformats.org/drawingml/2006/picture" xmlns:a="http://schemas.openxmlformats.org/drawingml/2006/main">
            <w:pict w14:anchorId="24BA34C6">
              <v:rect id="Rectángulo 30" style="position:absolute;margin-left:-7.5pt;margin-top:9.75pt;width:494.25pt;height:279pt;z-index:-251538432;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white [3201]" strokecolor="black [3213]" strokeweight="4.5pt" w14:anchorId="3F117B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"/>
            </w:pict>
          </mc:Fallback>
        </mc:AlternateContent>
      </w:r>
      <w:r>
        <w:rPr>
          <w:noProof/>
        </w:rPr>
        <w:drawing>
          <wp:anchor distT="0" distB="0" distL="114300" distR="114300" simplePos="0" relativeHeight="251630080" behindDoc="0" locked="0" layoutInCell="1" allowOverlap="1" wp14:anchorId="04F3D935" wp14:editId="62DA3AB3">
            <wp:simplePos x="0" y="0"/>
            <wp:positionH relativeFrom="column">
              <wp:posOffset>66675</wp:posOffset>
            </wp:positionH>
            <wp:positionV relativeFrom="paragraph">
              <wp:posOffset>254000</wp:posOffset>
            </wp:positionV>
            <wp:extent cx="6019800" cy="3362325"/>
            <wp:effectExtent l="0" t="0" r="0" b="9525"/>
            <wp:wrapNone/>
            <wp:docPr id="512640332" name="Imagen 512640332" descr="Imagne de niña viendo la televisón." title="Niña viendo televis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019800" cy="33623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90AA359" w14:textId="77777777" w:rsidR="001B1C8B" w:rsidRDefault="001B1C8B" w:rsidP="001B1C8B">
      <w:pPr>
        <w:rPr>
          <w:noProof/>
          <w:lang w:eastAsia="es-CR"/>
        </w:rPr>
      </w:pPr>
    </w:p>
    <w:p w14:paraId="1829568A" w14:textId="77777777" w:rsidR="001B1C8B" w:rsidRDefault="001B1C8B" w:rsidP="001B1C8B">
      <w:pPr>
        <w:rPr>
          <w:noProof/>
          <w:lang w:eastAsia="es-CR"/>
        </w:rPr>
      </w:pPr>
    </w:p>
    <w:p w14:paraId="04E9B15F" w14:textId="77777777" w:rsidR="001B1C8B" w:rsidRDefault="001B1C8B" w:rsidP="001B1C8B">
      <w:pPr>
        <w:rPr>
          <w:noProof/>
          <w:lang w:eastAsia="es-CR"/>
        </w:rPr>
      </w:pPr>
    </w:p>
    <w:p w14:paraId="144636B2" w14:textId="77777777" w:rsidR="001B1C8B" w:rsidRDefault="001B1C8B" w:rsidP="001B1C8B">
      <w:pPr>
        <w:rPr>
          <w:noProof/>
          <w:lang w:eastAsia="es-CR"/>
        </w:rPr>
      </w:pPr>
    </w:p>
    <w:p w14:paraId="64AD1272" w14:textId="77777777" w:rsidR="001B1C8B" w:rsidRDefault="001B1C8B" w:rsidP="001B1C8B">
      <w:pPr>
        <w:rPr>
          <w:noProof/>
          <w:lang w:eastAsia="es-CR"/>
        </w:rPr>
      </w:pPr>
    </w:p>
    <w:p w14:paraId="5EA979B3" w14:textId="77777777" w:rsidR="001B1C8B" w:rsidRDefault="001B1C8B" w:rsidP="001B1C8B">
      <w:pPr>
        <w:rPr>
          <w:noProof/>
          <w:lang w:eastAsia="es-CR"/>
        </w:rPr>
      </w:pPr>
    </w:p>
    <w:p w14:paraId="26AEC383" w14:textId="77777777" w:rsidR="001B1C8B" w:rsidRDefault="001B1C8B" w:rsidP="001B1C8B">
      <w:pPr>
        <w:rPr>
          <w:noProof/>
          <w:lang w:eastAsia="es-CR"/>
        </w:rPr>
      </w:pPr>
    </w:p>
    <w:p w14:paraId="198F3941" w14:textId="77777777" w:rsidR="001B1C8B" w:rsidRDefault="001B1C8B" w:rsidP="001B1C8B">
      <w:pPr>
        <w:rPr>
          <w:noProof/>
          <w:lang w:eastAsia="es-CR"/>
        </w:rPr>
      </w:pPr>
    </w:p>
    <w:p w14:paraId="26944317" w14:textId="77777777" w:rsidR="001B1C8B" w:rsidRDefault="001B1C8B" w:rsidP="001B1C8B">
      <w:pPr>
        <w:rPr>
          <w:noProof/>
          <w:lang w:eastAsia="es-CR"/>
        </w:rPr>
      </w:pPr>
    </w:p>
    <w:p w14:paraId="20DE7FFB" w14:textId="77777777" w:rsidR="001B1C8B" w:rsidRDefault="001B1C8B" w:rsidP="001B1C8B">
      <w:pPr>
        <w:rPr>
          <w:noProof/>
          <w:lang w:eastAsia="es-CR"/>
        </w:rPr>
      </w:pPr>
    </w:p>
    <w:p w14:paraId="12E0839F" w14:textId="77777777" w:rsidR="001B1C8B" w:rsidRDefault="001B1C8B" w:rsidP="001B1C8B">
      <w:pPr>
        <w:rPr>
          <w:noProof/>
          <w:lang w:eastAsia="es-CR"/>
        </w:rPr>
      </w:pPr>
    </w:p>
    <w:p w14:paraId="4A263085" w14:textId="77777777" w:rsidR="001B1C8B" w:rsidRDefault="001B1C8B" w:rsidP="001B1C8B">
      <w:pPr>
        <w:rPr>
          <w:noProof/>
          <w:lang w:eastAsia="es-CR"/>
        </w:rPr>
      </w:pPr>
    </w:p>
    <w:p w14:paraId="36203C47" w14:textId="77777777" w:rsidR="001B1C8B" w:rsidRDefault="001B1C8B" w:rsidP="001B1C8B">
      <w:pPr>
        <w:rPr>
          <w:noProof/>
          <w:lang w:eastAsia="es-CR"/>
        </w:rPr>
      </w:pPr>
    </w:p>
    <w:p w14:paraId="49DA018D" w14:textId="77777777" w:rsidR="001B1C8B" w:rsidRDefault="001B1C8B" w:rsidP="001B1C8B">
      <w:pPr>
        <w:rPr>
          <w:noProof/>
          <w:lang w:eastAsia="es-CR"/>
        </w:rPr>
      </w:pPr>
      <w:r>
        <w:rPr>
          <w:noProof/>
        </w:rPr>
        <w:lastRenderedPageBreak/>
        <mc:AlternateContent>
          <mc:Choice Requires="wps">
            <w:drawing>
              <wp:anchor distT="0" distB="0" distL="114300" distR="114300" simplePos="0" relativeHeight="251631104" behindDoc="1" locked="0" layoutInCell="1" allowOverlap="1" wp14:anchorId="55515998" wp14:editId="2CE6FDA1">
                <wp:simplePos x="0" y="0"/>
                <wp:positionH relativeFrom="column">
                  <wp:posOffset>-76200</wp:posOffset>
                </wp:positionH>
                <wp:positionV relativeFrom="paragraph">
                  <wp:posOffset>218440</wp:posOffset>
                </wp:positionV>
                <wp:extent cx="6276975" cy="3543300"/>
                <wp:effectExtent l="19050" t="19050" r="47625" b="38100"/>
                <wp:wrapNone/>
                <wp:docPr id="31" name="Rectángulo 31"/>
                <wp:cNvGraphicFramePr/>
                <a:graphic xmlns:a="http://schemas.openxmlformats.org/drawingml/2006/main">
                  <a:graphicData uri="http://schemas.microsoft.com/office/word/2010/wordprocessingShape">
                    <wps:wsp>
                      <wps:cNvSpPr/>
                      <wps:spPr>
                        <a:xfrm>
                          <a:off x="0" y="0"/>
                          <a:ext cx="6276975" cy="3543300"/>
                        </a:xfrm>
                        <a:prstGeom prst="rect">
                          <a:avLst/>
                        </a:prstGeom>
                        <a:ln w="57150">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14="http://schemas.microsoft.com/office/drawing/2010/main" xmlns:pic="http://schemas.openxmlformats.org/drawingml/2006/picture" xmlns:a="http://schemas.openxmlformats.org/drawingml/2006/main">
            <w:pict w14:anchorId="34E25A41">
              <v:rect id="Rectángulo 31" style="position:absolute;margin-left:-6pt;margin-top:17.2pt;width:494.25pt;height:279pt;z-index:-251536384;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white [3201]" strokecolor="black [3213]" strokeweight="4.5pt" w14:anchorId="2A5DDBB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"/>
            </w:pict>
          </mc:Fallback>
        </mc:AlternateContent>
      </w:r>
    </w:p>
    <w:p w14:paraId="4B7A5C08" w14:textId="77777777" w:rsidR="001B1C8B" w:rsidRDefault="001B1C8B" w:rsidP="001B1C8B">
      <w:r>
        <w:rPr>
          <w:noProof/>
        </w:rPr>
        <w:drawing>
          <wp:inline distT="0" distB="0" distL="0" distR="0" wp14:anchorId="349CC20F" wp14:editId="2C9E4BA3">
            <wp:extent cx="6057900" cy="3286125"/>
            <wp:effectExtent l="0" t="0" r="0" b="9525"/>
            <wp:docPr id="512640333" name="Imagen 512640333" descr="Niña con uniforme de chef cocinando." title="Niña cocinan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057900" cy="3286125"/>
                    </a:xfrm>
                    <a:prstGeom prst="rect">
                      <a:avLst/>
                    </a:prstGeom>
                    <a:noFill/>
                    <a:ln>
                      <a:noFill/>
                    </a:ln>
                  </pic:spPr>
                </pic:pic>
              </a:graphicData>
            </a:graphic>
          </wp:inline>
        </w:drawing>
      </w:r>
    </w:p>
    <w:p w14:paraId="302988A2" w14:textId="77777777" w:rsidR="001B1C8B" w:rsidRDefault="001B1C8B" w:rsidP="001B1C8B"/>
    <w:p w14:paraId="446B6DA4" w14:textId="77777777" w:rsidR="001B1C8B" w:rsidRDefault="001B1C8B" w:rsidP="001B1C8B">
      <w:r>
        <w:rPr>
          <w:noProof/>
        </w:rPr>
        <mc:AlternateContent>
          <mc:Choice Requires="wps">
            <w:drawing>
              <wp:anchor distT="0" distB="0" distL="114300" distR="114300" simplePos="0" relativeHeight="251632128" behindDoc="1" locked="0" layoutInCell="1" allowOverlap="1" wp14:anchorId="7664665F" wp14:editId="04B8324B">
                <wp:simplePos x="0" y="0"/>
                <wp:positionH relativeFrom="column">
                  <wp:posOffset>-104775</wp:posOffset>
                </wp:positionH>
                <wp:positionV relativeFrom="paragraph">
                  <wp:posOffset>237490</wp:posOffset>
                </wp:positionV>
                <wp:extent cx="6276975" cy="3543300"/>
                <wp:effectExtent l="19050" t="19050" r="47625" b="38100"/>
                <wp:wrapNone/>
                <wp:docPr id="512640320" name="Rectángulo 512640320"/>
                <wp:cNvGraphicFramePr/>
                <a:graphic xmlns:a="http://schemas.openxmlformats.org/drawingml/2006/main">
                  <a:graphicData uri="http://schemas.microsoft.com/office/word/2010/wordprocessingShape">
                    <wps:wsp>
                      <wps:cNvSpPr/>
                      <wps:spPr>
                        <a:xfrm>
                          <a:off x="0" y="0"/>
                          <a:ext cx="6276975" cy="3543300"/>
                        </a:xfrm>
                        <a:prstGeom prst="rect">
                          <a:avLst/>
                        </a:prstGeom>
                        <a:ln w="57150">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14="http://schemas.microsoft.com/office/drawing/2010/main" xmlns:pic="http://schemas.openxmlformats.org/drawingml/2006/picture" xmlns:a="http://schemas.openxmlformats.org/drawingml/2006/main">
            <w:pict w14:anchorId="53198592">
              <v:rect id="Rectángulo 512640320" style="position:absolute;margin-left:-8.25pt;margin-top:18.7pt;width:494.25pt;height:279pt;z-index:-251535360;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white [3201]" strokecolor="black [3213]" strokeweight="4.5pt" w14:anchorId="36D0F4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"/>
            </w:pict>
          </mc:Fallback>
        </mc:AlternateContent>
      </w:r>
    </w:p>
    <w:p w14:paraId="685A0EA8" w14:textId="77777777" w:rsidR="001B1C8B" w:rsidRDefault="001B1C8B" w:rsidP="001B1C8B">
      <w:r>
        <w:rPr>
          <w:noProof/>
        </w:rPr>
        <w:drawing>
          <wp:inline distT="0" distB="0" distL="0" distR="0" wp14:anchorId="296E0A64" wp14:editId="4DB0AE76">
            <wp:extent cx="6000750" cy="3343275"/>
            <wp:effectExtent l="0" t="0" r="0" b="9525"/>
            <wp:docPr id="512640334" name="Imagen 512640334" descr="Niña en un escenario con un micrófono cantando." title="Niña cantan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000750" cy="3343275"/>
                    </a:xfrm>
                    <a:prstGeom prst="rect">
                      <a:avLst/>
                    </a:prstGeom>
                    <a:noFill/>
                    <a:ln>
                      <a:noFill/>
                    </a:ln>
                  </pic:spPr>
                </pic:pic>
              </a:graphicData>
            </a:graphic>
          </wp:inline>
        </w:drawing>
      </w:r>
    </w:p>
    <w:p w14:paraId="61F13A51" w14:textId="77777777" w:rsidR="001B1C8B" w:rsidRDefault="001B1C8B" w:rsidP="001B1C8B"/>
    <w:p w14:paraId="7E5715DB" w14:textId="77777777" w:rsidR="001B1C8B" w:rsidRDefault="001B1C8B" w:rsidP="001B1C8B">
      <w:r>
        <w:rPr>
          <w:noProof/>
        </w:rPr>
        <w:lastRenderedPageBreak/>
        <mc:AlternateContent>
          <mc:Choice Requires="wps">
            <w:drawing>
              <wp:anchor distT="0" distB="0" distL="114300" distR="114300" simplePos="0" relativeHeight="251633152" behindDoc="1" locked="0" layoutInCell="1" allowOverlap="1" wp14:anchorId="4C12F0F6" wp14:editId="0DB2FD17">
                <wp:simplePos x="0" y="0"/>
                <wp:positionH relativeFrom="column">
                  <wp:posOffset>-95250</wp:posOffset>
                </wp:positionH>
                <wp:positionV relativeFrom="paragraph">
                  <wp:posOffset>-95885</wp:posOffset>
                </wp:positionV>
                <wp:extent cx="6276975" cy="3543300"/>
                <wp:effectExtent l="19050" t="19050" r="47625" b="38100"/>
                <wp:wrapNone/>
                <wp:docPr id="512640321" name="Rectángulo 512640321"/>
                <wp:cNvGraphicFramePr/>
                <a:graphic xmlns:a="http://schemas.openxmlformats.org/drawingml/2006/main">
                  <a:graphicData uri="http://schemas.microsoft.com/office/word/2010/wordprocessingShape">
                    <wps:wsp>
                      <wps:cNvSpPr/>
                      <wps:spPr>
                        <a:xfrm>
                          <a:off x="0" y="0"/>
                          <a:ext cx="6276975" cy="3543300"/>
                        </a:xfrm>
                        <a:prstGeom prst="rect">
                          <a:avLst/>
                        </a:prstGeom>
                        <a:ln w="57150">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14="http://schemas.microsoft.com/office/drawing/2010/main" xmlns:pic="http://schemas.openxmlformats.org/drawingml/2006/picture" xmlns:a="http://schemas.openxmlformats.org/drawingml/2006/main">
            <w:pict w14:anchorId="1EE529C9">
              <v:rect id="Rectángulo 512640321" style="position:absolute;margin-left:-7.5pt;margin-top:-7.55pt;width:494.25pt;height:279pt;z-index:-251534336;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white [3201]" strokecolor="black [3213]" strokeweight="4.5pt" w14:anchorId="3656A7F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"/>
            </w:pict>
          </mc:Fallback>
        </mc:AlternateContent>
      </w:r>
      <w:r>
        <w:rPr>
          <w:noProof/>
        </w:rPr>
        <w:drawing>
          <wp:inline distT="0" distB="0" distL="0" distR="0" wp14:anchorId="26A4082A" wp14:editId="5553DB04">
            <wp:extent cx="6000750" cy="3343275"/>
            <wp:effectExtent l="0" t="0" r="0" b="9525"/>
            <wp:docPr id="512640335" name="Imagen 512640335" descr="Nina con una grabadora encendida al lado, está bailando." title="Niña bailan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000750" cy="3343275"/>
                    </a:xfrm>
                    <a:prstGeom prst="rect">
                      <a:avLst/>
                    </a:prstGeom>
                    <a:noFill/>
                    <a:ln>
                      <a:noFill/>
                    </a:ln>
                  </pic:spPr>
                </pic:pic>
              </a:graphicData>
            </a:graphic>
          </wp:inline>
        </w:drawing>
      </w:r>
    </w:p>
    <w:p w14:paraId="6DEE69FE" w14:textId="77777777" w:rsidR="001B1C8B" w:rsidRDefault="001B1C8B" w:rsidP="001B1C8B"/>
    <w:p w14:paraId="6E6523CA" w14:textId="77777777" w:rsidR="001B1C8B" w:rsidRDefault="001B1C8B" w:rsidP="001B1C8B">
      <w:r>
        <w:rPr>
          <w:noProof/>
        </w:rPr>
        <mc:AlternateContent>
          <mc:Choice Requires="wps">
            <w:drawing>
              <wp:anchor distT="0" distB="0" distL="114300" distR="114300" simplePos="0" relativeHeight="251634176" behindDoc="1" locked="0" layoutInCell="1" allowOverlap="1" wp14:anchorId="2F07A2D8" wp14:editId="52FF0BB7">
                <wp:simplePos x="0" y="0"/>
                <wp:positionH relativeFrom="column">
                  <wp:posOffset>-85725</wp:posOffset>
                </wp:positionH>
                <wp:positionV relativeFrom="paragraph">
                  <wp:posOffset>180340</wp:posOffset>
                </wp:positionV>
                <wp:extent cx="6276975" cy="3543300"/>
                <wp:effectExtent l="19050" t="19050" r="47625" b="38100"/>
                <wp:wrapNone/>
                <wp:docPr id="512640322" name="Rectángulo 512640322"/>
                <wp:cNvGraphicFramePr/>
                <a:graphic xmlns:a="http://schemas.openxmlformats.org/drawingml/2006/main">
                  <a:graphicData uri="http://schemas.microsoft.com/office/word/2010/wordprocessingShape">
                    <wps:wsp>
                      <wps:cNvSpPr/>
                      <wps:spPr>
                        <a:xfrm>
                          <a:off x="0" y="0"/>
                          <a:ext cx="6276975" cy="3543300"/>
                        </a:xfrm>
                        <a:prstGeom prst="rect">
                          <a:avLst/>
                        </a:prstGeom>
                        <a:ln w="57150">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14="http://schemas.microsoft.com/office/drawing/2010/main" xmlns:pic="http://schemas.openxmlformats.org/drawingml/2006/picture" xmlns:a="http://schemas.openxmlformats.org/drawingml/2006/main">
            <w:pict w14:anchorId="2E1CB973">
              <v:rect id="Rectángulo 512640322" style="position:absolute;margin-left:-6.75pt;margin-top:14.2pt;width:494.25pt;height:279pt;z-index:-251533312;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white [3201]" strokecolor="black [3213]" strokeweight="4.5pt" w14:anchorId="600F959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"/>
            </w:pict>
          </mc:Fallback>
        </mc:AlternateContent>
      </w:r>
    </w:p>
    <w:p w14:paraId="391AF997" w14:textId="77777777" w:rsidR="001B1C8B" w:rsidRDefault="001B1C8B" w:rsidP="001B1C8B">
      <w:r>
        <w:rPr>
          <w:noProof/>
        </w:rPr>
        <w:drawing>
          <wp:inline distT="0" distB="0" distL="0" distR="0" wp14:anchorId="1D713DC1" wp14:editId="1961CFEF">
            <wp:extent cx="6038850" cy="3381375"/>
            <wp:effectExtent l="0" t="0" r="0" b="9525"/>
            <wp:docPr id="512640336" name="Imagen 512640336" descr="NIña en la cama con una grabadora al lado escuchando música." title="Niña escuchando mús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038850" cy="3381375"/>
                    </a:xfrm>
                    <a:prstGeom prst="rect">
                      <a:avLst/>
                    </a:prstGeom>
                    <a:noFill/>
                    <a:ln>
                      <a:noFill/>
                    </a:ln>
                  </pic:spPr>
                </pic:pic>
              </a:graphicData>
            </a:graphic>
          </wp:inline>
        </w:drawing>
      </w:r>
    </w:p>
    <w:p w14:paraId="5AE5DD69" w14:textId="77777777" w:rsidR="001B1C8B" w:rsidRDefault="001B1C8B" w:rsidP="001B1C8B"/>
    <w:p w14:paraId="3F6BF0E4" w14:textId="77777777" w:rsidR="001B1C8B" w:rsidRDefault="001B1C8B" w:rsidP="001B1C8B">
      <w:r>
        <w:rPr>
          <w:noProof/>
        </w:rPr>
        <w:lastRenderedPageBreak/>
        <mc:AlternateContent>
          <mc:Choice Requires="wps">
            <w:drawing>
              <wp:anchor distT="0" distB="0" distL="114300" distR="114300" simplePos="0" relativeHeight="251635200" behindDoc="1" locked="0" layoutInCell="1" allowOverlap="1" wp14:anchorId="6457BD4C" wp14:editId="150601BA">
                <wp:simplePos x="0" y="0"/>
                <wp:positionH relativeFrom="column">
                  <wp:posOffset>-95250</wp:posOffset>
                </wp:positionH>
                <wp:positionV relativeFrom="paragraph">
                  <wp:posOffset>-143510</wp:posOffset>
                </wp:positionV>
                <wp:extent cx="6276975" cy="3543300"/>
                <wp:effectExtent l="19050" t="19050" r="47625" b="38100"/>
                <wp:wrapNone/>
                <wp:docPr id="512640323" name="Rectángulo 512640323"/>
                <wp:cNvGraphicFramePr/>
                <a:graphic xmlns:a="http://schemas.openxmlformats.org/drawingml/2006/main">
                  <a:graphicData uri="http://schemas.microsoft.com/office/word/2010/wordprocessingShape">
                    <wps:wsp>
                      <wps:cNvSpPr/>
                      <wps:spPr>
                        <a:xfrm>
                          <a:off x="0" y="0"/>
                          <a:ext cx="6276975" cy="3543300"/>
                        </a:xfrm>
                        <a:prstGeom prst="rect">
                          <a:avLst/>
                        </a:prstGeom>
                        <a:ln w="57150">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14="http://schemas.microsoft.com/office/drawing/2010/main" xmlns:pic="http://schemas.openxmlformats.org/drawingml/2006/picture" xmlns:a="http://schemas.openxmlformats.org/drawingml/2006/main">
            <w:pict w14:anchorId="51B3D20B">
              <v:rect id="Rectángulo 512640323" style="position:absolute;margin-left:-7.5pt;margin-top:-11.3pt;width:494.25pt;height:279pt;z-index:-251532288;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white [3201]" strokecolor="black [3213]" strokeweight="4.5pt" w14:anchorId="77E87AE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"/>
            </w:pict>
          </mc:Fallback>
        </mc:AlternateContent>
      </w:r>
      <w:r>
        <w:rPr>
          <w:noProof/>
        </w:rPr>
        <w:drawing>
          <wp:inline distT="0" distB="0" distL="0" distR="0" wp14:anchorId="227CEC60" wp14:editId="2B558DA7">
            <wp:extent cx="6038850" cy="3305175"/>
            <wp:effectExtent l="0" t="0" r="0" b="9525"/>
            <wp:docPr id="512640337" name="Imagen 512640337" descr="Dos niños, una niña y un niño jugando video juegos." title="Niños jugando video jueg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038850" cy="3305175"/>
                    </a:xfrm>
                    <a:prstGeom prst="rect">
                      <a:avLst/>
                    </a:prstGeom>
                    <a:noFill/>
                    <a:ln>
                      <a:noFill/>
                    </a:ln>
                  </pic:spPr>
                </pic:pic>
              </a:graphicData>
            </a:graphic>
          </wp:inline>
        </w:drawing>
      </w:r>
    </w:p>
    <w:p w14:paraId="2B053C50" w14:textId="77777777" w:rsidR="001B1C8B" w:rsidRDefault="001B1C8B" w:rsidP="001B1C8B">
      <w:r>
        <w:rPr>
          <w:noProof/>
        </w:rPr>
        <mc:AlternateContent>
          <mc:Choice Requires="wps">
            <w:drawing>
              <wp:anchor distT="0" distB="0" distL="114300" distR="114300" simplePos="0" relativeHeight="251636224" behindDoc="1" locked="0" layoutInCell="1" allowOverlap="1" wp14:anchorId="609F9DA7" wp14:editId="666FF1E6">
                <wp:simplePos x="0" y="0"/>
                <wp:positionH relativeFrom="column">
                  <wp:posOffset>-85725</wp:posOffset>
                </wp:positionH>
                <wp:positionV relativeFrom="paragraph">
                  <wp:posOffset>180975</wp:posOffset>
                </wp:positionV>
                <wp:extent cx="6276975" cy="3543300"/>
                <wp:effectExtent l="19050" t="19050" r="47625" b="38100"/>
                <wp:wrapNone/>
                <wp:docPr id="512640324" name="Rectángulo 512640324"/>
                <wp:cNvGraphicFramePr/>
                <a:graphic xmlns:a="http://schemas.openxmlformats.org/drawingml/2006/main">
                  <a:graphicData uri="http://schemas.microsoft.com/office/word/2010/wordprocessingShape">
                    <wps:wsp>
                      <wps:cNvSpPr/>
                      <wps:spPr>
                        <a:xfrm>
                          <a:off x="0" y="0"/>
                          <a:ext cx="6276975" cy="3543300"/>
                        </a:xfrm>
                        <a:prstGeom prst="rect">
                          <a:avLst/>
                        </a:prstGeom>
                        <a:ln w="57150">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14="http://schemas.microsoft.com/office/drawing/2010/main" xmlns:pic="http://schemas.openxmlformats.org/drawingml/2006/picture" xmlns:a="http://schemas.openxmlformats.org/drawingml/2006/main">
            <w:pict w14:anchorId="2C6C7083">
              <v:rect id="Rectángulo 512640324" style="position:absolute;margin-left:-6.75pt;margin-top:14.25pt;width:494.25pt;height:279pt;z-index:-251531264;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white [3201]" strokecolor="black [3213]" strokeweight="4.5pt" w14:anchorId="5F6E064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"/>
            </w:pict>
          </mc:Fallback>
        </mc:AlternateContent>
      </w:r>
    </w:p>
    <w:p w14:paraId="02E7889B" w14:textId="77777777" w:rsidR="001B1C8B" w:rsidRDefault="001B1C8B" w:rsidP="001B1C8B">
      <w:r>
        <w:rPr>
          <w:noProof/>
        </w:rPr>
        <w:drawing>
          <wp:inline distT="0" distB="0" distL="0" distR="0" wp14:anchorId="6F9FE369" wp14:editId="7B730AA1">
            <wp:extent cx="5962650" cy="3276600"/>
            <wp:effectExtent l="0" t="0" r="0" b="0"/>
            <wp:docPr id="512640338" name="Imagen 512640338" descr="Niña nadando en una piscina." title="Niña nadan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62650" cy="3276600"/>
                    </a:xfrm>
                    <a:prstGeom prst="rect">
                      <a:avLst/>
                    </a:prstGeom>
                    <a:noFill/>
                    <a:ln>
                      <a:noFill/>
                    </a:ln>
                  </pic:spPr>
                </pic:pic>
              </a:graphicData>
            </a:graphic>
          </wp:inline>
        </w:drawing>
      </w:r>
    </w:p>
    <w:p w14:paraId="077056FD" w14:textId="77777777" w:rsidR="001B1C8B" w:rsidRDefault="001B1C8B" w:rsidP="001B1C8B"/>
    <w:p w14:paraId="7BC5CF9F" w14:textId="77777777" w:rsidR="001B1C8B" w:rsidRDefault="001B1C8B" w:rsidP="001B1C8B">
      <w:r>
        <w:rPr>
          <w:noProof/>
        </w:rPr>
        <w:lastRenderedPageBreak/>
        <mc:AlternateContent>
          <mc:Choice Requires="wps">
            <w:drawing>
              <wp:anchor distT="0" distB="0" distL="114300" distR="114300" simplePos="0" relativeHeight="251637248" behindDoc="1" locked="0" layoutInCell="1" allowOverlap="1" wp14:anchorId="445371ED" wp14:editId="50465907">
                <wp:simplePos x="0" y="0"/>
                <wp:positionH relativeFrom="column">
                  <wp:posOffset>-114300</wp:posOffset>
                </wp:positionH>
                <wp:positionV relativeFrom="paragraph">
                  <wp:posOffset>-95885</wp:posOffset>
                </wp:positionV>
                <wp:extent cx="6276975" cy="3543300"/>
                <wp:effectExtent l="19050" t="19050" r="47625" b="38100"/>
                <wp:wrapNone/>
                <wp:docPr id="512640325" name="Rectángulo 512640325"/>
                <wp:cNvGraphicFramePr/>
                <a:graphic xmlns:a="http://schemas.openxmlformats.org/drawingml/2006/main">
                  <a:graphicData uri="http://schemas.microsoft.com/office/word/2010/wordprocessingShape">
                    <wps:wsp>
                      <wps:cNvSpPr/>
                      <wps:spPr>
                        <a:xfrm>
                          <a:off x="0" y="0"/>
                          <a:ext cx="6276975" cy="3543300"/>
                        </a:xfrm>
                        <a:prstGeom prst="rect">
                          <a:avLst/>
                        </a:prstGeom>
                        <a:ln w="57150">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14="http://schemas.microsoft.com/office/drawing/2010/main" xmlns:pic="http://schemas.openxmlformats.org/drawingml/2006/picture" xmlns:a="http://schemas.openxmlformats.org/drawingml/2006/main">
            <w:pict w14:anchorId="264D8EC4">
              <v:rect id="Rectángulo 512640325" style="position:absolute;margin-left:-9pt;margin-top:-7.55pt;width:494.25pt;height:279pt;z-index:-251530240;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white [3201]" strokecolor="black [3213]" strokeweight="4.5pt" w14:anchorId="39976DD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"/>
            </w:pict>
          </mc:Fallback>
        </mc:AlternateContent>
      </w:r>
      <w:r>
        <w:rPr>
          <w:noProof/>
        </w:rPr>
        <w:drawing>
          <wp:inline distT="0" distB="0" distL="0" distR="0" wp14:anchorId="35D249C5" wp14:editId="1C31B063">
            <wp:extent cx="6010275" cy="3295650"/>
            <wp:effectExtent l="0" t="0" r="9525" b="0"/>
            <wp:docPr id="512640339" name="Imagen 512640339" descr="Niño caminando en la montaña." title="Niño caminan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010275" cy="3295650"/>
                    </a:xfrm>
                    <a:prstGeom prst="rect">
                      <a:avLst/>
                    </a:prstGeom>
                    <a:noFill/>
                    <a:ln>
                      <a:noFill/>
                    </a:ln>
                  </pic:spPr>
                </pic:pic>
              </a:graphicData>
            </a:graphic>
          </wp:inline>
        </w:drawing>
      </w:r>
    </w:p>
    <w:p w14:paraId="6EBB01EF" w14:textId="77777777" w:rsidR="001B1C8B" w:rsidRDefault="001B1C8B" w:rsidP="001B1C8B">
      <w:r>
        <w:rPr>
          <w:noProof/>
        </w:rPr>
        <mc:AlternateContent>
          <mc:Choice Requires="wps">
            <w:drawing>
              <wp:anchor distT="0" distB="0" distL="114300" distR="114300" simplePos="0" relativeHeight="251638272" behindDoc="1" locked="0" layoutInCell="1" allowOverlap="1" wp14:anchorId="3AA9F1D4" wp14:editId="24AF1B73">
                <wp:simplePos x="0" y="0"/>
                <wp:positionH relativeFrom="column">
                  <wp:posOffset>-123825</wp:posOffset>
                </wp:positionH>
                <wp:positionV relativeFrom="paragraph">
                  <wp:posOffset>209550</wp:posOffset>
                </wp:positionV>
                <wp:extent cx="6276975" cy="3543300"/>
                <wp:effectExtent l="19050" t="19050" r="47625" b="38100"/>
                <wp:wrapNone/>
                <wp:docPr id="512640326" name="Rectángulo 512640326"/>
                <wp:cNvGraphicFramePr/>
                <a:graphic xmlns:a="http://schemas.openxmlformats.org/drawingml/2006/main">
                  <a:graphicData uri="http://schemas.microsoft.com/office/word/2010/wordprocessingShape">
                    <wps:wsp>
                      <wps:cNvSpPr/>
                      <wps:spPr>
                        <a:xfrm>
                          <a:off x="0" y="0"/>
                          <a:ext cx="6276975" cy="3543300"/>
                        </a:xfrm>
                        <a:prstGeom prst="rect">
                          <a:avLst/>
                        </a:prstGeom>
                        <a:ln w="57150">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14="http://schemas.microsoft.com/office/drawing/2010/main" xmlns:pic="http://schemas.openxmlformats.org/drawingml/2006/picture" xmlns:a="http://schemas.openxmlformats.org/drawingml/2006/main">
            <w:pict w14:anchorId="5007887F">
              <v:rect id="Rectángulo 512640326" style="position:absolute;margin-left:-9.75pt;margin-top:16.5pt;width:494.25pt;height:279pt;z-index:-251529216;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white [3201]" strokecolor="black [3213]" strokeweight="4.5pt" w14:anchorId="3B3C43E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"/>
            </w:pict>
          </mc:Fallback>
        </mc:AlternateContent>
      </w:r>
    </w:p>
    <w:p w14:paraId="17461035" w14:textId="28427609" w:rsidR="001B1C8B" w:rsidRDefault="00E64E7C" w:rsidP="001B1C8B">
      <w:r>
        <w:rPr>
          <w:noProof/>
        </w:rPr>
        <w:t xml:space="preserve">Niña tomando </w:t>
      </w:r>
      <w:r w:rsidR="001B1C8B">
        <w:rPr>
          <w:noProof/>
        </w:rPr>
        <w:drawing>
          <wp:inline distT="0" distB="0" distL="0" distR="0" wp14:anchorId="6CBCBE8D" wp14:editId="164533BE">
            <wp:extent cx="6019800" cy="3352800"/>
            <wp:effectExtent l="0" t="0" r="0" b="0"/>
            <wp:docPr id="13" name="Imagen 13" descr="Niña tomando una fotografía a us perro." title="Niña tomando una fotografí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019800" cy="3352800"/>
                    </a:xfrm>
                    <a:prstGeom prst="rect">
                      <a:avLst/>
                    </a:prstGeom>
                    <a:noFill/>
                    <a:ln>
                      <a:noFill/>
                    </a:ln>
                  </pic:spPr>
                </pic:pic>
              </a:graphicData>
            </a:graphic>
          </wp:inline>
        </w:drawing>
      </w:r>
    </w:p>
    <w:p w14:paraId="75E887C2" w14:textId="77777777" w:rsidR="001B1C8B" w:rsidRDefault="001B1C8B" w:rsidP="001B1C8B">
      <w:r>
        <w:rPr>
          <w:noProof/>
        </w:rPr>
        <w:lastRenderedPageBreak/>
        <mc:AlternateContent>
          <mc:Choice Requires="wps">
            <w:drawing>
              <wp:anchor distT="0" distB="0" distL="114300" distR="114300" simplePos="0" relativeHeight="251639296" behindDoc="1" locked="0" layoutInCell="1" allowOverlap="1" wp14:anchorId="7F14929E" wp14:editId="5349BB6C">
                <wp:simplePos x="0" y="0"/>
                <wp:positionH relativeFrom="column">
                  <wp:posOffset>-95250</wp:posOffset>
                </wp:positionH>
                <wp:positionV relativeFrom="paragraph">
                  <wp:posOffset>-105410</wp:posOffset>
                </wp:positionV>
                <wp:extent cx="6276975" cy="3543300"/>
                <wp:effectExtent l="19050" t="19050" r="47625" b="38100"/>
                <wp:wrapNone/>
                <wp:docPr id="512640327" name="Rectángulo 512640327"/>
                <wp:cNvGraphicFramePr/>
                <a:graphic xmlns:a="http://schemas.openxmlformats.org/drawingml/2006/main">
                  <a:graphicData uri="http://schemas.microsoft.com/office/word/2010/wordprocessingShape">
                    <wps:wsp>
                      <wps:cNvSpPr/>
                      <wps:spPr>
                        <a:xfrm>
                          <a:off x="0" y="0"/>
                          <a:ext cx="6276975" cy="3543300"/>
                        </a:xfrm>
                        <a:prstGeom prst="rect">
                          <a:avLst/>
                        </a:prstGeom>
                        <a:ln w="57150">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14="http://schemas.microsoft.com/office/drawing/2010/main" xmlns:pic="http://schemas.openxmlformats.org/drawingml/2006/picture" xmlns:a="http://schemas.openxmlformats.org/drawingml/2006/main">
            <w:pict w14:anchorId="5D9E87B5">
              <v:rect id="Rectángulo 512640327" style="position:absolute;margin-left:-7.5pt;margin-top:-8.3pt;width:494.25pt;height:279pt;z-index:-251528192;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white [3201]" strokecolor="black [3213]" strokeweight="4.5pt" w14:anchorId="40A898B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"/>
            </w:pict>
          </mc:Fallback>
        </mc:AlternateContent>
      </w:r>
      <w:r>
        <w:rPr>
          <w:noProof/>
        </w:rPr>
        <w:drawing>
          <wp:inline distT="0" distB="0" distL="0" distR="0" wp14:anchorId="4EA7FA2C" wp14:editId="2EC91599">
            <wp:extent cx="6038850" cy="3343275"/>
            <wp:effectExtent l="0" t="0" r="0" b="9525"/>
            <wp:docPr id="14" name="Imagen 14" descr="Imagen de niñas jugando basketball." title="Jugando basketb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038850" cy="3343275"/>
                    </a:xfrm>
                    <a:prstGeom prst="rect">
                      <a:avLst/>
                    </a:prstGeom>
                    <a:noFill/>
                    <a:ln>
                      <a:noFill/>
                    </a:ln>
                  </pic:spPr>
                </pic:pic>
              </a:graphicData>
            </a:graphic>
          </wp:inline>
        </w:drawing>
      </w:r>
      <w:r>
        <w:t xml:space="preserve"> </w:t>
      </w:r>
    </w:p>
    <w:p w14:paraId="74AD1AC1" w14:textId="77777777" w:rsidR="001B1C8B" w:rsidRDefault="001B1C8B" w:rsidP="001B1C8B"/>
    <w:p w14:paraId="2FE852EE" w14:textId="77777777" w:rsidR="001B1C8B" w:rsidRDefault="001B1C8B" w:rsidP="001B1C8B">
      <w:r>
        <w:rPr>
          <w:noProof/>
        </w:rPr>
        <mc:AlternateContent>
          <mc:Choice Requires="wps">
            <w:drawing>
              <wp:anchor distT="0" distB="0" distL="114300" distR="114300" simplePos="0" relativeHeight="251640320" behindDoc="1" locked="0" layoutInCell="1" allowOverlap="1" wp14:anchorId="1EBCEFBC" wp14:editId="5145B1A6">
                <wp:simplePos x="0" y="0"/>
                <wp:positionH relativeFrom="column">
                  <wp:posOffset>-114300</wp:posOffset>
                </wp:positionH>
                <wp:positionV relativeFrom="paragraph">
                  <wp:posOffset>208915</wp:posOffset>
                </wp:positionV>
                <wp:extent cx="6276975" cy="3543300"/>
                <wp:effectExtent l="19050" t="19050" r="47625" b="38100"/>
                <wp:wrapNone/>
                <wp:docPr id="512640328" name="Rectángulo 512640328"/>
                <wp:cNvGraphicFramePr/>
                <a:graphic xmlns:a="http://schemas.openxmlformats.org/drawingml/2006/main">
                  <a:graphicData uri="http://schemas.microsoft.com/office/word/2010/wordprocessingShape">
                    <wps:wsp>
                      <wps:cNvSpPr/>
                      <wps:spPr>
                        <a:xfrm>
                          <a:off x="0" y="0"/>
                          <a:ext cx="6276975" cy="3543300"/>
                        </a:xfrm>
                        <a:prstGeom prst="rect">
                          <a:avLst/>
                        </a:prstGeom>
                        <a:ln w="57150">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14="http://schemas.microsoft.com/office/drawing/2010/main" xmlns:pic="http://schemas.openxmlformats.org/drawingml/2006/picture" xmlns:a="http://schemas.openxmlformats.org/drawingml/2006/main">
            <w:pict w14:anchorId="3114C100">
              <v:rect id="Rectángulo 512640328" style="position:absolute;margin-left:-9pt;margin-top:16.45pt;width:494.25pt;height:279pt;z-index:-251527168;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white [3201]" strokecolor="black [3213]" strokeweight="4.5pt" w14:anchorId="3C6FF2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"/>
            </w:pict>
          </mc:Fallback>
        </mc:AlternateContent>
      </w:r>
    </w:p>
    <w:p w14:paraId="7EC22ED4" w14:textId="77777777" w:rsidR="001B1C8B" w:rsidRDefault="001B1C8B" w:rsidP="001B1C8B">
      <w:r>
        <w:rPr>
          <w:noProof/>
        </w:rPr>
        <w:drawing>
          <wp:inline distT="0" distB="0" distL="0" distR="0" wp14:anchorId="79BD098A" wp14:editId="17E89C3A">
            <wp:extent cx="6029325" cy="3371850"/>
            <wp:effectExtent l="0" t="0" r="9525" b="0"/>
            <wp:docPr id="15" name="Imagen 15" descr="Imagen de una niña y un niño andando en bicicleta." title="Andando en bicicle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029325" cy="3371850"/>
                    </a:xfrm>
                    <a:prstGeom prst="rect">
                      <a:avLst/>
                    </a:prstGeom>
                    <a:noFill/>
                    <a:ln>
                      <a:noFill/>
                    </a:ln>
                  </pic:spPr>
                </pic:pic>
              </a:graphicData>
            </a:graphic>
          </wp:inline>
        </w:drawing>
      </w:r>
    </w:p>
    <w:p w14:paraId="7A8B67F5" w14:textId="77777777" w:rsidR="001B1C8B" w:rsidRDefault="001B1C8B" w:rsidP="001B1C8B"/>
    <w:p w14:paraId="51202667" w14:textId="77777777" w:rsidR="001B1C8B" w:rsidRDefault="001B1C8B" w:rsidP="001B1C8B"/>
    <w:p w14:paraId="482F7BA9" w14:textId="77777777" w:rsidR="001B1C8B" w:rsidRDefault="001B1C8B" w:rsidP="00266E87">
      <w:pPr>
        <w:sectPr w:rsidR="001B1C8B" w:rsidSect="001B1C8B">
          <w:pgSz w:w="12240" w:h="15840" w:code="1"/>
          <w:pgMar w:top="1418" w:right="1701" w:bottom="1418" w:left="1701" w:header="567" w:footer="567" w:gutter="0"/>
          <w:cols w:space="708"/>
          <w:docGrid w:linePitch="360"/>
        </w:sectPr>
      </w:pPr>
    </w:p>
    <w:p w14:paraId="6BE91467" w14:textId="754DB0F2" w:rsidR="00266E87" w:rsidRPr="00784391" w:rsidRDefault="00F159C5" w:rsidP="00266E87">
      <w:pPr>
        <w:rPr>
          <w:rFonts w:ascii="Arial" w:hAnsi="Arial" w:cs="Arial"/>
          <w:sz w:val="24"/>
          <w:szCs w:val="24"/>
        </w:rPr>
      </w:pPr>
      <w:r w:rsidRPr="00EB3719">
        <w:rPr>
          <w:rFonts w:ascii="Arial" w:hAnsi="Arial" w:cs="Arial"/>
          <w:noProof/>
          <w:sz w:val="24"/>
          <w:szCs w:val="24"/>
        </w:rPr>
        <w:lastRenderedPageBreak/>
        <w:drawing>
          <wp:anchor distT="0" distB="0" distL="114300" distR="114300" simplePos="0" relativeHeight="251610624" behindDoc="0" locked="0" layoutInCell="1" allowOverlap="1" wp14:anchorId="312624A5" wp14:editId="1193ADEC">
            <wp:simplePos x="0" y="0"/>
            <wp:positionH relativeFrom="column">
              <wp:posOffset>5086350</wp:posOffset>
            </wp:positionH>
            <wp:positionV relativeFrom="paragraph">
              <wp:posOffset>4445</wp:posOffset>
            </wp:positionV>
            <wp:extent cx="1962150" cy="2333625"/>
            <wp:effectExtent l="0" t="0" r="0" b="9525"/>
            <wp:wrapNone/>
            <wp:docPr id="17" name="Imagen 17" descr="Fotografía de un capitan de barco con un sombrero de pirata." title="Un capitán de bar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962150" cy="2333625"/>
                    </a:xfrm>
                    <a:prstGeom prst="rect">
                      <a:avLst/>
                    </a:prstGeom>
                    <a:noFill/>
                    <a:ln>
                      <a:noFill/>
                    </a:ln>
                  </pic:spPr>
                </pic:pic>
              </a:graphicData>
            </a:graphic>
            <wp14:sizeRelH relativeFrom="page">
              <wp14:pctWidth>0</wp14:pctWidth>
            </wp14:sizeRelH>
            <wp14:sizeRelV relativeFrom="page">
              <wp14:pctHeight>0</wp14:pctHeight>
            </wp14:sizeRelV>
          </wp:anchor>
        </w:drawing>
      </w:r>
      <w:r w:rsidR="00266E87" w:rsidRPr="00784391">
        <w:rPr>
          <w:rFonts w:ascii="Arial" w:hAnsi="Arial" w:cs="Arial"/>
          <w:b/>
          <w:sz w:val="24"/>
          <w:szCs w:val="24"/>
        </w:rPr>
        <w:t>Annex #</w:t>
      </w:r>
      <w:r w:rsidR="00266E87" w:rsidRPr="00784391">
        <w:rPr>
          <w:rFonts w:ascii="Arial" w:hAnsi="Arial" w:cs="Arial"/>
          <w:sz w:val="24"/>
          <w:szCs w:val="24"/>
        </w:rPr>
        <w:t xml:space="preserve"> </w:t>
      </w:r>
      <w:r w:rsidR="00266E87" w:rsidRPr="00784391">
        <w:rPr>
          <w:rFonts w:ascii="Arial" w:hAnsi="Arial" w:cs="Arial"/>
          <w:b/>
          <w:sz w:val="24"/>
          <w:szCs w:val="24"/>
        </w:rPr>
        <w:t>3</w:t>
      </w:r>
      <w:r w:rsidR="00266E87" w:rsidRPr="00784391">
        <w:rPr>
          <w:rFonts w:ascii="Arial" w:hAnsi="Arial" w:cs="Arial"/>
          <w:sz w:val="24"/>
          <w:szCs w:val="24"/>
        </w:rPr>
        <w:t xml:space="preserve"> </w:t>
      </w:r>
    </w:p>
    <w:p w14:paraId="67C0B664" w14:textId="354983DC" w:rsidR="00266E87" w:rsidRPr="00EB3719" w:rsidRDefault="00F159C5" w:rsidP="00266E87">
      <w:pPr>
        <w:rPr>
          <w:rFonts w:ascii="Arial" w:hAnsi="Arial" w:cs="Arial"/>
          <w:sz w:val="24"/>
          <w:szCs w:val="24"/>
        </w:rPr>
      </w:pPr>
      <w:r w:rsidRPr="00EB3719">
        <w:rPr>
          <w:rFonts w:ascii="Arial" w:hAnsi="Arial" w:cs="Arial"/>
          <w:sz w:val="24"/>
          <w:szCs w:val="24"/>
        </w:rPr>
        <w:object w:dxaOrig="10530" w:dyaOrig="5910" w14:anchorId="6A5B1355">
          <v:shape id="_x0000_i1029" type="#_x0000_t75" style="width:408.75pt;height:255pt" o:ole="">
            <v:imagedata r:id="rId27" o:title=""/>
          </v:shape>
          <o:OLEObject Type="Embed" ProgID="PBrush" ShapeID="_x0000_i1029" DrawAspect="Content" ObjectID="_1706102658" r:id="rId52"/>
        </w:object>
      </w:r>
    </w:p>
    <w:p w14:paraId="672207A5" w14:textId="2A90AE0E" w:rsidR="00266E87" w:rsidRPr="00EB3719" w:rsidRDefault="00266E87" w:rsidP="00266E87">
      <w:pPr>
        <w:rPr>
          <w:rFonts w:ascii="Arial" w:hAnsi="Arial" w:cs="Arial"/>
          <w:sz w:val="24"/>
          <w:szCs w:val="24"/>
        </w:rPr>
      </w:pPr>
    </w:p>
    <w:p w14:paraId="1F8C45AC" w14:textId="1D3AC9F0" w:rsidR="00266E87" w:rsidRPr="00EB3719" w:rsidRDefault="00266E87" w:rsidP="00266E87">
      <w:pPr>
        <w:rPr>
          <w:rFonts w:ascii="Arial" w:hAnsi="Arial" w:cs="Arial"/>
          <w:sz w:val="24"/>
          <w:szCs w:val="24"/>
        </w:rPr>
      </w:pPr>
    </w:p>
    <w:p w14:paraId="77F7023C" w14:textId="6E56B27A" w:rsidR="007F77BF" w:rsidRDefault="007F77BF" w:rsidP="00266E87">
      <w:pPr>
        <w:rPr>
          <w:rFonts w:ascii="Arial" w:hAnsi="Arial" w:cs="Arial"/>
          <w:sz w:val="24"/>
          <w:szCs w:val="24"/>
        </w:rPr>
      </w:pPr>
    </w:p>
    <w:p w14:paraId="26CE2E8D" w14:textId="3C55126C" w:rsidR="00F159C5" w:rsidRDefault="00F159C5" w:rsidP="00266E87">
      <w:pPr>
        <w:rPr>
          <w:rFonts w:ascii="Arial" w:hAnsi="Arial" w:cs="Arial"/>
          <w:sz w:val="24"/>
          <w:szCs w:val="24"/>
        </w:rPr>
      </w:pPr>
    </w:p>
    <w:p w14:paraId="0EC7DC9D" w14:textId="2E2300E3" w:rsidR="00F159C5" w:rsidRPr="00EB3719" w:rsidRDefault="00F159C5" w:rsidP="00266E87">
      <w:pPr>
        <w:rPr>
          <w:rFonts w:ascii="Arial" w:hAnsi="Arial" w:cs="Arial"/>
          <w:sz w:val="24"/>
          <w:szCs w:val="24"/>
        </w:rPr>
      </w:pPr>
    </w:p>
    <w:p w14:paraId="5A1DC0FD" w14:textId="514FFE3F" w:rsidR="007F77BF" w:rsidRPr="00EB3719" w:rsidRDefault="007F77BF" w:rsidP="00266E87">
      <w:pPr>
        <w:rPr>
          <w:rFonts w:ascii="Arial" w:hAnsi="Arial" w:cs="Arial"/>
          <w:sz w:val="24"/>
          <w:szCs w:val="24"/>
        </w:rPr>
      </w:pPr>
    </w:p>
    <w:p w14:paraId="5D3F2815" w14:textId="3AA66ACF" w:rsidR="007F77BF" w:rsidRPr="00EB3719" w:rsidRDefault="007F77BF" w:rsidP="00266E87">
      <w:pPr>
        <w:rPr>
          <w:rFonts w:ascii="Arial" w:hAnsi="Arial" w:cs="Arial"/>
          <w:sz w:val="24"/>
          <w:szCs w:val="24"/>
        </w:rPr>
      </w:pPr>
      <w:r w:rsidRPr="00EB3719">
        <w:rPr>
          <w:rFonts w:ascii="Arial" w:hAnsi="Arial" w:cs="Arial"/>
          <w:b/>
          <w:sz w:val="24"/>
          <w:szCs w:val="24"/>
        </w:rPr>
        <w:lastRenderedPageBreak/>
        <w:t xml:space="preserve">Annex # 4 </w:t>
      </w:r>
    </w:p>
    <w:p w14:paraId="5A84AEBE" w14:textId="5919CED3" w:rsidR="00266E87" w:rsidRPr="00EB3719" w:rsidRDefault="00662329" w:rsidP="007F77BF">
      <w:pPr>
        <w:rPr>
          <w:rFonts w:ascii="Arial" w:hAnsi="Arial" w:cs="Arial"/>
          <w:sz w:val="24"/>
          <w:szCs w:val="24"/>
        </w:rPr>
      </w:pPr>
      <w:r w:rsidRPr="00EB3719">
        <w:rPr>
          <w:rFonts w:ascii="Arial" w:hAnsi="Arial" w:cs="Arial"/>
          <w:b/>
          <w:noProof/>
          <w:sz w:val="24"/>
          <w:szCs w:val="24"/>
        </w:rPr>
        <mc:AlternateContent>
          <mc:Choice Requires="wps">
            <w:drawing>
              <wp:anchor distT="0" distB="0" distL="114300" distR="114300" simplePos="0" relativeHeight="251615744" behindDoc="0" locked="0" layoutInCell="1" allowOverlap="1" wp14:anchorId="1D3FDD1D" wp14:editId="48AF469A">
                <wp:simplePos x="0" y="0"/>
                <wp:positionH relativeFrom="column">
                  <wp:posOffset>3286125</wp:posOffset>
                </wp:positionH>
                <wp:positionV relativeFrom="paragraph">
                  <wp:posOffset>14605</wp:posOffset>
                </wp:positionV>
                <wp:extent cx="1828800" cy="1828800"/>
                <wp:effectExtent l="0" t="0" r="0" b="0"/>
                <wp:wrapNone/>
                <wp:docPr id="35" name="Cuadro de texto 3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a:effectLst/>
                      </wps:spPr>
                      <wps:txbx>
                        <w:txbxContent>
                          <w:p w14:paraId="5CC0D03D" w14:textId="77777777" w:rsidR="00F17FAC" w:rsidRPr="009D5CDD" w:rsidRDefault="00F17FAC" w:rsidP="00266E87">
                            <w:pPr>
                              <w:jc w:val="center"/>
                              <w:rPr>
                                <w:b/>
                                <w:noProof/>
                                <w:color w:val="000000" w:themeColor="text1"/>
                                <w:sz w:val="36"/>
                                <w:szCs w:val="36"/>
                                <w:lang w:val="es-E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9D5CDD">
                              <w:rPr>
                                <w:b/>
                                <w:noProof/>
                                <w:color w:val="000000" w:themeColor="text1"/>
                                <w:sz w:val="36"/>
                                <w:szCs w:val="36"/>
                                <w:lang w:val="es-E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 xml:space="preserve">Student </w:t>
                            </w:r>
                            <w:r>
                              <w:rPr>
                                <w:b/>
                                <w:noProof/>
                                <w:color w:val="000000" w:themeColor="text1"/>
                                <w:sz w:val="36"/>
                                <w:szCs w:val="36"/>
                                <w:lang w:val="es-E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B</w:t>
                            </w:r>
                            <w:r w:rsidRPr="009D5CDD">
                              <w:rPr>
                                <w:b/>
                                <w:noProof/>
                                <w:color w:val="000000" w:themeColor="text1"/>
                                <w:sz w:val="36"/>
                                <w:szCs w:val="36"/>
                                <w:lang w:val="es-E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 xml:space="preserve">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D3FDD1D" id="Cuadro de texto 35" o:spid="_x0000_s1032" type="#_x0000_t202" style="position:absolute;margin-left:258.75pt;margin-top:1.15pt;width:2in;height:2in;z-index:25161574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" filled="f" stroked="f">
                <v:textbox style="mso-fit-shape-to-text:t">
                  <w:txbxContent>
                    <w:p w14:paraId="5CC0D03D" w14:textId="77777777" w:rsidR="00F17FAC" w:rsidRPr="009D5CDD" w:rsidRDefault="00F17FAC" w:rsidP="00266E87">
                      <w:pPr>
                        <w:jc w:val="center"/>
                        <w:rPr>
                          <w:b/>
                          <w:noProof/>
                          <w:color w:val="000000" w:themeColor="text1"/>
                          <w:sz w:val="36"/>
                          <w:szCs w:val="36"/>
                          <w:lang w:val="es-E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9D5CDD">
                        <w:rPr>
                          <w:b/>
                          <w:noProof/>
                          <w:color w:val="000000" w:themeColor="text1"/>
                          <w:sz w:val="36"/>
                          <w:szCs w:val="36"/>
                          <w:lang w:val="es-E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 xml:space="preserve">Student </w:t>
                      </w:r>
                      <w:r>
                        <w:rPr>
                          <w:b/>
                          <w:noProof/>
                          <w:color w:val="000000" w:themeColor="text1"/>
                          <w:sz w:val="36"/>
                          <w:szCs w:val="36"/>
                          <w:lang w:val="es-E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B</w:t>
                      </w:r>
                      <w:r w:rsidRPr="009D5CDD">
                        <w:rPr>
                          <w:b/>
                          <w:noProof/>
                          <w:color w:val="000000" w:themeColor="text1"/>
                          <w:sz w:val="36"/>
                          <w:szCs w:val="36"/>
                          <w:lang w:val="es-E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 xml:space="preserve"> </w:t>
                      </w:r>
                    </w:p>
                  </w:txbxContent>
                </v:textbox>
              </v:shape>
            </w:pict>
          </mc:Fallback>
        </mc:AlternateContent>
      </w:r>
      <w:r w:rsidRPr="00EB3719">
        <w:rPr>
          <w:rFonts w:ascii="Arial" w:hAnsi="Arial" w:cs="Arial"/>
          <w:b/>
          <w:noProof/>
          <w:sz w:val="24"/>
          <w:szCs w:val="24"/>
        </w:rPr>
        <w:drawing>
          <wp:anchor distT="0" distB="0" distL="114300" distR="114300" simplePos="0" relativeHeight="251612672" behindDoc="0" locked="0" layoutInCell="1" allowOverlap="1" wp14:anchorId="232D033E" wp14:editId="07B38850">
            <wp:simplePos x="0" y="0"/>
            <wp:positionH relativeFrom="column">
              <wp:posOffset>-138430</wp:posOffset>
            </wp:positionH>
            <wp:positionV relativeFrom="paragraph">
              <wp:posOffset>361950</wp:posOffset>
            </wp:positionV>
            <wp:extent cx="1914525" cy="4255976"/>
            <wp:effectExtent l="0" t="0" r="0" b="0"/>
            <wp:wrapNone/>
            <wp:docPr id="38" name="Imagen 38" descr="Imagenes con palabras que representan los sonidos /s,θ/ para su pronunicación e investigación." title="Imagenes para identicar sonidos /s,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914525" cy="4255976"/>
                    </a:xfrm>
                    <a:prstGeom prst="rect">
                      <a:avLst/>
                    </a:prstGeom>
                    <a:noFill/>
                    <a:ln>
                      <a:noFill/>
                    </a:ln>
                  </pic:spPr>
                </pic:pic>
              </a:graphicData>
            </a:graphic>
            <wp14:sizeRelH relativeFrom="page">
              <wp14:pctWidth>0</wp14:pctWidth>
            </wp14:sizeRelH>
            <wp14:sizeRelV relativeFrom="page">
              <wp14:pctHeight>0</wp14:pctHeight>
            </wp14:sizeRelV>
          </wp:anchor>
        </w:drawing>
      </w:r>
      <w:r w:rsidRPr="00EB3719">
        <w:rPr>
          <w:rFonts w:ascii="Arial" w:hAnsi="Arial" w:cs="Arial"/>
          <w:b/>
          <w:noProof/>
          <w:sz w:val="24"/>
          <w:szCs w:val="24"/>
        </w:rPr>
        <mc:AlternateContent>
          <mc:Choice Requires="wps">
            <w:drawing>
              <wp:anchor distT="0" distB="0" distL="114300" distR="114300" simplePos="0" relativeHeight="251614720" behindDoc="0" locked="0" layoutInCell="1" allowOverlap="1" wp14:anchorId="69C7615F" wp14:editId="1BD7DCEF">
                <wp:simplePos x="0" y="0"/>
                <wp:positionH relativeFrom="column">
                  <wp:posOffset>209550</wp:posOffset>
                </wp:positionH>
                <wp:positionV relativeFrom="paragraph">
                  <wp:posOffset>8890</wp:posOffset>
                </wp:positionV>
                <wp:extent cx="1828800" cy="1828800"/>
                <wp:effectExtent l="0" t="0" r="0" b="0"/>
                <wp:wrapNone/>
                <wp:docPr id="36" name="Cuadro de texto 3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a:effectLst/>
                      </wps:spPr>
                      <wps:txbx>
                        <w:txbxContent>
                          <w:p w14:paraId="3352D18D" w14:textId="77777777" w:rsidR="00F17FAC" w:rsidRPr="009D5CDD" w:rsidRDefault="00F17FAC" w:rsidP="00266E87">
                            <w:pPr>
                              <w:jc w:val="center"/>
                              <w:rPr>
                                <w:b/>
                                <w:noProof/>
                                <w:color w:val="000000" w:themeColor="text1"/>
                                <w:sz w:val="36"/>
                                <w:szCs w:val="36"/>
                                <w:lang w:val="es-E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9D5CDD">
                              <w:rPr>
                                <w:b/>
                                <w:noProof/>
                                <w:color w:val="000000" w:themeColor="text1"/>
                                <w:sz w:val="36"/>
                                <w:szCs w:val="36"/>
                                <w:lang w:val="es-E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 xml:space="preserve">Student A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9C7615F" id="Cuadro de texto 36" o:spid="_x0000_s1033" type="#_x0000_t202" style="position:absolute;margin-left:16.5pt;margin-top:.7pt;width:2in;height:2in;z-index:25161472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" filled="f" stroked="f">
                <v:textbox style="mso-fit-shape-to-text:t">
                  <w:txbxContent>
                    <w:p w14:paraId="3352D18D" w14:textId="77777777" w:rsidR="00F17FAC" w:rsidRPr="009D5CDD" w:rsidRDefault="00F17FAC" w:rsidP="00266E87">
                      <w:pPr>
                        <w:jc w:val="center"/>
                        <w:rPr>
                          <w:b/>
                          <w:noProof/>
                          <w:color w:val="000000" w:themeColor="text1"/>
                          <w:sz w:val="36"/>
                          <w:szCs w:val="36"/>
                          <w:lang w:val="es-E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9D5CDD">
                        <w:rPr>
                          <w:b/>
                          <w:noProof/>
                          <w:color w:val="000000" w:themeColor="text1"/>
                          <w:sz w:val="36"/>
                          <w:szCs w:val="36"/>
                          <w:lang w:val="es-E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 xml:space="preserve">Student A </w:t>
                      </w:r>
                    </w:p>
                  </w:txbxContent>
                </v:textbox>
              </v:shape>
            </w:pict>
          </mc:Fallback>
        </mc:AlternateContent>
      </w:r>
      <w:r w:rsidR="00266E87" w:rsidRPr="00EB3719">
        <w:rPr>
          <w:rFonts w:ascii="Arial" w:hAnsi="Arial" w:cs="Arial"/>
          <w:sz w:val="24"/>
          <w:szCs w:val="24"/>
        </w:rPr>
        <w:tab/>
      </w:r>
    </w:p>
    <w:p w14:paraId="0295CB3B" w14:textId="34F38F03" w:rsidR="00662329" w:rsidRDefault="00662329" w:rsidP="00266E87">
      <w:pPr>
        <w:rPr>
          <w:rFonts w:ascii="Arial" w:hAnsi="Arial" w:cs="Arial"/>
          <w:b/>
          <w:sz w:val="24"/>
          <w:szCs w:val="24"/>
        </w:rPr>
      </w:pPr>
      <w:r w:rsidRPr="00EB3719">
        <w:rPr>
          <w:rFonts w:ascii="Arial" w:hAnsi="Arial" w:cs="Arial"/>
          <w:b/>
          <w:noProof/>
          <w:sz w:val="24"/>
          <w:szCs w:val="24"/>
        </w:rPr>
        <w:drawing>
          <wp:anchor distT="0" distB="0" distL="114300" distR="114300" simplePos="0" relativeHeight="251613696" behindDoc="0" locked="0" layoutInCell="1" allowOverlap="1" wp14:anchorId="4D018A86" wp14:editId="4991D99A">
            <wp:simplePos x="0" y="0"/>
            <wp:positionH relativeFrom="column">
              <wp:posOffset>2976245</wp:posOffset>
            </wp:positionH>
            <wp:positionV relativeFrom="paragraph">
              <wp:posOffset>81915</wp:posOffset>
            </wp:positionV>
            <wp:extent cx="1734086" cy="4124325"/>
            <wp:effectExtent l="0" t="0" r="0" b="0"/>
            <wp:wrapNone/>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734086" cy="41243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7A240B1" w14:textId="67655179" w:rsidR="00662329" w:rsidRDefault="00662329" w:rsidP="00266E87">
      <w:pPr>
        <w:rPr>
          <w:rFonts w:ascii="Arial" w:hAnsi="Arial" w:cs="Arial"/>
          <w:b/>
          <w:sz w:val="24"/>
          <w:szCs w:val="24"/>
        </w:rPr>
      </w:pPr>
    </w:p>
    <w:p w14:paraId="3698B13A" w14:textId="6A264CD3" w:rsidR="00662329" w:rsidRDefault="00662329" w:rsidP="00266E87">
      <w:pPr>
        <w:rPr>
          <w:rFonts w:ascii="Arial" w:hAnsi="Arial" w:cs="Arial"/>
          <w:b/>
          <w:sz w:val="24"/>
          <w:szCs w:val="24"/>
        </w:rPr>
      </w:pPr>
    </w:p>
    <w:p w14:paraId="1AD3D045" w14:textId="0FE1E528" w:rsidR="00662329" w:rsidRDefault="00662329" w:rsidP="00266E87">
      <w:pPr>
        <w:rPr>
          <w:rFonts w:ascii="Arial" w:hAnsi="Arial" w:cs="Arial"/>
          <w:b/>
          <w:sz w:val="24"/>
          <w:szCs w:val="24"/>
        </w:rPr>
      </w:pPr>
    </w:p>
    <w:p w14:paraId="1D49656B" w14:textId="5E79C13F" w:rsidR="00662329" w:rsidRDefault="00662329" w:rsidP="00266E87">
      <w:pPr>
        <w:rPr>
          <w:rFonts w:ascii="Arial" w:hAnsi="Arial" w:cs="Arial"/>
          <w:b/>
          <w:sz w:val="24"/>
          <w:szCs w:val="24"/>
        </w:rPr>
      </w:pPr>
    </w:p>
    <w:p w14:paraId="23C48BD8" w14:textId="42B867D5" w:rsidR="00662329" w:rsidRDefault="00662329" w:rsidP="00266E87">
      <w:pPr>
        <w:rPr>
          <w:rFonts w:ascii="Arial" w:hAnsi="Arial" w:cs="Arial"/>
          <w:b/>
          <w:sz w:val="24"/>
          <w:szCs w:val="24"/>
        </w:rPr>
      </w:pPr>
    </w:p>
    <w:p w14:paraId="19976BD4" w14:textId="76BD354A" w:rsidR="00662329" w:rsidRDefault="00662329" w:rsidP="00266E87">
      <w:pPr>
        <w:rPr>
          <w:rFonts w:ascii="Arial" w:hAnsi="Arial" w:cs="Arial"/>
          <w:b/>
          <w:sz w:val="24"/>
          <w:szCs w:val="24"/>
        </w:rPr>
      </w:pPr>
    </w:p>
    <w:p w14:paraId="61106C05" w14:textId="3325903A" w:rsidR="00662329" w:rsidRDefault="00662329" w:rsidP="00266E87">
      <w:pPr>
        <w:rPr>
          <w:rFonts w:ascii="Arial" w:hAnsi="Arial" w:cs="Arial"/>
          <w:b/>
          <w:sz w:val="24"/>
          <w:szCs w:val="24"/>
        </w:rPr>
      </w:pPr>
    </w:p>
    <w:p w14:paraId="4E0CEB02" w14:textId="214F06C8" w:rsidR="00662329" w:rsidRDefault="00662329" w:rsidP="00266E87">
      <w:pPr>
        <w:rPr>
          <w:rFonts w:ascii="Arial" w:hAnsi="Arial" w:cs="Arial"/>
          <w:b/>
          <w:sz w:val="24"/>
          <w:szCs w:val="24"/>
        </w:rPr>
      </w:pPr>
    </w:p>
    <w:p w14:paraId="60A09AD8" w14:textId="1C000AB3" w:rsidR="00662329" w:rsidRDefault="00662329" w:rsidP="00266E87">
      <w:pPr>
        <w:rPr>
          <w:rFonts w:ascii="Arial" w:hAnsi="Arial" w:cs="Arial"/>
          <w:b/>
          <w:sz w:val="24"/>
          <w:szCs w:val="24"/>
        </w:rPr>
      </w:pPr>
    </w:p>
    <w:p w14:paraId="0C61389F" w14:textId="29426F52" w:rsidR="00662329" w:rsidRDefault="00662329" w:rsidP="00266E87">
      <w:pPr>
        <w:rPr>
          <w:rFonts w:ascii="Arial" w:hAnsi="Arial" w:cs="Arial"/>
          <w:b/>
          <w:sz w:val="24"/>
          <w:szCs w:val="24"/>
        </w:rPr>
      </w:pPr>
    </w:p>
    <w:p w14:paraId="08C5F1AC" w14:textId="2E7BC8DF" w:rsidR="00662329" w:rsidRDefault="00662329" w:rsidP="00266E87">
      <w:pPr>
        <w:rPr>
          <w:rFonts w:ascii="Arial" w:hAnsi="Arial" w:cs="Arial"/>
          <w:b/>
          <w:sz w:val="24"/>
          <w:szCs w:val="24"/>
        </w:rPr>
      </w:pPr>
    </w:p>
    <w:p w14:paraId="2CD51905" w14:textId="6F700B28" w:rsidR="00662329" w:rsidRDefault="00662329" w:rsidP="00266E87">
      <w:pPr>
        <w:rPr>
          <w:rFonts w:ascii="Arial" w:hAnsi="Arial" w:cs="Arial"/>
          <w:b/>
          <w:sz w:val="24"/>
          <w:szCs w:val="24"/>
        </w:rPr>
      </w:pPr>
    </w:p>
    <w:p w14:paraId="062D9DE0" w14:textId="35C4B117" w:rsidR="00662329" w:rsidRDefault="00662329" w:rsidP="00266E87">
      <w:pPr>
        <w:rPr>
          <w:rFonts w:ascii="Arial" w:hAnsi="Arial" w:cs="Arial"/>
          <w:b/>
          <w:sz w:val="24"/>
          <w:szCs w:val="24"/>
        </w:rPr>
      </w:pPr>
    </w:p>
    <w:p w14:paraId="4635AC5E" w14:textId="1786875B" w:rsidR="00662329" w:rsidRDefault="00662329" w:rsidP="00266E87">
      <w:pPr>
        <w:rPr>
          <w:rFonts w:ascii="Arial" w:hAnsi="Arial" w:cs="Arial"/>
          <w:b/>
          <w:sz w:val="24"/>
          <w:szCs w:val="24"/>
        </w:rPr>
      </w:pPr>
    </w:p>
    <w:p w14:paraId="73F3D879" w14:textId="1F036715" w:rsidR="00266E87" w:rsidRPr="00EB3719" w:rsidRDefault="00662329" w:rsidP="00266E87">
      <w:pPr>
        <w:rPr>
          <w:rFonts w:ascii="Arial" w:hAnsi="Arial" w:cs="Arial"/>
          <w:b/>
          <w:sz w:val="24"/>
          <w:szCs w:val="24"/>
        </w:rPr>
      </w:pPr>
      <w:r w:rsidRPr="00EB3719">
        <w:rPr>
          <w:rFonts w:ascii="Arial" w:hAnsi="Arial" w:cs="Arial"/>
          <w:b/>
          <w:noProof/>
          <w:sz w:val="24"/>
          <w:szCs w:val="24"/>
        </w:rPr>
        <w:lastRenderedPageBreak/>
        <w:drawing>
          <wp:anchor distT="0" distB="0" distL="114300" distR="114300" simplePos="0" relativeHeight="251617792" behindDoc="0" locked="0" layoutInCell="1" allowOverlap="1" wp14:anchorId="79D2748F" wp14:editId="4367C5F7">
            <wp:simplePos x="0" y="0"/>
            <wp:positionH relativeFrom="column">
              <wp:posOffset>1514475</wp:posOffset>
            </wp:positionH>
            <wp:positionV relativeFrom="paragraph">
              <wp:posOffset>257175</wp:posOffset>
            </wp:positionV>
            <wp:extent cx="3733800" cy="581025"/>
            <wp:effectExtent l="0" t="0" r="0" b="9525"/>
            <wp:wrapNone/>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733800" cy="581025"/>
                    </a:xfrm>
                    <a:prstGeom prst="rect">
                      <a:avLst/>
                    </a:prstGeom>
                    <a:noFill/>
                    <a:ln>
                      <a:noFill/>
                    </a:ln>
                  </pic:spPr>
                </pic:pic>
              </a:graphicData>
            </a:graphic>
            <wp14:sizeRelH relativeFrom="page">
              <wp14:pctWidth>0</wp14:pctWidth>
            </wp14:sizeRelH>
            <wp14:sizeRelV relativeFrom="page">
              <wp14:pctHeight>0</wp14:pctHeight>
            </wp14:sizeRelV>
          </wp:anchor>
        </w:drawing>
      </w:r>
      <w:r w:rsidR="00266E87" w:rsidRPr="00EB3719">
        <w:rPr>
          <w:rFonts w:ascii="Arial" w:hAnsi="Arial" w:cs="Arial"/>
          <w:b/>
          <w:sz w:val="24"/>
          <w:szCs w:val="24"/>
        </w:rPr>
        <w:t>Annex # 5</w:t>
      </w:r>
    </w:p>
    <w:p w14:paraId="6CC483D4" w14:textId="4931FBDA" w:rsidR="00266E87" w:rsidRPr="00EB3719" w:rsidRDefault="00662329" w:rsidP="00266E87">
      <w:pPr>
        <w:rPr>
          <w:rFonts w:ascii="Arial" w:hAnsi="Arial" w:cs="Arial"/>
          <w:sz w:val="24"/>
          <w:szCs w:val="24"/>
        </w:rPr>
      </w:pPr>
      <w:r w:rsidRPr="00EB3719">
        <w:rPr>
          <w:rFonts w:ascii="Arial" w:hAnsi="Arial" w:cs="Arial"/>
          <w:b/>
          <w:noProof/>
          <w:sz w:val="24"/>
          <w:szCs w:val="24"/>
        </w:rPr>
        <w:drawing>
          <wp:anchor distT="0" distB="0" distL="114300" distR="114300" simplePos="0" relativeHeight="251616768" behindDoc="0" locked="0" layoutInCell="1" allowOverlap="1" wp14:anchorId="2311E7C7" wp14:editId="6286108C">
            <wp:simplePos x="0" y="0"/>
            <wp:positionH relativeFrom="margin">
              <wp:align>left</wp:align>
            </wp:positionH>
            <wp:positionV relativeFrom="paragraph">
              <wp:posOffset>557530</wp:posOffset>
            </wp:positionV>
            <wp:extent cx="6915150" cy="5067300"/>
            <wp:effectExtent l="0" t="0" r="0" b="0"/>
            <wp:wrapNone/>
            <wp:docPr id="9" name="Imagen 9" descr="Imagenes con palabras para completar con los sonidos delas letras s/th." title="s/th Minimal Pai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915150" cy="5067300"/>
                    </a:xfrm>
                    <a:prstGeom prst="rect">
                      <a:avLst/>
                    </a:prstGeom>
                    <a:noFill/>
                    <a:ln>
                      <a:noFill/>
                    </a:ln>
                  </pic:spPr>
                </pic:pic>
              </a:graphicData>
            </a:graphic>
            <wp14:sizeRelH relativeFrom="page">
              <wp14:pctWidth>0</wp14:pctWidth>
            </wp14:sizeRelH>
            <wp14:sizeRelV relativeFrom="page">
              <wp14:pctHeight>0</wp14:pctHeight>
            </wp14:sizeRelV>
          </wp:anchor>
        </w:drawing>
      </w:r>
      <w:r w:rsidR="00266E87" w:rsidRPr="00EB3719">
        <w:rPr>
          <w:rFonts w:ascii="Arial" w:hAnsi="Arial" w:cs="Arial"/>
          <w:sz w:val="24"/>
          <w:szCs w:val="24"/>
        </w:rPr>
        <w:br w:type="page"/>
      </w:r>
    </w:p>
    <w:p w14:paraId="4A024F2E" w14:textId="7D24F1F0" w:rsidR="00266E87" w:rsidRPr="00EB3719" w:rsidRDefault="00266E87" w:rsidP="00266E87">
      <w:pPr>
        <w:rPr>
          <w:rFonts w:ascii="Arial" w:hAnsi="Arial" w:cs="Arial"/>
          <w:b/>
          <w:sz w:val="24"/>
          <w:szCs w:val="24"/>
        </w:rPr>
      </w:pPr>
      <w:r w:rsidRPr="00EB3719">
        <w:rPr>
          <w:rFonts w:ascii="Arial" w:hAnsi="Arial" w:cs="Arial"/>
          <w:b/>
          <w:sz w:val="24"/>
          <w:szCs w:val="24"/>
        </w:rPr>
        <w:lastRenderedPageBreak/>
        <w:t>Annex # 6</w:t>
      </w:r>
    </w:p>
    <w:p w14:paraId="21B333BD" w14:textId="4C91DB92" w:rsidR="00266E87" w:rsidRPr="00EB3719" w:rsidRDefault="00EA20A9" w:rsidP="00EA20A9">
      <w:pPr>
        <w:spacing w:after="160" w:line="259" w:lineRule="auto"/>
        <w:rPr>
          <w:rFonts w:ascii="Arial" w:hAnsi="Arial" w:cs="Arial"/>
          <w:sz w:val="24"/>
          <w:szCs w:val="24"/>
        </w:rPr>
      </w:pPr>
      <w:r w:rsidRPr="00EB3719">
        <w:rPr>
          <w:rFonts w:ascii="Arial" w:hAnsi="Arial" w:cs="Arial"/>
          <w:noProof/>
          <w:sz w:val="24"/>
          <w:szCs w:val="24"/>
        </w:rPr>
        <mc:AlternateContent>
          <mc:Choice Requires="wps">
            <w:drawing>
              <wp:anchor distT="0" distB="0" distL="114300" distR="114300" simplePos="0" relativeHeight="251618816" behindDoc="1" locked="0" layoutInCell="1" allowOverlap="1" wp14:anchorId="677A731E" wp14:editId="4A86DD23">
                <wp:simplePos x="0" y="0"/>
                <wp:positionH relativeFrom="margin">
                  <wp:posOffset>114300</wp:posOffset>
                </wp:positionH>
                <wp:positionV relativeFrom="paragraph">
                  <wp:posOffset>47625</wp:posOffset>
                </wp:positionV>
                <wp:extent cx="5505450" cy="1571625"/>
                <wp:effectExtent l="19050" t="19050" r="19050" b="28575"/>
                <wp:wrapNone/>
                <wp:docPr id="21" name="Rectángulo 21" descr="Diálogo para practicar  preguntas y respuestas sobre actividades favoritas." title="Cuadro de diálogo sobre intereses"/>
                <wp:cNvGraphicFramePr/>
                <a:graphic xmlns:a="http://schemas.openxmlformats.org/drawingml/2006/main">
                  <a:graphicData uri="http://schemas.microsoft.com/office/word/2010/wordprocessingShape">
                    <wps:wsp>
                      <wps:cNvSpPr/>
                      <wps:spPr>
                        <a:xfrm>
                          <a:off x="0" y="0"/>
                          <a:ext cx="5505450" cy="1571625"/>
                        </a:xfrm>
                        <a:prstGeom prst="rect">
                          <a:avLst/>
                        </a:prstGeom>
                        <a:ln w="28575">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74F48FF4" w14:textId="77777777" w:rsidR="00F17FAC" w:rsidRPr="00EB3719" w:rsidRDefault="00F17FAC" w:rsidP="00EA20A9">
                            <w:pPr>
                              <w:spacing w:after="0" w:line="240" w:lineRule="auto"/>
                              <w:ind w:left="708"/>
                              <w:rPr>
                                <w:rFonts w:ascii="Arial" w:hAnsi="Arial" w:cs="Arial"/>
                                <w:b/>
                                <w:bCs/>
                                <w:sz w:val="24"/>
                                <w:szCs w:val="24"/>
                              </w:rPr>
                            </w:pPr>
                            <w:r w:rsidRPr="00EB3719">
                              <w:rPr>
                                <w:rFonts w:ascii="Arial" w:hAnsi="Arial" w:cs="Arial"/>
                                <w:b/>
                                <w:bCs/>
                                <w:sz w:val="24"/>
                                <w:szCs w:val="24"/>
                              </w:rPr>
                              <w:t>A: Hi, what’s your favorite hobby?</w:t>
                            </w:r>
                          </w:p>
                          <w:p w14:paraId="65438796" w14:textId="77777777" w:rsidR="00F17FAC" w:rsidRPr="00EA20A9" w:rsidRDefault="00F17FAC" w:rsidP="00EA20A9">
                            <w:pPr>
                              <w:spacing w:after="0" w:line="240" w:lineRule="auto"/>
                              <w:ind w:left="708"/>
                              <w:rPr>
                                <w:rFonts w:ascii="Arial" w:hAnsi="Arial" w:cs="Arial"/>
                                <w:b/>
                                <w:bCs/>
                                <w:sz w:val="24"/>
                                <w:szCs w:val="24"/>
                              </w:rPr>
                            </w:pPr>
                            <w:r w:rsidRPr="00EB3719">
                              <w:rPr>
                                <w:rFonts w:ascii="Arial" w:hAnsi="Arial" w:cs="Arial"/>
                                <w:b/>
                                <w:bCs/>
                                <w:sz w:val="24"/>
                                <w:szCs w:val="24"/>
                              </w:rPr>
                              <w:t>B: My favorite hobby is _</w:t>
                            </w:r>
                            <w:r w:rsidRPr="00EA20A9">
                              <w:rPr>
                                <w:rFonts w:ascii="Arial" w:hAnsi="Arial" w:cs="Arial"/>
                                <w:b/>
                                <w:bCs/>
                                <w:sz w:val="24"/>
                                <w:szCs w:val="24"/>
                                <w:u w:val="single"/>
                              </w:rPr>
                              <w:t>playing video games</w:t>
                            </w:r>
                            <w:r w:rsidRPr="00EA20A9">
                              <w:rPr>
                                <w:rFonts w:ascii="Arial" w:hAnsi="Arial" w:cs="Arial"/>
                                <w:b/>
                                <w:bCs/>
                                <w:sz w:val="24"/>
                                <w:szCs w:val="24"/>
                              </w:rPr>
                              <w:t>__, and you?</w:t>
                            </w:r>
                          </w:p>
                          <w:p w14:paraId="6AB580BF" w14:textId="77777777" w:rsidR="00F17FAC" w:rsidRPr="00EA20A9" w:rsidRDefault="00F17FAC" w:rsidP="00EA20A9">
                            <w:pPr>
                              <w:spacing w:after="0" w:line="240" w:lineRule="auto"/>
                              <w:ind w:left="708"/>
                              <w:rPr>
                                <w:rFonts w:ascii="Arial" w:hAnsi="Arial" w:cs="Arial"/>
                                <w:b/>
                                <w:bCs/>
                                <w:sz w:val="24"/>
                                <w:szCs w:val="24"/>
                              </w:rPr>
                            </w:pPr>
                            <w:r w:rsidRPr="00EA20A9">
                              <w:rPr>
                                <w:rFonts w:ascii="Arial" w:hAnsi="Arial" w:cs="Arial"/>
                                <w:b/>
                                <w:bCs/>
                                <w:sz w:val="24"/>
                                <w:szCs w:val="24"/>
                              </w:rPr>
                              <w:t>A: I like to _</w:t>
                            </w:r>
                            <w:r w:rsidRPr="00EA20A9">
                              <w:rPr>
                                <w:rFonts w:ascii="Arial" w:hAnsi="Arial" w:cs="Arial"/>
                                <w:b/>
                                <w:bCs/>
                                <w:sz w:val="24"/>
                                <w:szCs w:val="24"/>
                                <w:u w:val="single"/>
                              </w:rPr>
                              <w:t>Play soccer</w:t>
                            </w:r>
                            <w:r w:rsidRPr="00EA20A9">
                              <w:rPr>
                                <w:rFonts w:ascii="Arial" w:hAnsi="Arial" w:cs="Arial"/>
                                <w:b/>
                                <w:bCs/>
                                <w:sz w:val="24"/>
                                <w:szCs w:val="24"/>
                              </w:rPr>
                              <w:t xml:space="preserve">____ </w:t>
                            </w:r>
                          </w:p>
                          <w:p w14:paraId="501917DF" w14:textId="77777777" w:rsidR="00F17FAC" w:rsidRPr="00EA20A9" w:rsidRDefault="00F17FAC" w:rsidP="00EA20A9">
                            <w:pPr>
                              <w:spacing w:after="0" w:line="240" w:lineRule="auto"/>
                              <w:ind w:left="708"/>
                              <w:rPr>
                                <w:rFonts w:ascii="Arial" w:hAnsi="Arial" w:cs="Arial"/>
                                <w:b/>
                                <w:bCs/>
                                <w:sz w:val="24"/>
                                <w:szCs w:val="24"/>
                              </w:rPr>
                            </w:pPr>
                            <w:r w:rsidRPr="00EA20A9">
                              <w:rPr>
                                <w:rFonts w:ascii="Arial" w:hAnsi="Arial" w:cs="Arial"/>
                                <w:b/>
                                <w:bCs/>
                                <w:sz w:val="24"/>
                                <w:szCs w:val="24"/>
                              </w:rPr>
                              <w:t xml:space="preserve">B: What do you love to do? </w:t>
                            </w:r>
                          </w:p>
                          <w:p w14:paraId="6DB5A2D8" w14:textId="77777777" w:rsidR="00F17FAC" w:rsidRPr="00EA20A9" w:rsidRDefault="00F17FAC" w:rsidP="00EA20A9">
                            <w:pPr>
                              <w:spacing w:after="0" w:line="240" w:lineRule="auto"/>
                              <w:ind w:left="708"/>
                              <w:rPr>
                                <w:rFonts w:ascii="Arial" w:hAnsi="Arial" w:cs="Arial"/>
                                <w:b/>
                                <w:bCs/>
                                <w:sz w:val="24"/>
                                <w:szCs w:val="24"/>
                              </w:rPr>
                            </w:pPr>
                            <w:r w:rsidRPr="00EA20A9">
                              <w:rPr>
                                <w:rFonts w:ascii="Arial" w:hAnsi="Arial" w:cs="Arial"/>
                                <w:b/>
                                <w:bCs/>
                                <w:sz w:val="24"/>
                                <w:szCs w:val="24"/>
                              </w:rPr>
                              <w:t>A: I love to __</w:t>
                            </w:r>
                            <w:r w:rsidRPr="00EA20A9">
                              <w:rPr>
                                <w:rFonts w:ascii="Arial" w:hAnsi="Arial" w:cs="Arial"/>
                                <w:b/>
                                <w:bCs/>
                                <w:sz w:val="24"/>
                                <w:szCs w:val="24"/>
                                <w:u w:val="single"/>
                              </w:rPr>
                              <w:t>read books</w:t>
                            </w:r>
                            <w:r w:rsidRPr="00EA20A9">
                              <w:rPr>
                                <w:rFonts w:ascii="Arial" w:hAnsi="Arial" w:cs="Arial"/>
                                <w:b/>
                                <w:bCs/>
                                <w:sz w:val="24"/>
                                <w:szCs w:val="24"/>
                              </w:rPr>
                              <w:t>___, but I don`t like __</w:t>
                            </w:r>
                            <w:r w:rsidRPr="00EA20A9">
                              <w:rPr>
                                <w:rFonts w:ascii="Arial" w:hAnsi="Arial" w:cs="Arial"/>
                                <w:b/>
                                <w:bCs/>
                                <w:sz w:val="24"/>
                                <w:szCs w:val="24"/>
                                <w:u w:val="single"/>
                              </w:rPr>
                              <w:t>to play the guitar</w:t>
                            </w:r>
                            <w:r w:rsidRPr="00EA20A9">
                              <w:rPr>
                                <w:rFonts w:ascii="Arial" w:hAnsi="Arial" w:cs="Arial"/>
                                <w:b/>
                                <w:bCs/>
                                <w:sz w:val="24"/>
                                <w:szCs w:val="24"/>
                              </w:rPr>
                              <w:t xml:space="preserve">_____ </w:t>
                            </w:r>
                          </w:p>
                          <w:p w14:paraId="6C353AB1" w14:textId="77777777" w:rsidR="00F17FAC" w:rsidRPr="00EA20A9" w:rsidRDefault="00F17FAC" w:rsidP="00EA20A9">
                            <w:pPr>
                              <w:spacing w:after="0" w:line="240" w:lineRule="auto"/>
                              <w:ind w:left="708"/>
                              <w:rPr>
                                <w:rFonts w:ascii="Arial" w:hAnsi="Arial" w:cs="Arial"/>
                                <w:b/>
                                <w:bCs/>
                                <w:sz w:val="24"/>
                                <w:szCs w:val="24"/>
                              </w:rPr>
                            </w:pPr>
                            <w:r w:rsidRPr="00EA20A9">
                              <w:rPr>
                                <w:rFonts w:ascii="Arial" w:hAnsi="Arial" w:cs="Arial"/>
                                <w:b/>
                                <w:bCs/>
                                <w:sz w:val="24"/>
                                <w:szCs w:val="24"/>
                              </w:rPr>
                              <w:t>B: Me neither, I like to ____</w:t>
                            </w:r>
                            <w:r w:rsidRPr="00EA20A9">
                              <w:rPr>
                                <w:rFonts w:ascii="Arial" w:hAnsi="Arial" w:cs="Arial"/>
                                <w:b/>
                                <w:bCs/>
                                <w:sz w:val="24"/>
                                <w:szCs w:val="24"/>
                                <w:u w:val="single"/>
                              </w:rPr>
                              <w:t>watch TV in my free time</w:t>
                            </w:r>
                            <w:r w:rsidRPr="00EA20A9">
                              <w:rPr>
                                <w:rFonts w:ascii="Arial" w:hAnsi="Arial" w:cs="Arial"/>
                                <w:b/>
                                <w:bCs/>
                                <w:sz w:val="24"/>
                                <w:szCs w:val="24"/>
                              </w:rPr>
                              <w:t xml:space="preserve">_______ </w:t>
                            </w:r>
                          </w:p>
                          <w:p w14:paraId="63D3189B" w14:textId="77777777" w:rsidR="00F17FAC" w:rsidRDefault="00F17FAC" w:rsidP="00EA20A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77A731E" id="Rectángulo 21" o:spid="_x0000_s1034" alt="Título: Cuadro de diálogo sobre intereses - Descripción: Diálogo para practicar  preguntas y respuestas sobre actividades favoritas." style="position:absolute;margin-left:9pt;margin-top:3.75pt;width:433.5pt;height:123.75pt;z-index:-25169766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" fillcolor="white [3201]" strokecolor="red" strokeweight="2.25pt">
                <v:textbox>
                  <w:txbxContent>
                    <w:p w14:paraId="74F48FF4" w14:textId="77777777" w:rsidR="00F17FAC" w:rsidRPr="00EB3719" w:rsidRDefault="00F17FAC" w:rsidP="00EA20A9">
                      <w:pPr>
                        <w:spacing w:after="0" w:line="240" w:lineRule="auto"/>
                        <w:ind w:left="708"/>
                        <w:rPr>
                          <w:rFonts w:ascii="Arial" w:hAnsi="Arial" w:cs="Arial"/>
                          <w:b/>
                          <w:bCs/>
                          <w:sz w:val="24"/>
                          <w:szCs w:val="24"/>
                        </w:rPr>
                      </w:pPr>
                      <w:r w:rsidRPr="00EB3719">
                        <w:rPr>
                          <w:rFonts w:ascii="Arial" w:hAnsi="Arial" w:cs="Arial"/>
                          <w:b/>
                          <w:bCs/>
                          <w:sz w:val="24"/>
                          <w:szCs w:val="24"/>
                        </w:rPr>
                        <w:t>A: Hi, what’s your favorite hobby?</w:t>
                      </w:r>
                    </w:p>
                    <w:p w14:paraId="65438796" w14:textId="77777777" w:rsidR="00F17FAC" w:rsidRPr="00EA20A9" w:rsidRDefault="00F17FAC" w:rsidP="00EA20A9">
                      <w:pPr>
                        <w:spacing w:after="0" w:line="240" w:lineRule="auto"/>
                        <w:ind w:left="708"/>
                        <w:rPr>
                          <w:rFonts w:ascii="Arial" w:hAnsi="Arial" w:cs="Arial"/>
                          <w:b/>
                          <w:bCs/>
                          <w:sz w:val="24"/>
                          <w:szCs w:val="24"/>
                        </w:rPr>
                      </w:pPr>
                      <w:r w:rsidRPr="00EB3719">
                        <w:rPr>
                          <w:rFonts w:ascii="Arial" w:hAnsi="Arial" w:cs="Arial"/>
                          <w:b/>
                          <w:bCs/>
                          <w:sz w:val="24"/>
                          <w:szCs w:val="24"/>
                        </w:rPr>
                        <w:t>B: My favorite hobby is _</w:t>
                      </w:r>
                      <w:r w:rsidRPr="00EA20A9">
                        <w:rPr>
                          <w:rFonts w:ascii="Arial" w:hAnsi="Arial" w:cs="Arial"/>
                          <w:b/>
                          <w:bCs/>
                          <w:sz w:val="24"/>
                          <w:szCs w:val="24"/>
                          <w:u w:val="single"/>
                        </w:rPr>
                        <w:t>playing video games</w:t>
                      </w:r>
                      <w:r w:rsidRPr="00EA20A9">
                        <w:rPr>
                          <w:rFonts w:ascii="Arial" w:hAnsi="Arial" w:cs="Arial"/>
                          <w:b/>
                          <w:bCs/>
                          <w:sz w:val="24"/>
                          <w:szCs w:val="24"/>
                        </w:rPr>
                        <w:t>__, and you?</w:t>
                      </w:r>
                    </w:p>
                    <w:p w14:paraId="6AB580BF" w14:textId="77777777" w:rsidR="00F17FAC" w:rsidRPr="00EA20A9" w:rsidRDefault="00F17FAC" w:rsidP="00EA20A9">
                      <w:pPr>
                        <w:spacing w:after="0" w:line="240" w:lineRule="auto"/>
                        <w:ind w:left="708"/>
                        <w:rPr>
                          <w:rFonts w:ascii="Arial" w:hAnsi="Arial" w:cs="Arial"/>
                          <w:b/>
                          <w:bCs/>
                          <w:sz w:val="24"/>
                          <w:szCs w:val="24"/>
                        </w:rPr>
                      </w:pPr>
                      <w:r w:rsidRPr="00EA20A9">
                        <w:rPr>
                          <w:rFonts w:ascii="Arial" w:hAnsi="Arial" w:cs="Arial"/>
                          <w:b/>
                          <w:bCs/>
                          <w:sz w:val="24"/>
                          <w:szCs w:val="24"/>
                        </w:rPr>
                        <w:t>A: I like to _</w:t>
                      </w:r>
                      <w:r w:rsidRPr="00EA20A9">
                        <w:rPr>
                          <w:rFonts w:ascii="Arial" w:hAnsi="Arial" w:cs="Arial"/>
                          <w:b/>
                          <w:bCs/>
                          <w:sz w:val="24"/>
                          <w:szCs w:val="24"/>
                          <w:u w:val="single"/>
                        </w:rPr>
                        <w:t>Play soccer</w:t>
                      </w:r>
                      <w:r w:rsidRPr="00EA20A9">
                        <w:rPr>
                          <w:rFonts w:ascii="Arial" w:hAnsi="Arial" w:cs="Arial"/>
                          <w:b/>
                          <w:bCs/>
                          <w:sz w:val="24"/>
                          <w:szCs w:val="24"/>
                        </w:rPr>
                        <w:t xml:space="preserve">____ </w:t>
                      </w:r>
                    </w:p>
                    <w:p w14:paraId="501917DF" w14:textId="77777777" w:rsidR="00F17FAC" w:rsidRPr="00EA20A9" w:rsidRDefault="00F17FAC" w:rsidP="00EA20A9">
                      <w:pPr>
                        <w:spacing w:after="0" w:line="240" w:lineRule="auto"/>
                        <w:ind w:left="708"/>
                        <w:rPr>
                          <w:rFonts w:ascii="Arial" w:hAnsi="Arial" w:cs="Arial"/>
                          <w:b/>
                          <w:bCs/>
                          <w:sz w:val="24"/>
                          <w:szCs w:val="24"/>
                        </w:rPr>
                      </w:pPr>
                      <w:r w:rsidRPr="00EA20A9">
                        <w:rPr>
                          <w:rFonts w:ascii="Arial" w:hAnsi="Arial" w:cs="Arial"/>
                          <w:b/>
                          <w:bCs/>
                          <w:sz w:val="24"/>
                          <w:szCs w:val="24"/>
                        </w:rPr>
                        <w:t xml:space="preserve">B: What do you love to do? </w:t>
                      </w:r>
                    </w:p>
                    <w:p w14:paraId="6DB5A2D8" w14:textId="77777777" w:rsidR="00F17FAC" w:rsidRPr="00EA20A9" w:rsidRDefault="00F17FAC" w:rsidP="00EA20A9">
                      <w:pPr>
                        <w:spacing w:after="0" w:line="240" w:lineRule="auto"/>
                        <w:ind w:left="708"/>
                        <w:rPr>
                          <w:rFonts w:ascii="Arial" w:hAnsi="Arial" w:cs="Arial"/>
                          <w:b/>
                          <w:bCs/>
                          <w:sz w:val="24"/>
                          <w:szCs w:val="24"/>
                        </w:rPr>
                      </w:pPr>
                      <w:r w:rsidRPr="00EA20A9">
                        <w:rPr>
                          <w:rFonts w:ascii="Arial" w:hAnsi="Arial" w:cs="Arial"/>
                          <w:b/>
                          <w:bCs/>
                          <w:sz w:val="24"/>
                          <w:szCs w:val="24"/>
                        </w:rPr>
                        <w:t>A: I love to __</w:t>
                      </w:r>
                      <w:r w:rsidRPr="00EA20A9">
                        <w:rPr>
                          <w:rFonts w:ascii="Arial" w:hAnsi="Arial" w:cs="Arial"/>
                          <w:b/>
                          <w:bCs/>
                          <w:sz w:val="24"/>
                          <w:szCs w:val="24"/>
                          <w:u w:val="single"/>
                        </w:rPr>
                        <w:t>read books</w:t>
                      </w:r>
                      <w:r w:rsidRPr="00EA20A9">
                        <w:rPr>
                          <w:rFonts w:ascii="Arial" w:hAnsi="Arial" w:cs="Arial"/>
                          <w:b/>
                          <w:bCs/>
                          <w:sz w:val="24"/>
                          <w:szCs w:val="24"/>
                        </w:rPr>
                        <w:t>___, but I don`t like __</w:t>
                      </w:r>
                      <w:r w:rsidRPr="00EA20A9">
                        <w:rPr>
                          <w:rFonts w:ascii="Arial" w:hAnsi="Arial" w:cs="Arial"/>
                          <w:b/>
                          <w:bCs/>
                          <w:sz w:val="24"/>
                          <w:szCs w:val="24"/>
                          <w:u w:val="single"/>
                        </w:rPr>
                        <w:t>to play the guitar</w:t>
                      </w:r>
                      <w:r w:rsidRPr="00EA20A9">
                        <w:rPr>
                          <w:rFonts w:ascii="Arial" w:hAnsi="Arial" w:cs="Arial"/>
                          <w:b/>
                          <w:bCs/>
                          <w:sz w:val="24"/>
                          <w:szCs w:val="24"/>
                        </w:rPr>
                        <w:t xml:space="preserve">_____ </w:t>
                      </w:r>
                    </w:p>
                    <w:p w14:paraId="6C353AB1" w14:textId="77777777" w:rsidR="00F17FAC" w:rsidRPr="00EA20A9" w:rsidRDefault="00F17FAC" w:rsidP="00EA20A9">
                      <w:pPr>
                        <w:spacing w:after="0" w:line="240" w:lineRule="auto"/>
                        <w:ind w:left="708"/>
                        <w:rPr>
                          <w:rFonts w:ascii="Arial" w:hAnsi="Arial" w:cs="Arial"/>
                          <w:b/>
                          <w:bCs/>
                          <w:sz w:val="24"/>
                          <w:szCs w:val="24"/>
                        </w:rPr>
                      </w:pPr>
                      <w:r w:rsidRPr="00EA20A9">
                        <w:rPr>
                          <w:rFonts w:ascii="Arial" w:hAnsi="Arial" w:cs="Arial"/>
                          <w:b/>
                          <w:bCs/>
                          <w:sz w:val="24"/>
                          <w:szCs w:val="24"/>
                        </w:rPr>
                        <w:t>B: Me neither, I like to ____</w:t>
                      </w:r>
                      <w:r w:rsidRPr="00EA20A9">
                        <w:rPr>
                          <w:rFonts w:ascii="Arial" w:hAnsi="Arial" w:cs="Arial"/>
                          <w:b/>
                          <w:bCs/>
                          <w:sz w:val="24"/>
                          <w:szCs w:val="24"/>
                          <w:u w:val="single"/>
                        </w:rPr>
                        <w:t>watch TV in my free time</w:t>
                      </w:r>
                      <w:r w:rsidRPr="00EA20A9">
                        <w:rPr>
                          <w:rFonts w:ascii="Arial" w:hAnsi="Arial" w:cs="Arial"/>
                          <w:b/>
                          <w:bCs/>
                          <w:sz w:val="24"/>
                          <w:szCs w:val="24"/>
                        </w:rPr>
                        <w:t xml:space="preserve">_______ </w:t>
                      </w:r>
                    </w:p>
                    <w:p w14:paraId="63D3189B" w14:textId="77777777" w:rsidR="00F17FAC" w:rsidRDefault="00F17FAC" w:rsidP="00EA20A9">
                      <w:pPr>
                        <w:jc w:val="center"/>
                      </w:pPr>
                    </w:p>
                  </w:txbxContent>
                </v:textbox>
                <w10:wrap anchorx="margin"/>
              </v:rect>
            </w:pict>
          </mc:Fallback>
        </mc:AlternateContent>
      </w:r>
      <w:r w:rsidR="00266E87" w:rsidRPr="00EB3719">
        <w:rPr>
          <w:rFonts w:ascii="Arial" w:hAnsi="Arial" w:cs="Arial"/>
          <w:sz w:val="24"/>
          <w:szCs w:val="24"/>
        </w:rPr>
        <w:br w:type="page"/>
      </w:r>
    </w:p>
    <w:p w14:paraId="5628007E" w14:textId="14E22846" w:rsidR="00266E87" w:rsidRPr="00EB3719" w:rsidRDefault="00266E87" w:rsidP="00266E87">
      <w:pPr>
        <w:rPr>
          <w:rFonts w:ascii="Arial" w:hAnsi="Arial" w:cs="Arial"/>
          <w:sz w:val="24"/>
          <w:szCs w:val="24"/>
        </w:rPr>
      </w:pPr>
      <w:r w:rsidRPr="00D004D5">
        <w:rPr>
          <w:rFonts w:ascii="Arial" w:hAnsi="Arial" w:cs="Arial"/>
          <w:b/>
          <w:sz w:val="24"/>
          <w:szCs w:val="24"/>
        </w:rPr>
        <w:lastRenderedPageBreak/>
        <w:t>Annex #</w:t>
      </w:r>
      <w:r w:rsidRPr="00EB3719">
        <w:rPr>
          <w:rFonts w:ascii="Arial" w:hAnsi="Arial" w:cs="Arial"/>
          <w:sz w:val="24"/>
          <w:szCs w:val="24"/>
        </w:rPr>
        <w:t xml:space="preserve"> </w:t>
      </w:r>
      <w:r w:rsidR="00087199">
        <w:rPr>
          <w:rFonts w:ascii="Arial" w:hAnsi="Arial" w:cs="Arial"/>
          <w:b/>
          <w:sz w:val="24"/>
          <w:szCs w:val="24"/>
        </w:rPr>
        <w:t>7</w:t>
      </w:r>
    </w:p>
    <w:p w14:paraId="57A7D430" w14:textId="0B27CC85" w:rsidR="00266E87" w:rsidRPr="00EB3719" w:rsidRDefault="00087199" w:rsidP="00266E87">
      <w:pPr>
        <w:rPr>
          <w:rFonts w:ascii="Arial" w:hAnsi="Arial" w:cs="Arial"/>
          <w:sz w:val="24"/>
          <w:szCs w:val="24"/>
        </w:rPr>
      </w:pPr>
      <w:r w:rsidRPr="00D004D5">
        <w:rPr>
          <w:rFonts w:ascii="Arial" w:hAnsi="Arial" w:cs="Arial"/>
          <w:b/>
          <w:noProof/>
          <w:sz w:val="24"/>
          <w:szCs w:val="24"/>
        </w:rPr>
        <w:drawing>
          <wp:anchor distT="0" distB="0" distL="114300" distR="114300" simplePos="0" relativeHeight="251611648" behindDoc="0" locked="0" layoutInCell="1" allowOverlap="1" wp14:anchorId="0B5CA407" wp14:editId="57577DF6">
            <wp:simplePos x="0" y="0"/>
            <wp:positionH relativeFrom="column">
              <wp:posOffset>580390</wp:posOffset>
            </wp:positionH>
            <wp:positionV relativeFrom="paragraph">
              <wp:posOffset>8890</wp:posOffset>
            </wp:positionV>
            <wp:extent cx="5474859" cy="3448050"/>
            <wp:effectExtent l="0" t="0" r="0" b="0"/>
            <wp:wrapNone/>
            <wp:docPr id="18" name="Imagen 18" descr="Cuadro con imágenes y palabras para asociar." title="Cuadro sobre intereses y actividades favori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57">
                      <a:extLst>
                        <a:ext uri="{28A0092B-C50C-407E-A947-70E740481C1C}">
                          <a14:useLocalDpi xmlns:a14="http://schemas.microsoft.com/office/drawing/2010/main" val="0"/>
                        </a:ext>
                      </a:extLst>
                    </a:blip>
                    <a:srcRect b="26385"/>
                    <a:stretch/>
                  </pic:blipFill>
                  <pic:spPr bwMode="auto">
                    <a:xfrm>
                      <a:off x="0" y="0"/>
                      <a:ext cx="5474859" cy="34480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C841D49" w14:textId="7F3E113A" w:rsidR="00266E87" w:rsidRPr="00EB3719" w:rsidRDefault="00266E87" w:rsidP="00266E87">
      <w:pPr>
        <w:rPr>
          <w:rFonts w:ascii="Arial" w:hAnsi="Arial" w:cs="Arial"/>
          <w:sz w:val="24"/>
          <w:szCs w:val="24"/>
        </w:rPr>
      </w:pPr>
    </w:p>
    <w:p w14:paraId="53647048" w14:textId="740B2462" w:rsidR="00266E87" w:rsidRPr="00EB3719" w:rsidRDefault="00266E87" w:rsidP="00266E87">
      <w:pPr>
        <w:rPr>
          <w:rFonts w:ascii="Arial" w:hAnsi="Arial" w:cs="Arial"/>
          <w:sz w:val="24"/>
          <w:szCs w:val="24"/>
        </w:rPr>
      </w:pPr>
    </w:p>
    <w:p w14:paraId="4F34502C" w14:textId="6F80E7D0" w:rsidR="00266E87" w:rsidRPr="00EB3719" w:rsidRDefault="00266E87" w:rsidP="00266E87">
      <w:pPr>
        <w:jc w:val="center"/>
        <w:rPr>
          <w:rFonts w:ascii="Arial" w:hAnsi="Arial" w:cs="Arial"/>
          <w:sz w:val="24"/>
          <w:szCs w:val="24"/>
        </w:rPr>
      </w:pPr>
    </w:p>
    <w:p w14:paraId="24F495E8" w14:textId="3ED2FB66" w:rsidR="00266E87" w:rsidRPr="00EB3719" w:rsidRDefault="00266E87" w:rsidP="00266E87">
      <w:pPr>
        <w:jc w:val="center"/>
        <w:rPr>
          <w:rFonts w:ascii="Arial" w:hAnsi="Arial" w:cs="Arial"/>
          <w:sz w:val="24"/>
          <w:szCs w:val="24"/>
        </w:rPr>
      </w:pPr>
    </w:p>
    <w:p w14:paraId="5627AAAA" w14:textId="6FF6BAE1" w:rsidR="00266E87" w:rsidRPr="00EB3719" w:rsidRDefault="00266E87" w:rsidP="00266E87">
      <w:pPr>
        <w:jc w:val="center"/>
        <w:rPr>
          <w:rFonts w:ascii="Arial" w:hAnsi="Arial" w:cs="Arial"/>
          <w:sz w:val="24"/>
          <w:szCs w:val="24"/>
        </w:rPr>
      </w:pPr>
      <w:r w:rsidRPr="00EB3719">
        <w:rPr>
          <w:rFonts w:ascii="Arial" w:hAnsi="Arial" w:cs="Arial"/>
          <w:sz w:val="24"/>
          <w:szCs w:val="24"/>
        </w:rPr>
        <w:t xml:space="preserve"> </w:t>
      </w:r>
    </w:p>
    <w:p w14:paraId="4ACB1D3D" w14:textId="1DA9899D" w:rsidR="00266E87" w:rsidRPr="00EB3719" w:rsidRDefault="00266E87" w:rsidP="00266E87">
      <w:pPr>
        <w:jc w:val="center"/>
        <w:rPr>
          <w:rFonts w:ascii="Arial" w:hAnsi="Arial" w:cs="Arial"/>
          <w:sz w:val="24"/>
          <w:szCs w:val="24"/>
        </w:rPr>
      </w:pPr>
    </w:p>
    <w:p w14:paraId="6D2D930F" w14:textId="2AE71DDF" w:rsidR="00266E87" w:rsidRPr="00EB3719" w:rsidRDefault="00266E87" w:rsidP="00266E87">
      <w:pPr>
        <w:jc w:val="center"/>
        <w:rPr>
          <w:rFonts w:ascii="Arial" w:hAnsi="Arial" w:cs="Arial"/>
          <w:sz w:val="24"/>
          <w:szCs w:val="24"/>
        </w:rPr>
      </w:pPr>
    </w:p>
    <w:p w14:paraId="52881DBC" w14:textId="77777777" w:rsidR="00087199" w:rsidRDefault="00087199" w:rsidP="00266E87">
      <w:pPr>
        <w:rPr>
          <w:rFonts w:ascii="Arial" w:hAnsi="Arial" w:cs="Arial"/>
          <w:b/>
          <w:sz w:val="24"/>
          <w:szCs w:val="24"/>
        </w:rPr>
      </w:pPr>
    </w:p>
    <w:p w14:paraId="4AE98731" w14:textId="77777777" w:rsidR="00087199" w:rsidRDefault="00087199" w:rsidP="00266E87">
      <w:pPr>
        <w:rPr>
          <w:rFonts w:ascii="Arial" w:hAnsi="Arial" w:cs="Arial"/>
          <w:b/>
          <w:sz w:val="24"/>
          <w:szCs w:val="24"/>
        </w:rPr>
      </w:pPr>
    </w:p>
    <w:p w14:paraId="7BF45118" w14:textId="77777777" w:rsidR="00087199" w:rsidRDefault="00087199" w:rsidP="00266E87">
      <w:pPr>
        <w:rPr>
          <w:rFonts w:ascii="Arial" w:hAnsi="Arial" w:cs="Arial"/>
          <w:b/>
          <w:sz w:val="24"/>
          <w:szCs w:val="24"/>
        </w:rPr>
      </w:pPr>
    </w:p>
    <w:p w14:paraId="086FA7DB" w14:textId="2B4CE2A2" w:rsidR="00266E87" w:rsidRPr="00D004D5" w:rsidRDefault="00266E87" w:rsidP="00266E87">
      <w:pPr>
        <w:rPr>
          <w:rFonts w:ascii="Arial" w:hAnsi="Arial" w:cs="Arial"/>
          <w:b/>
          <w:sz w:val="24"/>
          <w:szCs w:val="24"/>
        </w:rPr>
      </w:pPr>
      <w:r w:rsidRPr="00D004D5">
        <w:rPr>
          <w:rFonts w:ascii="Arial" w:hAnsi="Arial" w:cs="Arial"/>
          <w:b/>
          <w:sz w:val="24"/>
          <w:szCs w:val="24"/>
        </w:rPr>
        <w:tab/>
      </w:r>
    </w:p>
    <w:p w14:paraId="3E872459" w14:textId="77777777" w:rsidR="00266E87" w:rsidRPr="00EB3719" w:rsidRDefault="00266E87" w:rsidP="00266E87">
      <w:pPr>
        <w:rPr>
          <w:rFonts w:ascii="Arial" w:hAnsi="Arial" w:cs="Arial"/>
          <w:sz w:val="24"/>
          <w:szCs w:val="24"/>
        </w:rPr>
      </w:pPr>
    </w:p>
    <w:p w14:paraId="618A2F1D" w14:textId="77777777" w:rsidR="00266E87" w:rsidRPr="00EB3719" w:rsidRDefault="00266E87" w:rsidP="00266E87">
      <w:pPr>
        <w:rPr>
          <w:rFonts w:ascii="Arial" w:hAnsi="Arial" w:cs="Arial"/>
          <w:sz w:val="24"/>
          <w:szCs w:val="24"/>
        </w:rPr>
      </w:pPr>
    </w:p>
    <w:p w14:paraId="53252491" w14:textId="77777777" w:rsidR="00266E87" w:rsidRPr="00EB3719" w:rsidRDefault="00266E87" w:rsidP="00266E87">
      <w:pPr>
        <w:ind w:firstLine="708"/>
        <w:rPr>
          <w:rFonts w:ascii="Arial" w:hAnsi="Arial" w:cs="Arial"/>
          <w:sz w:val="24"/>
          <w:szCs w:val="24"/>
        </w:rPr>
      </w:pPr>
    </w:p>
    <w:p w14:paraId="213D4C8B" w14:textId="77777777" w:rsidR="001B1C8B" w:rsidRPr="00EB3719" w:rsidRDefault="001B1C8B" w:rsidP="00266E87">
      <w:pPr>
        <w:ind w:firstLine="708"/>
        <w:rPr>
          <w:rFonts w:ascii="Arial" w:hAnsi="Arial" w:cs="Arial"/>
          <w:sz w:val="24"/>
          <w:szCs w:val="24"/>
        </w:rPr>
        <w:sectPr w:rsidR="001B1C8B" w:rsidRPr="00EB3719" w:rsidSect="001B1C8B">
          <w:pgSz w:w="15840" w:h="12240" w:orient="landscape" w:code="1"/>
          <w:pgMar w:top="1701" w:right="1418" w:bottom="1701" w:left="1418" w:header="567" w:footer="567" w:gutter="0"/>
          <w:cols w:space="708"/>
          <w:docGrid w:linePitch="360"/>
        </w:sectPr>
      </w:pPr>
    </w:p>
    <w:tbl>
      <w:tblPr>
        <w:tblW w:w="1445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30" w:type="dxa"/>
          <w:right w:w="30" w:type="dxa"/>
        </w:tblCellMar>
        <w:tblLook w:val="0000" w:firstRow="0" w:lastRow="0" w:firstColumn="0" w:lastColumn="0" w:noHBand="0" w:noVBand="0"/>
      </w:tblPr>
      <w:tblGrid>
        <w:gridCol w:w="2689"/>
        <w:gridCol w:w="937"/>
        <w:gridCol w:w="1092"/>
        <w:gridCol w:w="97"/>
        <w:gridCol w:w="2437"/>
        <w:gridCol w:w="2415"/>
        <w:gridCol w:w="12"/>
        <w:gridCol w:w="101"/>
        <w:gridCol w:w="1095"/>
        <w:gridCol w:w="316"/>
        <w:gridCol w:w="1793"/>
        <w:gridCol w:w="44"/>
        <w:gridCol w:w="301"/>
        <w:gridCol w:w="983"/>
        <w:gridCol w:w="147"/>
      </w:tblGrid>
      <w:tr w:rsidR="005145CA" w:rsidRPr="008E6CDD" w14:paraId="6CD09F5C" w14:textId="77777777" w:rsidTr="00594E83">
        <w:trPr>
          <w:trHeight w:val="537"/>
          <w:jc w:val="center"/>
        </w:trPr>
        <w:tc>
          <w:tcPr>
            <w:tcW w:w="3626" w:type="dxa"/>
            <w:gridSpan w:val="2"/>
            <w:shd w:val="clear" w:color="auto" w:fill="F2F2F2" w:themeFill="background1" w:themeFillShade="F2"/>
            <w:vAlign w:val="center"/>
          </w:tcPr>
          <w:p w14:paraId="37C2B4B2" w14:textId="77777777" w:rsidR="005145CA" w:rsidRPr="008B752F" w:rsidRDefault="005145CA" w:rsidP="00594E83">
            <w:pPr>
              <w:autoSpaceDE w:val="0"/>
              <w:autoSpaceDN w:val="0"/>
              <w:adjustRightInd w:val="0"/>
              <w:rPr>
                <w:rFonts w:ascii="Arial" w:hAnsi="Arial" w:cs="Arial"/>
                <w:b/>
                <w:bCs/>
                <w:sz w:val="20"/>
              </w:rPr>
            </w:pPr>
            <w:r w:rsidRPr="008B752F">
              <w:rPr>
                <w:rFonts w:ascii="Arial" w:hAnsi="Arial" w:cs="Arial"/>
                <w:b/>
                <w:bCs/>
                <w:sz w:val="20"/>
              </w:rPr>
              <w:lastRenderedPageBreak/>
              <w:t xml:space="preserve">Term: </w:t>
            </w:r>
          </w:p>
        </w:tc>
        <w:tc>
          <w:tcPr>
            <w:tcW w:w="3626" w:type="dxa"/>
            <w:gridSpan w:val="3"/>
            <w:shd w:val="clear" w:color="auto" w:fill="F2F2F2" w:themeFill="background1" w:themeFillShade="F2"/>
            <w:vAlign w:val="center"/>
          </w:tcPr>
          <w:p w14:paraId="439ADB71" w14:textId="77777777" w:rsidR="005145CA" w:rsidRPr="008B752F" w:rsidRDefault="005145CA" w:rsidP="00594E83">
            <w:pPr>
              <w:autoSpaceDE w:val="0"/>
              <w:autoSpaceDN w:val="0"/>
              <w:adjustRightInd w:val="0"/>
              <w:rPr>
                <w:rFonts w:ascii="Arial" w:hAnsi="Arial" w:cs="Arial"/>
                <w:b/>
                <w:bCs/>
                <w:sz w:val="20"/>
              </w:rPr>
            </w:pPr>
            <w:r w:rsidRPr="008B752F">
              <w:rPr>
                <w:rFonts w:ascii="Arial" w:hAnsi="Arial" w:cs="Arial"/>
                <w:b/>
                <w:bCs/>
                <w:sz w:val="20"/>
              </w:rPr>
              <w:t>Level:</w:t>
            </w:r>
            <w:r>
              <w:rPr>
                <w:rFonts w:ascii="Arial" w:hAnsi="Arial" w:cs="Arial"/>
                <w:b/>
                <w:bCs/>
                <w:sz w:val="20"/>
              </w:rPr>
              <w:t xml:space="preserve"> </w:t>
            </w:r>
            <w:r>
              <w:rPr>
                <w:rFonts w:ascii="Arial" w:hAnsi="Arial" w:cs="Arial"/>
                <w:b/>
                <w:bCs/>
              </w:rPr>
              <w:t xml:space="preserve">Fifth </w:t>
            </w:r>
            <w:r w:rsidRPr="00E008C1">
              <w:rPr>
                <w:rFonts w:ascii="Arial" w:hAnsi="Arial" w:cs="Arial"/>
                <w:b/>
                <w:bCs/>
              </w:rPr>
              <w:t>Grade</w:t>
            </w:r>
          </w:p>
        </w:tc>
        <w:tc>
          <w:tcPr>
            <w:tcW w:w="3623" w:type="dxa"/>
            <w:gridSpan w:val="4"/>
            <w:shd w:val="clear" w:color="auto" w:fill="F2F2F2" w:themeFill="background1" w:themeFillShade="F2"/>
            <w:vAlign w:val="center"/>
          </w:tcPr>
          <w:p w14:paraId="26E16288" w14:textId="77777777" w:rsidR="005145CA" w:rsidRPr="008B752F" w:rsidRDefault="005145CA" w:rsidP="00594E83">
            <w:pPr>
              <w:autoSpaceDE w:val="0"/>
              <w:autoSpaceDN w:val="0"/>
              <w:adjustRightInd w:val="0"/>
              <w:rPr>
                <w:rFonts w:ascii="Arial" w:hAnsi="Arial" w:cs="Arial"/>
                <w:b/>
                <w:bCs/>
                <w:sz w:val="20"/>
              </w:rPr>
            </w:pPr>
            <w:r w:rsidRPr="008B752F">
              <w:rPr>
                <w:rFonts w:ascii="Arial" w:hAnsi="Arial" w:cs="Arial"/>
                <w:b/>
                <w:bCs/>
                <w:sz w:val="20"/>
              </w:rPr>
              <w:t>Unit:</w:t>
            </w:r>
          </w:p>
        </w:tc>
        <w:tc>
          <w:tcPr>
            <w:tcW w:w="3584" w:type="dxa"/>
            <w:gridSpan w:val="6"/>
            <w:shd w:val="clear" w:color="auto" w:fill="F2F2F2" w:themeFill="background1" w:themeFillShade="F2"/>
            <w:vAlign w:val="center"/>
          </w:tcPr>
          <w:p w14:paraId="2F8DC523" w14:textId="77777777" w:rsidR="005145CA" w:rsidRPr="008B752F" w:rsidRDefault="005145CA" w:rsidP="00594E83">
            <w:pPr>
              <w:autoSpaceDE w:val="0"/>
              <w:autoSpaceDN w:val="0"/>
              <w:adjustRightInd w:val="0"/>
              <w:rPr>
                <w:rFonts w:ascii="Arial" w:hAnsi="Arial" w:cs="Arial"/>
                <w:b/>
                <w:bCs/>
                <w:sz w:val="20"/>
              </w:rPr>
            </w:pPr>
            <w:r w:rsidRPr="008B752F">
              <w:rPr>
                <w:rFonts w:ascii="Arial" w:hAnsi="Arial" w:cs="Arial"/>
                <w:b/>
                <w:bCs/>
                <w:sz w:val="20"/>
              </w:rPr>
              <w:t>Week:</w:t>
            </w:r>
            <w:r>
              <w:rPr>
                <w:rFonts w:ascii="Arial" w:hAnsi="Arial" w:cs="Arial"/>
                <w:b/>
                <w:bCs/>
                <w:sz w:val="20"/>
              </w:rPr>
              <w:t>2</w:t>
            </w:r>
          </w:p>
        </w:tc>
      </w:tr>
      <w:tr w:rsidR="005145CA" w:rsidRPr="008E6CDD" w14:paraId="33D64A99" w14:textId="77777777" w:rsidTr="00594E83">
        <w:trPr>
          <w:trHeight w:val="537"/>
          <w:jc w:val="center"/>
        </w:trPr>
        <w:tc>
          <w:tcPr>
            <w:tcW w:w="4815" w:type="dxa"/>
            <w:gridSpan w:val="4"/>
            <w:shd w:val="clear" w:color="auto" w:fill="FFFFFF"/>
            <w:vAlign w:val="center"/>
          </w:tcPr>
          <w:p w14:paraId="1A7E8FD9" w14:textId="77777777" w:rsidR="005145CA" w:rsidRPr="008E6CDD" w:rsidRDefault="005145CA" w:rsidP="00594E83">
            <w:pPr>
              <w:rPr>
                <w:rFonts w:ascii="Arial" w:hAnsi="Arial" w:cs="Arial"/>
                <w:b/>
                <w:color w:val="000000" w:themeColor="text1"/>
              </w:rPr>
            </w:pPr>
            <w:r w:rsidRPr="008E6CDD">
              <w:rPr>
                <w:rFonts w:ascii="Arial" w:hAnsi="Arial" w:cs="Arial"/>
                <w:b/>
                <w:color w:val="000000" w:themeColor="text1"/>
                <w:sz w:val="20"/>
              </w:rPr>
              <w:t xml:space="preserve">Domain: </w:t>
            </w:r>
            <w:r w:rsidRPr="00E008C1">
              <w:rPr>
                <w:rFonts w:ascii="Arial" w:hAnsi="Arial" w:cs="Arial"/>
                <w:b/>
                <w:color w:val="000000" w:themeColor="text1"/>
              </w:rPr>
              <w:t>Socio-interpersonal</w:t>
            </w:r>
          </w:p>
        </w:tc>
        <w:tc>
          <w:tcPr>
            <w:tcW w:w="4852" w:type="dxa"/>
            <w:gridSpan w:val="2"/>
            <w:shd w:val="clear" w:color="auto" w:fill="FFFFFF"/>
            <w:vAlign w:val="center"/>
          </w:tcPr>
          <w:p w14:paraId="04614264" w14:textId="77777777" w:rsidR="005145CA" w:rsidRPr="008E6CDD" w:rsidRDefault="005145CA" w:rsidP="00594E83">
            <w:pPr>
              <w:rPr>
                <w:rFonts w:ascii="Arial" w:hAnsi="Arial" w:cs="Arial"/>
                <w:b/>
                <w:bCs/>
              </w:rPr>
            </w:pPr>
            <w:r w:rsidRPr="008E6CDD">
              <w:rPr>
                <w:rFonts w:ascii="Arial" w:hAnsi="Arial" w:cs="Arial"/>
                <w:b/>
                <w:color w:val="000000" w:themeColor="text1"/>
                <w:sz w:val="20"/>
              </w:rPr>
              <w:t xml:space="preserve">Scenario: </w:t>
            </w:r>
            <w:r>
              <w:rPr>
                <w:rFonts w:ascii="Arial" w:eastAsia="Times New Roman" w:hAnsi="Arial" w:cs="Arial"/>
                <w:b/>
                <w:sz w:val="20"/>
                <w:szCs w:val="20"/>
                <w:lang w:eastAsia="es-CR"/>
              </w:rPr>
              <w:t>Let´s Play</w:t>
            </w:r>
          </w:p>
        </w:tc>
        <w:tc>
          <w:tcPr>
            <w:tcW w:w="4792" w:type="dxa"/>
            <w:gridSpan w:val="9"/>
            <w:shd w:val="clear" w:color="auto" w:fill="FFFFFF"/>
            <w:vAlign w:val="center"/>
          </w:tcPr>
          <w:p w14:paraId="223C9F8A" w14:textId="77777777" w:rsidR="005145CA" w:rsidRPr="00E25D4B" w:rsidRDefault="005145CA" w:rsidP="00594E83">
            <w:pPr>
              <w:spacing w:after="0" w:line="240" w:lineRule="auto"/>
              <w:rPr>
                <w:rFonts w:asciiTheme="minorBidi" w:eastAsia="Times New Roman" w:hAnsiTheme="minorBidi"/>
                <w:bCs/>
              </w:rPr>
            </w:pPr>
            <w:r w:rsidRPr="00E25D4B">
              <w:rPr>
                <w:rFonts w:ascii="Arial" w:hAnsi="Arial" w:cs="Arial"/>
                <w:b/>
                <w:color w:val="000000" w:themeColor="text1"/>
                <w:sz w:val="20"/>
              </w:rPr>
              <w:t xml:space="preserve">Theme: </w:t>
            </w:r>
          </w:p>
          <w:p w14:paraId="0AC1473B" w14:textId="77777777" w:rsidR="005145CA" w:rsidRPr="008E6CDD" w:rsidRDefault="005145CA" w:rsidP="00594E83">
            <w:pPr>
              <w:rPr>
                <w:rFonts w:ascii="Arial" w:hAnsi="Arial" w:cs="Arial"/>
                <w:color w:val="0D0D0D" w:themeColor="text1" w:themeTint="F2"/>
              </w:rPr>
            </w:pPr>
            <w:r w:rsidRPr="00527607">
              <w:rPr>
                <w:rFonts w:ascii="Arial" w:hAnsi="Arial" w:cs="Arial"/>
              </w:rPr>
              <w:t>Sharing Hobbies and Pastimes</w:t>
            </w:r>
          </w:p>
        </w:tc>
      </w:tr>
      <w:tr w:rsidR="005145CA" w:rsidRPr="008E6CDD" w14:paraId="60D99053" w14:textId="77777777" w:rsidTr="00594E83">
        <w:trPr>
          <w:trHeight w:val="349"/>
          <w:jc w:val="center"/>
        </w:trPr>
        <w:tc>
          <w:tcPr>
            <w:tcW w:w="14459" w:type="dxa"/>
            <w:gridSpan w:val="15"/>
            <w:tcBorders>
              <w:bottom w:val="single" w:sz="4" w:space="0" w:color="auto"/>
            </w:tcBorders>
            <w:shd w:val="clear" w:color="auto" w:fill="FFFFFF"/>
          </w:tcPr>
          <w:p w14:paraId="3EF890D8" w14:textId="77777777" w:rsidR="005145CA" w:rsidRPr="008533F8" w:rsidRDefault="005145CA" w:rsidP="00594E83">
            <w:pPr>
              <w:rPr>
                <w:rFonts w:ascii="Arial" w:hAnsi="Arial" w:cs="Arial"/>
                <w:color w:val="000000" w:themeColor="text1"/>
                <w:sz w:val="20"/>
              </w:rPr>
            </w:pPr>
            <w:r w:rsidRPr="008E6CDD">
              <w:rPr>
                <w:rFonts w:ascii="Arial" w:hAnsi="Arial" w:cs="Arial"/>
                <w:b/>
                <w:color w:val="000000" w:themeColor="text1"/>
                <w:sz w:val="20"/>
              </w:rPr>
              <w:t>Enduring Understanding</w:t>
            </w:r>
            <w:r w:rsidRPr="008E6CDD">
              <w:rPr>
                <w:rFonts w:ascii="Arial" w:hAnsi="Arial" w:cs="Arial"/>
                <w:color w:val="000000" w:themeColor="text1"/>
                <w:sz w:val="20"/>
              </w:rPr>
              <w:t xml:space="preserve">: </w:t>
            </w:r>
            <w:r w:rsidRPr="00510743">
              <w:rPr>
                <w:rFonts w:ascii="Arial" w:hAnsi="Arial" w:cs="Arial"/>
              </w:rPr>
              <w:t>What people do for fun differs from one person to another not only because of likes and dislikes</w:t>
            </w:r>
            <w:r>
              <w:rPr>
                <w:rFonts w:ascii="Arial" w:hAnsi="Arial" w:cs="Arial"/>
              </w:rPr>
              <w:t>,</w:t>
            </w:r>
            <w:r w:rsidRPr="00510743">
              <w:rPr>
                <w:rFonts w:ascii="Arial" w:hAnsi="Arial" w:cs="Arial"/>
              </w:rPr>
              <w:t xml:space="preserve"> but also because of personality, time and money.</w:t>
            </w:r>
          </w:p>
        </w:tc>
      </w:tr>
      <w:tr w:rsidR="005145CA" w:rsidRPr="008E6CDD" w14:paraId="4FA22834" w14:textId="77777777" w:rsidTr="00594E83">
        <w:trPr>
          <w:trHeight w:val="292"/>
          <w:jc w:val="center"/>
        </w:trPr>
        <w:tc>
          <w:tcPr>
            <w:tcW w:w="14459" w:type="dxa"/>
            <w:gridSpan w:val="15"/>
            <w:tcBorders>
              <w:bottom w:val="single" w:sz="4" w:space="0" w:color="auto"/>
            </w:tcBorders>
            <w:shd w:val="clear" w:color="auto" w:fill="FFFFFF"/>
          </w:tcPr>
          <w:p w14:paraId="1582A289" w14:textId="77777777" w:rsidR="005145CA" w:rsidRPr="008533F8" w:rsidRDefault="005145CA" w:rsidP="00594E83">
            <w:pPr>
              <w:rPr>
                <w:rFonts w:ascii="Arial" w:hAnsi="Arial" w:cs="Arial"/>
                <w:b/>
                <w:color w:val="000000" w:themeColor="text1"/>
                <w:sz w:val="20"/>
              </w:rPr>
            </w:pPr>
            <w:r w:rsidRPr="008E6CDD">
              <w:rPr>
                <w:rFonts w:ascii="Arial" w:hAnsi="Arial" w:cs="Arial"/>
                <w:b/>
                <w:color w:val="000000" w:themeColor="text1"/>
                <w:sz w:val="20"/>
              </w:rPr>
              <w:t xml:space="preserve">Essential Question: </w:t>
            </w:r>
            <w:r w:rsidRPr="00510743">
              <w:rPr>
                <w:rFonts w:ascii="Arial" w:hAnsi="Arial" w:cs="Arial"/>
              </w:rPr>
              <w:t>How do people play around the world?</w:t>
            </w:r>
          </w:p>
        </w:tc>
      </w:tr>
      <w:tr w:rsidR="005145CA" w:rsidRPr="008E6CDD" w14:paraId="0527327B" w14:textId="77777777" w:rsidTr="00594E83">
        <w:trPr>
          <w:trHeight w:val="292"/>
          <w:jc w:val="center"/>
        </w:trPr>
        <w:tc>
          <w:tcPr>
            <w:tcW w:w="14459" w:type="dxa"/>
            <w:gridSpan w:val="15"/>
            <w:tcBorders>
              <w:bottom w:val="single" w:sz="4" w:space="0" w:color="auto"/>
            </w:tcBorders>
            <w:shd w:val="clear" w:color="auto" w:fill="FFFFFF"/>
          </w:tcPr>
          <w:tbl>
            <w:tblPr>
              <w:tblW w:w="13120" w:type="dxa"/>
              <w:jc w:val="center"/>
              <w:tblLayout w:type="fixed"/>
              <w:tblCellMar>
                <w:top w:w="15" w:type="dxa"/>
                <w:left w:w="15" w:type="dxa"/>
                <w:bottom w:w="15" w:type="dxa"/>
                <w:right w:w="15" w:type="dxa"/>
              </w:tblCellMar>
              <w:tblLook w:val="04A0" w:firstRow="1" w:lastRow="0" w:firstColumn="1" w:lastColumn="0" w:noHBand="0" w:noVBand="1"/>
            </w:tblPr>
            <w:tblGrid>
              <w:gridCol w:w="13120"/>
            </w:tblGrid>
            <w:tr w:rsidR="0076453A" w:rsidRPr="00EB3719" w14:paraId="741C563C" w14:textId="77777777" w:rsidTr="00F17FAC">
              <w:trPr>
                <w:trHeight w:val="304"/>
                <w:jc w:val="center"/>
              </w:trPr>
              <w:tc>
                <w:tcPr>
                  <w:tcW w:w="13120" w:type="dxa"/>
                  <w:tcBorders>
                    <w:top w:val="single" w:sz="4" w:space="0" w:color="000000"/>
                    <w:left w:val="single" w:sz="4" w:space="0" w:color="000000"/>
                    <w:bottom w:val="single" w:sz="4" w:space="0" w:color="000000"/>
                    <w:right w:val="single" w:sz="4" w:space="0" w:color="000000"/>
                  </w:tcBorders>
                  <w:shd w:val="clear" w:color="auto" w:fill="BDD7EE"/>
                  <w:tcMar>
                    <w:top w:w="0" w:type="dxa"/>
                    <w:left w:w="108" w:type="dxa"/>
                    <w:bottom w:w="0" w:type="dxa"/>
                    <w:right w:w="108" w:type="dxa"/>
                  </w:tcMar>
                  <w:hideMark/>
                </w:tcPr>
                <w:p w14:paraId="5EB22AAF" w14:textId="77777777" w:rsidR="0076453A" w:rsidRPr="00EB3719" w:rsidRDefault="0076453A" w:rsidP="0076453A">
                  <w:pPr>
                    <w:jc w:val="center"/>
                    <w:rPr>
                      <w:rFonts w:ascii="Arial" w:hAnsi="Arial" w:cs="Arial"/>
                      <w:sz w:val="24"/>
                      <w:szCs w:val="24"/>
                    </w:rPr>
                  </w:pPr>
                  <w:r w:rsidRPr="00EB3719">
                    <w:rPr>
                      <w:rFonts w:ascii="Arial" w:hAnsi="Arial" w:cs="Arial"/>
                      <w:b/>
                      <w:bCs/>
                      <w:color w:val="000000"/>
                      <w:sz w:val="24"/>
                      <w:szCs w:val="24"/>
                    </w:rPr>
                    <w:t>Dimensions</w:t>
                  </w:r>
                </w:p>
              </w:tc>
            </w:tr>
            <w:tr w:rsidR="0076453A" w:rsidRPr="00EB3719" w14:paraId="743F6BF8" w14:textId="77777777" w:rsidTr="00F17FAC">
              <w:trPr>
                <w:trHeight w:val="304"/>
                <w:jc w:val="center"/>
              </w:trPr>
              <w:tc>
                <w:tcPr>
                  <w:tcW w:w="13120" w:type="dxa"/>
                  <w:tcBorders>
                    <w:top w:val="single" w:sz="4" w:space="0" w:color="000000"/>
                    <w:left w:val="single" w:sz="4" w:space="0" w:color="000000"/>
                    <w:bottom w:val="single" w:sz="4" w:space="0" w:color="000000"/>
                    <w:right w:val="single" w:sz="4" w:space="0" w:color="000000"/>
                  </w:tcBorders>
                  <w:shd w:val="clear" w:color="auto" w:fill="FFD965"/>
                  <w:tcMar>
                    <w:top w:w="0" w:type="dxa"/>
                    <w:left w:w="108" w:type="dxa"/>
                    <w:bottom w:w="0" w:type="dxa"/>
                    <w:right w:w="108" w:type="dxa"/>
                  </w:tcMar>
                  <w:hideMark/>
                </w:tcPr>
                <w:p w14:paraId="7E2533C1" w14:textId="77777777" w:rsidR="0076453A" w:rsidRPr="00EB3719" w:rsidRDefault="0076453A" w:rsidP="0076453A">
                  <w:pPr>
                    <w:jc w:val="center"/>
                    <w:rPr>
                      <w:rFonts w:ascii="Arial" w:hAnsi="Arial" w:cs="Arial"/>
                      <w:sz w:val="24"/>
                      <w:szCs w:val="24"/>
                    </w:rPr>
                  </w:pPr>
                  <w:r w:rsidRPr="00EB3719">
                    <w:rPr>
                      <w:rFonts w:ascii="Arial" w:hAnsi="Arial" w:cs="Arial"/>
                      <w:b/>
                      <w:bCs/>
                      <w:color w:val="000000"/>
                      <w:sz w:val="24"/>
                      <w:szCs w:val="24"/>
                    </w:rPr>
                    <w:t>1.</w:t>
                  </w:r>
                  <w:r w:rsidRPr="00EB3719">
                    <w:rPr>
                      <w:rFonts w:ascii="Arial" w:hAnsi="Arial" w:cs="Arial"/>
                      <w:color w:val="000000"/>
                      <w:sz w:val="24"/>
                      <w:szCs w:val="24"/>
                    </w:rPr>
                    <w:t xml:space="preserve"> </w:t>
                  </w:r>
                  <w:r w:rsidRPr="00EB3719">
                    <w:rPr>
                      <w:rFonts w:ascii="Arial" w:hAnsi="Arial" w:cs="Arial"/>
                      <w:b/>
                      <w:bCs/>
                      <w:color w:val="000000"/>
                      <w:sz w:val="24"/>
                      <w:szCs w:val="24"/>
                    </w:rPr>
                    <w:t>Ways of thinking ( X  )</w:t>
                  </w:r>
                </w:p>
              </w:tc>
            </w:tr>
            <w:tr w:rsidR="0076453A" w:rsidRPr="00EB3719" w14:paraId="5B463B21" w14:textId="77777777" w:rsidTr="00F17FAC">
              <w:trPr>
                <w:trHeight w:val="304"/>
                <w:jc w:val="center"/>
              </w:trPr>
              <w:tc>
                <w:tcPr>
                  <w:tcW w:w="13120" w:type="dxa"/>
                  <w:tcBorders>
                    <w:top w:val="single" w:sz="4" w:space="0" w:color="000000"/>
                    <w:left w:val="single" w:sz="4" w:space="0" w:color="000000"/>
                    <w:bottom w:val="single" w:sz="4" w:space="0" w:color="000000"/>
                    <w:right w:val="single" w:sz="4" w:space="0" w:color="000000"/>
                  </w:tcBorders>
                  <w:shd w:val="clear" w:color="auto" w:fill="FF7C80"/>
                  <w:tcMar>
                    <w:top w:w="0" w:type="dxa"/>
                    <w:left w:w="108" w:type="dxa"/>
                    <w:bottom w:w="0" w:type="dxa"/>
                    <w:right w:w="108" w:type="dxa"/>
                  </w:tcMar>
                  <w:hideMark/>
                </w:tcPr>
                <w:p w14:paraId="401E08D9" w14:textId="77777777" w:rsidR="0076453A" w:rsidRPr="00EB3719" w:rsidRDefault="0076453A" w:rsidP="0076453A">
                  <w:pPr>
                    <w:jc w:val="center"/>
                    <w:rPr>
                      <w:rFonts w:ascii="Arial" w:hAnsi="Arial" w:cs="Arial"/>
                      <w:sz w:val="24"/>
                      <w:szCs w:val="24"/>
                    </w:rPr>
                  </w:pPr>
                  <w:r w:rsidRPr="00EB3719">
                    <w:rPr>
                      <w:rFonts w:ascii="Arial" w:hAnsi="Arial" w:cs="Arial"/>
                      <w:b/>
                      <w:bCs/>
                      <w:color w:val="000000"/>
                      <w:sz w:val="24"/>
                      <w:szCs w:val="24"/>
                    </w:rPr>
                    <w:t>2. Ways of living in the world  ( X  )</w:t>
                  </w:r>
                </w:p>
              </w:tc>
            </w:tr>
            <w:tr w:rsidR="0076453A" w:rsidRPr="00EB3719" w14:paraId="222752C3" w14:textId="77777777" w:rsidTr="00F17FAC">
              <w:trPr>
                <w:trHeight w:val="304"/>
                <w:jc w:val="center"/>
              </w:trPr>
              <w:tc>
                <w:tcPr>
                  <w:tcW w:w="13120" w:type="dxa"/>
                  <w:tcBorders>
                    <w:top w:val="single" w:sz="4" w:space="0" w:color="000000"/>
                    <w:left w:val="single" w:sz="4" w:space="0" w:color="000000"/>
                    <w:bottom w:val="single" w:sz="4" w:space="0" w:color="000000"/>
                    <w:right w:val="single" w:sz="4" w:space="0" w:color="000000"/>
                  </w:tcBorders>
                  <w:shd w:val="clear" w:color="auto" w:fill="33CCCC"/>
                  <w:tcMar>
                    <w:top w:w="0" w:type="dxa"/>
                    <w:left w:w="108" w:type="dxa"/>
                    <w:bottom w:w="0" w:type="dxa"/>
                    <w:right w:w="108" w:type="dxa"/>
                  </w:tcMar>
                  <w:hideMark/>
                </w:tcPr>
                <w:p w14:paraId="30575A13" w14:textId="77777777" w:rsidR="0076453A" w:rsidRPr="00EB3719" w:rsidRDefault="0076453A" w:rsidP="0076453A">
                  <w:pPr>
                    <w:jc w:val="center"/>
                    <w:rPr>
                      <w:rFonts w:ascii="Arial" w:hAnsi="Arial" w:cs="Arial"/>
                      <w:sz w:val="24"/>
                      <w:szCs w:val="24"/>
                    </w:rPr>
                  </w:pPr>
                  <w:r w:rsidRPr="00EB3719">
                    <w:rPr>
                      <w:rFonts w:ascii="Arial" w:hAnsi="Arial" w:cs="Arial"/>
                      <w:b/>
                      <w:bCs/>
                      <w:color w:val="000000"/>
                      <w:sz w:val="24"/>
                      <w:szCs w:val="24"/>
                    </w:rPr>
                    <w:t>3. Ways of relating with others  ( X  )</w:t>
                  </w:r>
                </w:p>
              </w:tc>
            </w:tr>
            <w:tr w:rsidR="0076453A" w:rsidRPr="00EB3719" w14:paraId="39E1A64C" w14:textId="77777777" w:rsidTr="00F17FAC">
              <w:trPr>
                <w:trHeight w:val="304"/>
                <w:jc w:val="center"/>
              </w:trPr>
              <w:tc>
                <w:tcPr>
                  <w:tcW w:w="13120" w:type="dxa"/>
                  <w:tcBorders>
                    <w:top w:val="single" w:sz="4" w:space="0" w:color="000000"/>
                    <w:left w:val="single" w:sz="4" w:space="0" w:color="000000"/>
                    <w:bottom w:val="single" w:sz="4" w:space="0" w:color="000000"/>
                    <w:right w:val="single" w:sz="4" w:space="0" w:color="000000"/>
                  </w:tcBorders>
                  <w:shd w:val="clear" w:color="auto" w:fill="9999FF"/>
                  <w:tcMar>
                    <w:top w:w="0" w:type="dxa"/>
                    <w:left w:w="108" w:type="dxa"/>
                    <w:bottom w:w="0" w:type="dxa"/>
                    <w:right w:w="108" w:type="dxa"/>
                  </w:tcMar>
                  <w:hideMark/>
                </w:tcPr>
                <w:p w14:paraId="599EBDBB" w14:textId="77777777" w:rsidR="0076453A" w:rsidRPr="00EB3719" w:rsidRDefault="0076453A" w:rsidP="0076453A">
                  <w:pPr>
                    <w:jc w:val="center"/>
                    <w:rPr>
                      <w:rFonts w:ascii="Arial" w:hAnsi="Arial" w:cs="Arial"/>
                      <w:sz w:val="24"/>
                      <w:szCs w:val="24"/>
                    </w:rPr>
                  </w:pPr>
                  <w:r w:rsidRPr="00EB3719">
                    <w:rPr>
                      <w:rFonts w:ascii="Arial" w:hAnsi="Arial" w:cs="Arial"/>
                      <w:b/>
                      <w:bCs/>
                      <w:color w:val="000000"/>
                      <w:sz w:val="24"/>
                      <w:szCs w:val="24"/>
                    </w:rPr>
                    <w:t>4. Tools for integrating with the world  (   )</w:t>
                  </w:r>
                </w:p>
              </w:tc>
            </w:tr>
          </w:tbl>
          <w:p w14:paraId="1AE603A9" w14:textId="20B572A6" w:rsidR="005145CA" w:rsidRPr="008E6CDD" w:rsidRDefault="005145CA" w:rsidP="0076453A">
            <w:pPr>
              <w:rPr>
                <w:rFonts w:ascii="Arial" w:hAnsi="Arial" w:cs="Arial"/>
                <w:b/>
                <w:color w:val="000000" w:themeColor="text1"/>
                <w:sz w:val="20"/>
              </w:rPr>
            </w:pPr>
          </w:p>
        </w:tc>
      </w:tr>
      <w:tr w:rsidR="005145CA" w:rsidRPr="00CA4EC5" w14:paraId="446FC53B" w14:textId="77777777" w:rsidTr="00594E83">
        <w:trPr>
          <w:trHeight w:val="537"/>
          <w:jc w:val="center"/>
        </w:trPr>
        <w:tc>
          <w:tcPr>
            <w:tcW w:w="4815" w:type="dxa"/>
            <w:gridSpan w:val="4"/>
            <w:shd w:val="clear" w:color="auto" w:fill="F2F2F2" w:themeFill="background1" w:themeFillShade="F2"/>
            <w:vAlign w:val="center"/>
          </w:tcPr>
          <w:p w14:paraId="4BC8421E" w14:textId="77777777" w:rsidR="005145CA" w:rsidRPr="008E6CDD" w:rsidRDefault="005145CA" w:rsidP="00594E83">
            <w:pPr>
              <w:autoSpaceDE w:val="0"/>
              <w:autoSpaceDN w:val="0"/>
              <w:adjustRightInd w:val="0"/>
              <w:jc w:val="center"/>
              <w:rPr>
                <w:rFonts w:ascii="Arial" w:hAnsi="Arial" w:cs="Arial"/>
                <w:b/>
                <w:bCs/>
              </w:rPr>
            </w:pPr>
            <w:r w:rsidRPr="008E6CDD">
              <w:rPr>
                <w:rFonts w:ascii="Arial" w:hAnsi="Arial" w:cs="Arial"/>
                <w:b/>
                <w:bCs/>
                <w:sz w:val="20"/>
              </w:rPr>
              <w:t>Learn to Know</w:t>
            </w:r>
          </w:p>
        </w:tc>
        <w:tc>
          <w:tcPr>
            <w:tcW w:w="4852" w:type="dxa"/>
            <w:gridSpan w:val="2"/>
            <w:shd w:val="clear" w:color="auto" w:fill="F2F2F2" w:themeFill="background1" w:themeFillShade="F2"/>
            <w:vAlign w:val="center"/>
          </w:tcPr>
          <w:p w14:paraId="5C9D63E5" w14:textId="77777777" w:rsidR="005145CA" w:rsidRPr="008E6CDD" w:rsidRDefault="005145CA" w:rsidP="00594E83">
            <w:pPr>
              <w:autoSpaceDE w:val="0"/>
              <w:autoSpaceDN w:val="0"/>
              <w:adjustRightInd w:val="0"/>
              <w:jc w:val="center"/>
              <w:rPr>
                <w:rFonts w:ascii="Arial" w:hAnsi="Arial" w:cs="Arial"/>
                <w:b/>
                <w:bCs/>
              </w:rPr>
            </w:pPr>
            <w:r w:rsidRPr="008E6CDD">
              <w:rPr>
                <w:rFonts w:ascii="Arial" w:hAnsi="Arial" w:cs="Arial"/>
                <w:b/>
                <w:bCs/>
                <w:sz w:val="20"/>
              </w:rPr>
              <w:t>Learn to Do</w:t>
            </w:r>
          </w:p>
        </w:tc>
        <w:tc>
          <w:tcPr>
            <w:tcW w:w="4792" w:type="dxa"/>
            <w:gridSpan w:val="9"/>
            <w:shd w:val="clear" w:color="auto" w:fill="F2F2F2" w:themeFill="background1" w:themeFillShade="F2"/>
            <w:vAlign w:val="center"/>
          </w:tcPr>
          <w:p w14:paraId="1D0E30B8" w14:textId="77777777" w:rsidR="005145CA" w:rsidRPr="008E6CDD" w:rsidRDefault="005145CA" w:rsidP="00594E83">
            <w:pPr>
              <w:autoSpaceDE w:val="0"/>
              <w:autoSpaceDN w:val="0"/>
              <w:adjustRightInd w:val="0"/>
              <w:jc w:val="center"/>
              <w:rPr>
                <w:rFonts w:ascii="Arial" w:hAnsi="Arial" w:cs="Arial"/>
                <w:b/>
                <w:bCs/>
              </w:rPr>
            </w:pPr>
            <w:r w:rsidRPr="008E6CDD">
              <w:rPr>
                <w:rFonts w:ascii="Arial" w:hAnsi="Arial" w:cs="Arial"/>
                <w:b/>
                <w:bCs/>
                <w:sz w:val="20"/>
              </w:rPr>
              <w:t>Learn to Be and Live in Community</w:t>
            </w:r>
          </w:p>
        </w:tc>
      </w:tr>
      <w:tr w:rsidR="005145CA" w:rsidRPr="008A005E" w14:paraId="16D4F2FF" w14:textId="77777777" w:rsidTr="00594E83">
        <w:trPr>
          <w:trHeight w:val="537"/>
          <w:jc w:val="center"/>
        </w:trPr>
        <w:tc>
          <w:tcPr>
            <w:tcW w:w="4815" w:type="dxa"/>
            <w:gridSpan w:val="4"/>
            <w:shd w:val="clear" w:color="auto" w:fill="FFFFFF"/>
          </w:tcPr>
          <w:p w14:paraId="0EEE3FBA" w14:textId="77777777" w:rsidR="005145CA" w:rsidRDefault="005145CA" w:rsidP="00594E83">
            <w:pPr>
              <w:jc w:val="center"/>
              <w:rPr>
                <w:rFonts w:ascii="Arial" w:hAnsi="Arial" w:cs="Arial"/>
                <w:b/>
                <w:sz w:val="20"/>
              </w:rPr>
            </w:pPr>
            <w:r w:rsidRPr="008E6CDD">
              <w:rPr>
                <w:rFonts w:ascii="Arial" w:hAnsi="Arial" w:cs="Arial"/>
                <w:b/>
                <w:sz w:val="20"/>
              </w:rPr>
              <w:t>Grammar &amp; Sentence Frames</w:t>
            </w:r>
          </w:p>
          <w:p w14:paraId="650F8D7F" w14:textId="77777777" w:rsidR="005145CA" w:rsidRPr="00510743" w:rsidRDefault="005145CA" w:rsidP="00594E83">
            <w:pPr>
              <w:widowControl w:val="0"/>
              <w:spacing w:line="256" w:lineRule="auto"/>
              <w:rPr>
                <w:rFonts w:ascii="Arial" w:hAnsi="Arial" w:cs="Arial"/>
                <w:u w:val="single"/>
              </w:rPr>
            </w:pPr>
            <w:r w:rsidRPr="00510743">
              <w:rPr>
                <w:rFonts w:ascii="Arial" w:eastAsia="Arial" w:hAnsi="Arial" w:cs="Arial"/>
                <w:color w:val="333333"/>
                <w:highlight w:val="white"/>
                <w:u w:val="single"/>
              </w:rPr>
              <w:t>Present Perfect</w:t>
            </w:r>
          </w:p>
          <w:p w14:paraId="20B4338E" w14:textId="77777777" w:rsidR="005145CA" w:rsidRPr="00510743" w:rsidRDefault="005145CA" w:rsidP="00B12CC2">
            <w:pPr>
              <w:pStyle w:val="Prrafodelista"/>
              <w:widowControl w:val="0"/>
              <w:numPr>
                <w:ilvl w:val="0"/>
                <w:numId w:val="12"/>
              </w:numPr>
              <w:spacing w:after="0" w:line="256" w:lineRule="auto"/>
              <w:rPr>
                <w:rFonts w:ascii="Arial" w:eastAsia="Arial" w:hAnsi="Arial" w:cs="Arial"/>
                <w:color w:val="333333"/>
              </w:rPr>
            </w:pPr>
            <w:r w:rsidRPr="00510743">
              <w:rPr>
                <w:rFonts w:ascii="Arial" w:eastAsia="Arial" w:hAnsi="Arial" w:cs="Arial"/>
                <w:color w:val="333333"/>
              </w:rPr>
              <w:t>How long have you been playing soccer? I started two years ago.</w:t>
            </w:r>
          </w:p>
          <w:p w14:paraId="3C2A9013" w14:textId="77777777" w:rsidR="005145CA" w:rsidRDefault="005145CA" w:rsidP="00B12CC2">
            <w:pPr>
              <w:pStyle w:val="Prrafodelista"/>
              <w:widowControl w:val="0"/>
              <w:numPr>
                <w:ilvl w:val="0"/>
                <w:numId w:val="12"/>
              </w:numPr>
              <w:spacing w:after="0" w:line="256" w:lineRule="auto"/>
              <w:rPr>
                <w:rFonts w:ascii="Arial" w:eastAsia="Arial" w:hAnsi="Arial" w:cs="Arial"/>
                <w:color w:val="333333"/>
              </w:rPr>
            </w:pPr>
            <w:r w:rsidRPr="00510743">
              <w:rPr>
                <w:rFonts w:ascii="Arial" w:eastAsia="Arial" w:hAnsi="Arial" w:cs="Arial"/>
                <w:color w:val="333333"/>
              </w:rPr>
              <w:t>How long have you been playing the guitar? Since I was in second grade.</w:t>
            </w:r>
          </w:p>
          <w:p w14:paraId="47E5F94D" w14:textId="77777777" w:rsidR="005145CA" w:rsidRPr="008E6CDD" w:rsidRDefault="005145CA" w:rsidP="00594E83">
            <w:pPr>
              <w:jc w:val="center"/>
              <w:rPr>
                <w:rFonts w:ascii="Arial" w:hAnsi="Arial" w:cs="Arial"/>
                <w:b/>
              </w:rPr>
            </w:pPr>
          </w:p>
          <w:p w14:paraId="5C99D4FD" w14:textId="77777777" w:rsidR="005145CA" w:rsidRDefault="005145CA" w:rsidP="00594E83">
            <w:pPr>
              <w:autoSpaceDE w:val="0"/>
              <w:autoSpaceDN w:val="0"/>
              <w:adjustRightInd w:val="0"/>
              <w:jc w:val="center"/>
              <w:rPr>
                <w:rFonts w:ascii="Arial" w:hAnsi="Arial" w:cs="Arial"/>
                <w:b/>
                <w:bCs/>
              </w:rPr>
            </w:pPr>
            <w:r w:rsidRPr="00E008C1">
              <w:rPr>
                <w:rFonts w:ascii="Arial" w:hAnsi="Arial" w:cs="Arial"/>
                <w:b/>
                <w:bCs/>
              </w:rPr>
              <w:t>Phonemic Awareness</w:t>
            </w:r>
          </w:p>
          <w:p w14:paraId="148CDBD5" w14:textId="77777777" w:rsidR="005145CA" w:rsidRPr="00CB6FE1" w:rsidRDefault="005145CA" w:rsidP="00594E83">
            <w:pPr>
              <w:rPr>
                <w:rFonts w:ascii="Arial" w:hAnsi="Arial" w:cs="Arial"/>
                <w:b/>
              </w:rPr>
            </w:pPr>
            <w:r w:rsidRPr="00510743">
              <w:rPr>
                <w:rFonts w:ascii="Arial" w:hAnsi="Arial" w:cs="Arial"/>
              </w:rPr>
              <w:lastRenderedPageBreak/>
              <w:t>Practicing minimal pair sounds</w:t>
            </w:r>
            <w:r w:rsidRPr="00CB6FE1">
              <w:rPr>
                <w:rFonts w:ascii="Arial" w:hAnsi="Arial" w:cs="Arial"/>
                <w:b/>
              </w:rPr>
              <w:t>: s / θ</w:t>
            </w:r>
          </w:p>
          <w:p w14:paraId="7ADA3FC2" w14:textId="77777777" w:rsidR="005145CA" w:rsidRPr="00CB6FE1" w:rsidRDefault="005145CA" w:rsidP="00594E83">
            <w:pPr>
              <w:rPr>
                <w:rFonts w:ascii="Arial" w:hAnsi="Arial" w:cs="Arial"/>
                <w:b/>
              </w:rPr>
            </w:pPr>
            <w:r w:rsidRPr="00CB6FE1">
              <w:rPr>
                <w:rFonts w:ascii="Arial" w:hAnsi="Arial" w:cs="Arial"/>
                <w:b/>
              </w:rPr>
              <w:t>sin/ thin, sum/ thumb, sank/ thank,</w:t>
            </w:r>
          </w:p>
          <w:p w14:paraId="21CCFD53" w14:textId="77777777" w:rsidR="005145CA" w:rsidRPr="00E008C1" w:rsidRDefault="005145CA" w:rsidP="00594E83">
            <w:pPr>
              <w:autoSpaceDE w:val="0"/>
              <w:autoSpaceDN w:val="0"/>
              <w:adjustRightInd w:val="0"/>
              <w:jc w:val="center"/>
              <w:rPr>
                <w:rFonts w:ascii="Arial" w:hAnsi="Arial" w:cs="Arial"/>
                <w:b/>
                <w:bCs/>
              </w:rPr>
            </w:pPr>
            <w:r w:rsidRPr="00CB6FE1">
              <w:rPr>
                <w:rFonts w:ascii="Arial" w:hAnsi="Arial" w:cs="Arial"/>
                <w:b/>
              </w:rPr>
              <w:t>sink/ think, saw/ thaw</w:t>
            </w:r>
          </w:p>
          <w:p w14:paraId="501F18C4" w14:textId="77777777" w:rsidR="005145CA" w:rsidRDefault="005145CA" w:rsidP="00594E83">
            <w:pPr>
              <w:autoSpaceDE w:val="0"/>
              <w:autoSpaceDN w:val="0"/>
              <w:adjustRightInd w:val="0"/>
              <w:jc w:val="center"/>
              <w:rPr>
                <w:rFonts w:ascii="Arial" w:hAnsi="Arial" w:cs="Arial"/>
                <w:b/>
                <w:sz w:val="20"/>
              </w:rPr>
            </w:pPr>
            <w:r w:rsidRPr="008E6CDD">
              <w:rPr>
                <w:rFonts w:ascii="Arial" w:hAnsi="Arial" w:cs="Arial"/>
                <w:b/>
                <w:sz w:val="20"/>
              </w:rPr>
              <w:t>Vocabulary</w:t>
            </w:r>
          </w:p>
          <w:p w14:paraId="5405F935" w14:textId="77777777" w:rsidR="005145CA" w:rsidRPr="00510743" w:rsidRDefault="005145CA" w:rsidP="00594E83">
            <w:pPr>
              <w:spacing w:line="256" w:lineRule="auto"/>
              <w:rPr>
                <w:rFonts w:ascii="Arial" w:hAnsi="Arial" w:cs="Arial"/>
                <w:u w:val="single"/>
              </w:rPr>
            </w:pPr>
            <w:r w:rsidRPr="00510743">
              <w:rPr>
                <w:rFonts w:ascii="Arial" w:hAnsi="Arial" w:cs="Arial"/>
                <w:u w:val="single"/>
              </w:rPr>
              <w:t xml:space="preserve">Sharing hobbies and pastimes </w:t>
            </w:r>
          </w:p>
          <w:p w14:paraId="04365693" w14:textId="77777777" w:rsidR="005145CA" w:rsidRPr="00510743" w:rsidRDefault="005145CA" w:rsidP="00594E83">
            <w:pPr>
              <w:spacing w:line="256" w:lineRule="auto"/>
              <w:rPr>
                <w:rFonts w:ascii="Arial" w:hAnsi="Arial" w:cs="Arial"/>
                <w:u w:val="single"/>
              </w:rPr>
            </w:pPr>
            <w:r w:rsidRPr="00510743">
              <w:rPr>
                <w:rFonts w:ascii="Arial" w:hAnsi="Arial" w:cs="Arial"/>
                <w:u w:val="single"/>
              </w:rPr>
              <w:t>Expressions and phrases</w:t>
            </w:r>
          </w:p>
          <w:p w14:paraId="33A40398" w14:textId="77777777" w:rsidR="005145CA" w:rsidRPr="00510743" w:rsidRDefault="005145CA" w:rsidP="00B12CC2">
            <w:pPr>
              <w:pStyle w:val="Prrafodelista"/>
              <w:numPr>
                <w:ilvl w:val="0"/>
                <w:numId w:val="19"/>
              </w:numPr>
              <w:spacing w:after="0" w:line="256" w:lineRule="auto"/>
              <w:ind w:left="360"/>
              <w:rPr>
                <w:rFonts w:ascii="Arial" w:hAnsi="Arial" w:cs="Arial"/>
              </w:rPr>
            </w:pPr>
            <w:r w:rsidRPr="00510743">
              <w:rPr>
                <w:rFonts w:ascii="Arial" w:hAnsi="Arial" w:cs="Arial"/>
              </w:rPr>
              <w:t>What do you do for fun?</w:t>
            </w:r>
            <w:r>
              <w:rPr>
                <w:rFonts w:ascii="Arial" w:hAnsi="Arial" w:cs="Arial"/>
              </w:rPr>
              <w:t xml:space="preserve"> </w:t>
            </w:r>
            <w:r w:rsidRPr="00510743">
              <w:rPr>
                <w:rFonts w:ascii="Arial" w:hAnsi="Arial" w:cs="Arial"/>
              </w:rPr>
              <w:t>I am crazy about listening to rock music.</w:t>
            </w:r>
          </w:p>
          <w:p w14:paraId="362AAEEB" w14:textId="77777777" w:rsidR="005145CA" w:rsidRPr="00510743" w:rsidRDefault="005145CA" w:rsidP="00B12CC2">
            <w:pPr>
              <w:pStyle w:val="Prrafodelista"/>
              <w:numPr>
                <w:ilvl w:val="0"/>
                <w:numId w:val="19"/>
              </w:numPr>
              <w:spacing w:after="0" w:line="256" w:lineRule="auto"/>
              <w:ind w:left="360"/>
              <w:rPr>
                <w:rFonts w:ascii="Arial" w:hAnsi="Arial" w:cs="Arial"/>
              </w:rPr>
            </w:pPr>
            <w:r w:rsidRPr="00510743">
              <w:rPr>
                <w:rFonts w:ascii="Arial" w:hAnsi="Arial" w:cs="Arial"/>
              </w:rPr>
              <w:t>How did you choose that hobby? I am an outgoing person, I like dancing.</w:t>
            </w:r>
          </w:p>
          <w:p w14:paraId="1E8538E7" w14:textId="77777777" w:rsidR="005145CA" w:rsidRPr="00510743" w:rsidRDefault="005145CA" w:rsidP="00B12CC2">
            <w:pPr>
              <w:pStyle w:val="Prrafodelista"/>
              <w:numPr>
                <w:ilvl w:val="0"/>
                <w:numId w:val="17"/>
              </w:numPr>
              <w:spacing w:after="0" w:line="256" w:lineRule="auto"/>
              <w:ind w:left="360"/>
              <w:rPr>
                <w:rFonts w:ascii="Arial" w:hAnsi="Arial" w:cs="Arial"/>
              </w:rPr>
            </w:pPr>
            <w:r w:rsidRPr="00510743">
              <w:rPr>
                <w:rFonts w:ascii="Arial" w:hAnsi="Arial" w:cs="Arial"/>
              </w:rPr>
              <w:t>How long have you been collecting stamps? Three years ago.</w:t>
            </w:r>
          </w:p>
          <w:p w14:paraId="77E4ACFD" w14:textId="77777777" w:rsidR="005145CA" w:rsidRPr="00510743" w:rsidRDefault="005145CA" w:rsidP="00594E83">
            <w:pPr>
              <w:spacing w:line="256" w:lineRule="auto"/>
              <w:ind w:left="-360" w:firstLine="120"/>
              <w:rPr>
                <w:rFonts w:ascii="Arial" w:hAnsi="Arial" w:cs="Arial"/>
              </w:rPr>
            </w:pPr>
          </w:p>
          <w:p w14:paraId="1ACD5329" w14:textId="77777777" w:rsidR="005145CA" w:rsidRPr="00510743" w:rsidRDefault="005145CA" w:rsidP="00594E83">
            <w:pPr>
              <w:spacing w:line="256" w:lineRule="auto"/>
              <w:rPr>
                <w:rFonts w:ascii="Arial" w:hAnsi="Arial" w:cs="Arial"/>
                <w:u w:val="single"/>
              </w:rPr>
            </w:pPr>
            <w:r w:rsidRPr="00510743">
              <w:rPr>
                <w:rFonts w:ascii="Arial" w:hAnsi="Arial" w:cs="Arial"/>
                <w:u w:val="single"/>
              </w:rPr>
              <w:t>Fun activities and hobbies</w:t>
            </w:r>
          </w:p>
          <w:p w14:paraId="51FBF913" w14:textId="77777777" w:rsidR="005145CA" w:rsidRPr="00525903" w:rsidRDefault="005145CA" w:rsidP="00594E83">
            <w:pPr>
              <w:rPr>
                <w:rFonts w:ascii="Arial" w:eastAsia="Times New Roman" w:hAnsi="Arial" w:cs="Arial"/>
              </w:rPr>
            </w:pPr>
            <w:r w:rsidRPr="00525903">
              <w:rPr>
                <w:rFonts w:ascii="Arial" w:eastAsia="Times New Roman" w:hAnsi="Arial" w:cs="Arial"/>
              </w:rPr>
              <w:t xml:space="preserve">dancing, martial arts, </w:t>
            </w:r>
          </w:p>
          <w:p w14:paraId="4A8F3C0C" w14:textId="77777777" w:rsidR="005145CA" w:rsidRPr="00525903" w:rsidRDefault="005145CA" w:rsidP="00594E83">
            <w:pPr>
              <w:spacing w:line="256" w:lineRule="auto"/>
              <w:rPr>
                <w:rFonts w:ascii="Arial" w:hAnsi="Arial" w:cs="Arial"/>
                <w:u w:val="single"/>
              </w:rPr>
            </w:pPr>
            <w:r w:rsidRPr="00510743">
              <w:rPr>
                <w:rFonts w:ascii="Arial" w:hAnsi="Arial" w:cs="Arial"/>
                <w:u w:val="single"/>
              </w:rPr>
              <w:t>Descriptive adjectives</w:t>
            </w:r>
          </w:p>
          <w:p w14:paraId="73FF72A5" w14:textId="77777777" w:rsidR="005145CA" w:rsidRPr="00D37D0C" w:rsidRDefault="005145CA" w:rsidP="00594E83">
            <w:pPr>
              <w:autoSpaceDE w:val="0"/>
              <w:autoSpaceDN w:val="0"/>
              <w:adjustRightInd w:val="0"/>
              <w:jc w:val="center"/>
              <w:rPr>
                <w:rFonts w:ascii="Arial" w:hAnsi="Arial" w:cs="Arial"/>
                <w:b/>
              </w:rPr>
            </w:pPr>
            <w:r w:rsidRPr="00510743">
              <w:rPr>
                <w:rFonts w:ascii="Arial" w:hAnsi="Arial" w:cs="Arial"/>
              </w:rPr>
              <w:t>creative</w:t>
            </w:r>
            <w:r w:rsidRPr="00510743">
              <w:rPr>
                <w:rFonts w:ascii="Arial" w:hAnsi="Arial" w:cs="Arial"/>
              </w:rPr>
              <w:br/>
              <w:t>fascinating</w:t>
            </w:r>
            <w:r w:rsidRPr="00510743">
              <w:rPr>
                <w:rFonts w:ascii="Arial" w:hAnsi="Arial" w:cs="Arial"/>
              </w:rPr>
              <w:br/>
              <w:t>cheap</w:t>
            </w:r>
            <w:r w:rsidRPr="00510743">
              <w:rPr>
                <w:rFonts w:ascii="Arial" w:hAnsi="Arial" w:cs="Arial"/>
              </w:rPr>
              <w:br/>
              <w:t>relaxing</w:t>
            </w:r>
            <w:r w:rsidRPr="00510743">
              <w:rPr>
                <w:rFonts w:ascii="Arial" w:hAnsi="Arial" w:cs="Arial"/>
              </w:rPr>
              <w:br/>
              <w:t>different</w:t>
            </w:r>
          </w:p>
        </w:tc>
        <w:tc>
          <w:tcPr>
            <w:tcW w:w="4852" w:type="dxa"/>
            <w:gridSpan w:val="2"/>
            <w:shd w:val="clear" w:color="auto" w:fill="FFFFFF"/>
          </w:tcPr>
          <w:p w14:paraId="29DE1F6D" w14:textId="77777777" w:rsidR="005145CA" w:rsidRDefault="005145CA" w:rsidP="00594E83">
            <w:pPr>
              <w:autoSpaceDE w:val="0"/>
              <w:autoSpaceDN w:val="0"/>
              <w:adjustRightInd w:val="0"/>
              <w:jc w:val="center"/>
              <w:rPr>
                <w:rFonts w:ascii="Arial" w:hAnsi="Arial" w:cs="Arial"/>
                <w:b/>
                <w:color w:val="000000" w:themeColor="text1"/>
                <w:sz w:val="20"/>
              </w:rPr>
            </w:pPr>
            <w:r w:rsidRPr="008E6CDD">
              <w:rPr>
                <w:rFonts w:ascii="Arial" w:hAnsi="Arial" w:cs="Arial"/>
                <w:b/>
                <w:color w:val="000000" w:themeColor="text1"/>
                <w:sz w:val="20"/>
              </w:rPr>
              <w:lastRenderedPageBreak/>
              <w:t>Function</w:t>
            </w:r>
          </w:p>
          <w:p w14:paraId="49685943" w14:textId="77777777" w:rsidR="005145CA" w:rsidRDefault="005145CA" w:rsidP="00B12CC2">
            <w:pPr>
              <w:pStyle w:val="Prrafodelista"/>
              <w:numPr>
                <w:ilvl w:val="0"/>
                <w:numId w:val="7"/>
              </w:numPr>
              <w:spacing w:after="0" w:line="240" w:lineRule="auto"/>
              <w:ind w:left="166" w:firstLine="0"/>
              <w:rPr>
                <w:rFonts w:ascii="Arial" w:eastAsia="Times New Roman" w:hAnsi="Arial" w:cs="Arial"/>
                <w:bCs/>
              </w:rPr>
            </w:pPr>
            <w:r w:rsidRPr="00510743">
              <w:rPr>
                <w:rFonts w:ascii="Arial" w:eastAsia="Times New Roman" w:hAnsi="Arial" w:cs="Arial"/>
                <w:bCs/>
              </w:rPr>
              <w:t>Describing hobbies and pastimes</w:t>
            </w:r>
          </w:p>
          <w:p w14:paraId="43352FD0" w14:textId="77777777" w:rsidR="005145CA" w:rsidRDefault="005145CA" w:rsidP="00594E83">
            <w:pPr>
              <w:autoSpaceDE w:val="0"/>
              <w:autoSpaceDN w:val="0"/>
              <w:adjustRightInd w:val="0"/>
              <w:jc w:val="center"/>
              <w:rPr>
                <w:rFonts w:ascii="Arial" w:hAnsi="Arial" w:cs="Arial"/>
                <w:b/>
                <w:sz w:val="20"/>
              </w:rPr>
            </w:pPr>
            <w:r w:rsidRPr="008E6CDD">
              <w:rPr>
                <w:rFonts w:ascii="Arial" w:hAnsi="Arial" w:cs="Arial"/>
                <w:b/>
                <w:sz w:val="20"/>
              </w:rPr>
              <w:t>Discourse Markers</w:t>
            </w:r>
          </w:p>
          <w:p w14:paraId="6A781B8C" w14:textId="77777777" w:rsidR="005145CA" w:rsidRPr="00480190" w:rsidRDefault="005145CA" w:rsidP="00594E83">
            <w:pPr>
              <w:widowControl w:val="0"/>
              <w:suppressAutoHyphens/>
              <w:jc w:val="center"/>
              <w:rPr>
                <w:rFonts w:ascii="Arial" w:hAnsi="Arial" w:cs="Arial"/>
                <w:bCs/>
                <w:u w:val="single"/>
              </w:rPr>
            </w:pPr>
            <w:r w:rsidRPr="00510743">
              <w:rPr>
                <w:rFonts w:ascii="Arial" w:hAnsi="Arial" w:cs="Arial"/>
                <w:bCs/>
                <w:u w:val="single"/>
              </w:rPr>
              <w:t>Sequence adverbs-past tense</w:t>
            </w:r>
          </w:p>
          <w:p w14:paraId="1CC5B3A9" w14:textId="77777777" w:rsidR="005145CA" w:rsidRPr="008533F8" w:rsidRDefault="005145CA" w:rsidP="00594E83">
            <w:pPr>
              <w:autoSpaceDE w:val="0"/>
              <w:autoSpaceDN w:val="0"/>
              <w:adjustRightInd w:val="0"/>
              <w:jc w:val="center"/>
              <w:rPr>
                <w:rFonts w:ascii="Arial" w:hAnsi="Arial" w:cs="Arial"/>
                <w:b/>
              </w:rPr>
            </w:pPr>
            <w:r w:rsidRPr="00510743">
              <w:rPr>
                <w:rFonts w:ascii="Arial" w:hAnsi="Arial" w:cs="Arial"/>
                <w:bCs/>
              </w:rPr>
              <w:t>First, next, then, finally</w:t>
            </w:r>
          </w:p>
        </w:tc>
        <w:tc>
          <w:tcPr>
            <w:tcW w:w="4792" w:type="dxa"/>
            <w:gridSpan w:val="9"/>
            <w:shd w:val="clear" w:color="auto" w:fill="FFFFFF"/>
          </w:tcPr>
          <w:p w14:paraId="678A2027" w14:textId="77777777" w:rsidR="005145CA" w:rsidRDefault="005145CA" w:rsidP="00594E83">
            <w:pPr>
              <w:autoSpaceDE w:val="0"/>
              <w:autoSpaceDN w:val="0"/>
              <w:adjustRightInd w:val="0"/>
              <w:jc w:val="center"/>
              <w:rPr>
                <w:rFonts w:ascii="Arial" w:hAnsi="Arial" w:cs="Arial"/>
                <w:b/>
                <w:bCs/>
                <w:lang w:val="es-CR"/>
              </w:rPr>
            </w:pPr>
            <w:r w:rsidRPr="0028114B">
              <w:rPr>
                <w:rFonts w:ascii="Arial" w:hAnsi="Arial" w:cs="Arial"/>
                <w:b/>
                <w:bCs/>
                <w:lang w:val="es-CR"/>
              </w:rPr>
              <w:t>Psycho-social</w:t>
            </w:r>
          </w:p>
          <w:p w14:paraId="39005621" w14:textId="77777777" w:rsidR="005145CA" w:rsidRPr="00510743" w:rsidRDefault="005145CA" w:rsidP="00B12CC2">
            <w:pPr>
              <w:pStyle w:val="Sinespaciado"/>
              <w:numPr>
                <w:ilvl w:val="0"/>
                <w:numId w:val="13"/>
              </w:numPr>
              <w:rPr>
                <w:rFonts w:ascii="Arial" w:hAnsi="Arial" w:cs="Arial"/>
                <w:lang w:val="en-US"/>
              </w:rPr>
            </w:pPr>
            <w:r w:rsidRPr="00510743">
              <w:rPr>
                <w:rFonts w:ascii="Arial" w:hAnsi="Arial" w:cs="Arial"/>
                <w:lang w:val="en-US"/>
              </w:rPr>
              <w:t xml:space="preserve">Expressing creativity when communicating owns ideas </w:t>
            </w:r>
          </w:p>
          <w:p w14:paraId="5CF50149" w14:textId="77777777" w:rsidR="005145CA" w:rsidRPr="00F06CEC" w:rsidRDefault="005145CA" w:rsidP="00594E83">
            <w:pPr>
              <w:autoSpaceDE w:val="0"/>
              <w:autoSpaceDN w:val="0"/>
              <w:adjustRightInd w:val="0"/>
              <w:jc w:val="center"/>
              <w:rPr>
                <w:rFonts w:ascii="Arial" w:hAnsi="Arial" w:cs="Arial"/>
                <w:b/>
                <w:bCs/>
              </w:rPr>
            </w:pPr>
          </w:p>
          <w:p w14:paraId="3E3F2A6E" w14:textId="77777777" w:rsidR="005145CA" w:rsidRDefault="005145CA" w:rsidP="00594E83">
            <w:pPr>
              <w:autoSpaceDE w:val="0"/>
              <w:autoSpaceDN w:val="0"/>
              <w:adjustRightInd w:val="0"/>
              <w:spacing w:after="0" w:line="240" w:lineRule="auto"/>
              <w:jc w:val="center"/>
              <w:rPr>
                <w:rFonts w:ascii="Arial" w:hAnsi="Arial" w:cs="Arial"/>
                <w:b/>
                <w:bCs/>
                <w:lang w:val="es-CR"/>
              </w:rPr>
            </w:pPr>
            <w:r w:rsidRPr="0028114B">
              <w:rPr>
                <w:rFonts w:ascii="Arial" w:hAnsi="Arial" w:cs="Arial"/>
                <w:b/>
                <w:bCs/>
                <w:lang w:val="es-CR"/>
              </w:rPr>
              <w:t xml:space="preserve">Socio-cultural </w:t>
            </w:r>
          </w:p>
          <w:p w14:paraId="184BA0CB" w14:textId="77777777" w:rsidR="005145CA" w:rsidRDefault="005145CA" w:rsidP="00594E83">
            <w:pPr>
              <w:autoSpaceDE w:val="0"/>
              <w:autoSpaceDN w:val="0"/>
              <w:adjustRightInd w:val="0"/>
              <w:spacing w:after="0" w:line="240" w:lineRule="auto"/>
              <w:jc w:val="center"/>
              <w:rPr>
                <w:rFonts w:ascii="Arial" w:hAnsi="Arial" w:cs="Arial"/>
                <w:b/>
                <w:bCs/>
                <w:lang w:val="es-CR"/>
              </w:rPr>
            </w:pPr>
          </w:p>
          <w:p w14:paraId="286455A1" w14:textId="77777777" w:rsidR="005145CA" w:rsidRPr="00510743" w:rsidRDefault="005145CA" w:rsidP="00B12CC2">
            <w:pPr>
              <w:pStyle w:val="Prrafodelista"/>
              <w:numPr>
                <w:ilvl w:val="0"/>
                <w:numId w:val="13"/>
              </w:numPr>
              <w:spacing w:after="0" w:line="240" w:lineRule="auto"/>
              <w:rPr>
                <w:rFonts w:ascii="Arial" w:hAnsi="Arial" w:cs="Arial"/>
              </w:rPr>
            </w:pPr>
            <w:r w:rsidRPr="00510743">
              <w:rPr>
                <w:rFonts w:ascii="Arial" w:hAnsi="Arial" w:cs="Arial"/>
                <w:color w:val="000000"/>
              </w:rPr>
              <w:t>Identifying cultural differences among contexts in terms of hobbies and   sports</w:t>
            </w:r>
          </w:p>
          <w:p w14:paraId="2C35B8B6" w14:textId="77777777" w:rsidR="005145CA" w:rsidRPr="00F06CEC" w:rsidRDefault="005145CA" w:rsidP="00594E83">
            <w:pPr>
              <w:autoSpaceDE w:val="0"/>
              <w:autoSpaceDN w:val="0"/>
              <w:adjustRightInd w:val="0"/>
              <w:spacing w:after="0" w:line="240" w:lineRule="auto"/>
              <w:jc w:val="center"/>
              <w:rPr>
                <w:rFonts w:ascii="Arial" w:hAnsi="Arial" w:cs="Arial"/>
                <w:b/>
                <w:bCs/>
              </w:rPr>
            </w:pPr>
          </w:p>
          <w:p w14:paraId="23FBF2F0" w14:textId="77777777" w:rsidR="005145CA" w:rsidRDefault="005145CA" w:rsidP="00594E83">
            <w:pPr>
              <w:autoSpaceDE w:val="0"/>
              <w:autoSpaceDN w:val="0"/>
              <w:adjustRightInd w:val="0"/>
              <w:spacing w:after="0" w:line="240" w:lineRule="auto"/>
              <w:jc w:val="center"/>
              <w:rPr>
                <w:rFonts w:ascii="Arial" w:hAnsi="Arial" w:cs="Arial"/>
                <w:b/>
                <w:bCs/>
                <w:lang w:val="es-CR"/>
              </w:rPr>
            </w:pPr>
            <w:r w:rsidRPr="0028114B">
              <w:rPr>
                <w:rFonts w:ascii="Arial" w:hAnsi="Arial" w:cs="Arial"/>
                <w:b/>
                <w:bCs/>
                <w:lang w:val="es-CR"/>
              </w:rPr>
              <w:t>idioms/ phrases</w:t>
            </w:r>
          </w:p>
          <w:p w14:paraId="13A3AC58" w14:textId="77777777" w:rsidR="005145CA" w:rsidRDefault="005145CA" w:rsidP="00594E83">
            <w:pPr>
              <w:autoSpaceDE w:val="0"/>
              <w:autoSpaceDN w:val="0"/>
              <w:adjustRightInd w:val="0"/>
              <w:spacing w:after="0" w:line="240" w:lineRule="auto"/>
              <w:jc w:val="center"/>
              <w:rPr>
                <w:rFonts w:ascii="Arial" w:hAnsi="Arial" w:cs="Arial"/>
                <w:b/>
                <w:bCs/>
                <w:lang w:val="es-CR"/>
              </w:rPr>
            </w:pPr>
          </w:p>
          <w:p w14:paraId="09176691" w14:textId="77777777" w:rsidR="005145CA" w:rsidRPr="00510743" w:rsidRDefault="005145CA" w:rsidP="00B12CC2">
            <w:pPr>
              <w:pStyle w:val="Prrafodelista"/>
              <w:numPr>
                <w:ilvl w:val="0"/>
                <w:numId w:val="13"/>
              </w:numPr>
              <w:spacing w:after="0" w:line="240" w:lineRule="auto"/>
              <w:rPr>
                <w:rFonts w:ascii="Arial" w:hAnsi="Arial" w:cs="Arial"/>
              </w:rPr>
            </w:pPr>
            <w:r w:rsidRPr="00510743">
              <w:rPr>
                <w:rFonts w:ascii="Arial" w:hAnsi="Arial" w:cs="Arial"/>
                <w:color w:val="000000"/>
              </w:rPr>
              <w:t>I love to…</w:t>
            </w:r>
          </w:p>
          <w:p w14:paraId="61C67DCC" w14:textId="77777777" w:rsidR="005145CA" w:rsidRPr="00663398" w:rsidRDefault="005145CA" w:rsidP="00594E83">
            <w:pPr>
              <w:autoSpaceDE w:val="0"/>
              <w:autoSpaceDN w:val="0"/>
              <w:adjustRightInd w:val="0"/>
              <w:spacing w:after="0" w:line="240" w:lineRule="auto"/>
              <w:jc w:val="center"/>
              <w:rPr>
                <w:rFonts w:ascii="Arial" w:hAnsi="Arial" w:cs="Arial"/>
                <w:b/>
                <w:bCs/>
                <w:lang w:val="es-CR"/>
              </w:rPr>
            </w:pPr>
          </w:p>
        </w:tc>
      </w:tr>
      <w:tr w:rsidR="005145CA" w:rsidRPr="008E6CDD" w14:paraId="28191E3F" w14:textId="77777777" w:rsidTr="00594E83">
        <w:trPr>
          <w:trHeight w:val="303"/>
          <w:jc w:val="center"/>
        </w:trPr>
        <w:tc>
          <w:tcPr>
            <w:tcW w:w="2689" w:type="dxa"/>
            <w:shd w:val="clear" w:color="auto" w:fill="F2F2F2" w:themeFill="background1" w:themeFillShade="F2"/>
            <w:vAlign w:val="center"/>
          </w:tcPr>
          <w:p w14:paraId="027AEC18" w14:textId="77777777" w:rsidR="005145CA" w:rsidRDefault="005145CA" w:rsidP="00594E83">
            <w:pPr>
              <w:autoSpaceDE w:val="0"/>
              <w:autoSpaceDN w:val="0"/>
              <w:adjustRightInd w:val="0"/>
              <w:jc w:val="center"/>
              <w:rPr>
                <w:rFonts w:ascii="Arial" w:hAnsi="Arial" w:cs="Arial"/>
                <w:b/>
                <w:color w:val="000000"/>
                <w:sz w:val="20"/>
              </w:rPr>
            </w:pPr>
            <w:r w:rsidRPr="008E6CDD">
              <w:rPr>
                <w:rFonts w:ascii="Arial" w:hAnsi="Arial" w:cs="Arial"/>
                <w:b/>
                <w:color w:val="000000"/>
                <w:sz w:val="20"/>
              </w:rPr>
              <w:lastRenderedPageBreak/>
              <w:t>Assessment Strategies &amp; Evidences of learning</w:t>
            </w:r>
          </w:p>
          <w:p w14:paraId="40C004D3" w14:textId="77777777" w:rsidR="005145CA" w:rsidRPr="000B5977" w:rsidRDefault="005145CA" w:rsidP="00594E83">
            <w:pPr>
              <w:pStyle w:val="NormalWeb"/>
              <w:jc w:val="center"/>
              <w:rPr>
                <w:rFonts w:ascii="Arial" w:hAnsi="Arial" w:cs="Arial"/>
                <w:sz w:val="18"/>
                <w:szCs w:val="20"/>
              </w:rPr>
            </w:pPr>
            <w:r w:rsidRPr="008E6CDD">
              <w:rPr>
                <w:rFonts w:ascii="Arial" w:hAnsi="Arial" w:cs="Arial"/>
                <w:sz w:val="18"/>
                <w:szCs w:val="20"/>
              </w:rPr>
              <w:t>(Diagnostic, formative, summative)</w:t>
            </w:r>
          </w:p>
        </w:tc>
        <w:tc>
          <w:tcPr>
            <w:tcW w:w="2126" w:type="dxa"/>
            <w:gridSpan w:val="3"/>
            <w:shd w:val="clear" w:color="auto" w:fill="F2F2F2" w:themeFill="background1" w:themeFillShade="F2"/>
            <w:vAlign w:val="center"/>
          </w:tcPr>
          <w:p w14:paraId="2185DDA9" w14:textId="77777777" w:rsidR="005145CA" w:rsidRPr="008E6CDD" w:rsidRDefault="005145CA" w:rsidP="00594E83">
            <w:pPr>
              <w:autoSpaceDE w:val="0"/>
              <w:autoSpaceDN w:val="0"/>
              <w:adjustRightInd w:val="0"/>
              <w:jc w:val="center"/>
              <w:rPr>
                <w:rFonts w:ascii="Arial" w:hAnsi="Arial" w:cs="Arial"/>
                <w:b/>
                <w:color w:val="000000"/>
              </w:rPr>
            </w:pPr>
            <w:r w:rsidRPr="008E6CDD">
              <w:rPr>
                <w:rFonts w:ascii="Arial" w:hAnsi="Arial" w:cs="Arial"/>
                <w:b/>
                <w:color w:val="000000"/>
              </w:rPr>
              <w:t>Goals</w:t>
            </w:r>
          </w:p>
          <w:p w14:paraId="2795600E" w14:textId="77777777" w:rsidR="005145CA" w:rsidRPr="008E6CDD" w:rsidRDefault="005145CA" w:rsidP="00594E83">
            <w:pPr>
              <w:autoSpaceDE w:val="0"/>
              <w:autoSpaceDN w:val="0"/>
              <w:adjustRightInd w:val="0"/>
              <w:jc w:val="center"/>
              <w:rPr>
                <w:rFonts w:ascii="Arial" w:hAnsi="Arial" w:cs="Arial"/>
                <w:color w:val="000000"/>
              </w:rPr>
            </w:pPr>
          </w:p>
        </w:tc>
        <w:tc>
          <w:tcPr>
            <w:tcW w:w="8514" w:type="dxa"/>
            <w:gridSpan w:val="9"/>
            <w:shd w:val="clear" w:color="auto" w:fill="F2F2F2" w:themeFill="background1" w:themeFillShade="F2"/>
            <w:vAlign w:val="center"/>
          </w:tcPr>
          <w:p w14:paraId="2892D3C0" w14:textId="77777777" w:rsidR="005145CA" w:rsidRPr="008E6CDD" w:rsidRDefault="005145CA" w:rsidP="00594E83">
            <w:pPr>
              <w:autoSpaceDE w:val="0"/>
              <w:autoSpaceDN w:val="0"/>
              <w:adjustRightInd w:val="0"/>
              <w:jc w:val="center"/>
              <w:rPr>
                <w:rFonts w:ascii="Arial" w:hAnsi="Arial" w:cs="Arial"/>
                <w:b/>
                <w:color w:val="000000"/>
                <w:sz w:val="14"/>
                <w:szCs w:val="16"/>
              </w:rPr>
            </w:pPr>
            <w:r w:rsidRPr="008E6CDD">
              <w:rPr>
                <w:rFonts w:ascii="Arial" w:hAnsi="Arial" w:cs="Arial"/>
                <w:b/>
                <w:color w:val="000000"/>
                <w:szCs w:val="28"/>
              </w:rPr>
              <w:t xml:space="preserve">Pedagogical Mediation/ Didactic Sequence </w:t>
            </w:r>
          </w:p>
          <w:p w14:paraId="23D23E59" w14:textId="77777777" w:rsidR="005145CA" w:rsidRPr="008E6CDD" w:rsidRDefault="005145CA" w:rsidP="00594E83">
            <w:pPr>
              <w:autoSpaceDE w:val="0"/>
              <w:autoSpaceDN w:val="0"/>
              <w:adjustRightInd w:val="0"/>
              <w:rPr>
                <w:rFonts w:ascii="Arial" w:hAnsi="Arial" w:cs="Arial"/>
                <w:b/>
                <w:color w:val="000000"/>
                <w:sz w:val="16"/>
                <w:szCs w:val="18"/>
              </w:rPr>
            </w:pPr>
          </w:p>
        </w:tc>
        <w:tc>
          <w:tcPr>
            <w:tcW w:w="1130" w:type="dxa"/>
            <w:gridSpan w:val="2"/>
            <w:shd w:val="clear" w:color="auto" w:fill="F2F2F2" w:themeFill="background1" w:themeFillShade="F2"/>
            <w:vAlign w:val="center"/>
          </w:tcPr>
          <w:p w14:paraId="53AEAEC1" w14:textId="77777777" w:rsidR="005145CA" w:rsidRPr="008E6CDD" w:rsidRDefault="005145CA" w:rsidP="00594E83">
            <w:pPr>
              <w:autoSpaceDE w:val="0"/>
              <w:autoSpaceDN w:val="0"/>
              <w:adjustRightInd w:val="0"/>
              <w:jc w:val="center"/>
              <w:rPr>
                <w:rFonts w:ascii="Arial" w:hAnsi="Arial" w:cs="Arial"/>
                <w:b/>
                <w:color w:val="000000"/>
              </w:rPr>
            </w:pPr>
            <w:r w:rsidRPr="008E6CDD">
              <w:rPr>
                <w:rFonts w:ascii="Arial" w:hAnsi="Arial" w:cs="Arial"/>
                <w:b/>
                <w:color w:val="000000"/>
                <w:sz w:val="20"/>
              </w:rPr>
              <w:t>Time</w:t>
            </w:r>
          </w:p>
          <w:p w14:paraId="6F72F475" w14:textId="77777777" w:rsidR="005145CA" w:rsidRPr="008E6CDD" w:rsidRDefault="005145CA" w:rsidP="00594E83">
            <w:pPr>
              <w:autoSpaceDE w:val="0"/>
              <w:autoSpaceDN w:val="0"/>
              <w:adjustRightInd w:val="0"/>
              <w:jc w:val="center"/>
              <w:rPr>
                <w:rFonts w:ascii="Arial" w:hAnsi="Arial" w:cs="Arial"/>
                <w:color w:val="000000"/>
                <w:sz w:val="18"/>
                <w:szCs w:val="20"/>
              </w:rPr>
            </w:pPr>
          </w:p>
        </w:tc>
      </w:tr>
      <w:tr w:rsidR="005145CA" w:rsidRPr="008E6CDD" w14:paraId="2B443607" w14:textId="77777777" w:rsidTr="00594E83">
        <w:trPr>
          <w:trHeight w:val="334"/>
          <w:jc w:val="center"/>
        </w:trPr>
        <w:tc>
          <w:tcPr>
            <w:tcW w:w="2689" w:type="dxa"/>
            <w:tcBorders>
              <w:bottom w:val="single" w:sz="4" w:space="0" w:color="auto"/>
            </w:tcBorders>
          </w:tcPr>
          <w:p w14:paraId="66AA2689" w14:textId="77777777" w:rsidR="005145CA" w:rsidRPr="008E6CDD" w:rsidRDefault="005145CA" w:rsidP="00594E83">
            <w:pPr>
              <w:pStyle w:val="NormalWeb"/>
              <w:rPr>
                <w:rFonts w:ascii="Arial" w:hAnsi="Arial" w:cs="Arial"/>
                <w:sz w:val="18"/>
                <w:szCs w:val="20"/>
              </w:rPr>
            </w:pPr>
            <w:r w:rsidRPr="008E6CDD">
              <w:rPr>
                <w:rFonts w:ascii="Arial" w:hAnsi="Arial" w:cs="Arial"/>
                <w:sz w:val="18"/>
                <w:szCs w:val="20"/>
              </w:rPr>
              <w:t>Learner…</w:t>
            </w:r>
          </w:p>
          <w:p w14:paraId="289532D5" w14:textId="77777777" w:rsidR="005145CA" w:rsidRPr="008E6CDD" w:rsidRDefault="005145CA" w:rsidP="00594E83">
            <w:pPr>
              <w:pStyle w:val="NormalWeb"/>
              <w:rPr>
                <w:rFonts w:ascii="Arial" w:hAnsi="Arial" w:cs="Arial"/>
                <w:sz w:val="18"/>
                <w:szCs w:val="20"/>
              </w:rPr>
            </w:pPr>
          </w:p>
        </w:tc>
        <w:tc>
          <w:tcPr>
            <w:tcW w:w="2126" w:type="dxa"/>
            <w:gridSpan w:val="3"/>
            <w:tcBorders>
              <w:bottom w:val="single" w:sz="4" w:space="0" w:color="auto"/>
            </w:tcBorders>
          </w:tcPr>
          <w:p w14:paraId="7ECBDFC7" w14:textId="77777777" w:rsidR="005145CA" w:rsidRPr="008533F8" w:rsidRDefault="005145CA" w:rsidP="00594E83">
            <w:pPr>
              <w:autoSpaceDE w:val="0"/>
              <w:autoSpaceDN w:val="0"/>
              <w:adjustRightInd w:val="0"/>
              <w:rPr>
                <w:rFonts w:ascii="Arial" w:hAnsi="Arial" w:cs="Arial"/>
                <w:color w:val="000000"/>
              </w:rPr>
            </w:pPr>
            <w:r w:rsidRPr="008E6CDD">
              <w:rPr>
                <w:rFonts w:ascii="Arial" w:hAnsi="Arial" w:cs="Arial"/>
                <w:color w:val="000000"/>
                <w:sz w:val="20"/>
              </w:rPr>
              <w:t xml:space="preserve">Learner can </w:t>
            </w:r>
          </w:p>
        </w:tc>
        <w:tc>
          <w:tcPr>
            <w:tcW w:w="8514" w:type="dxa"/>
            <w:gridSpan w:val="9"/>
            <w:tcBorders>
              <w:bottom w:val="single" w:sz="4" w:space="0" w:color="auto"/>
            </w:tcBorders>
            <w:shd w:val="clear" w:color="auto" w:fill="auto"/>
          </w:tcPr>
          <w:p w14:paraId="6E54E3A7" w14:textId="77777777" w:rsidR="005145CA" w:rsidRPr="0028114B" w:rsidRDefault="005145CA" w:rsidP="00594E83">
            <w:pPr>
              <w:adjustRightInd w:val="0"/>
              <w:ind w:right="112"/>
              <w:jc w:val="center"/>
              <w:rPr>
                <w:rFonts w:ascii="Arial" w:hAnsi="Arial" w:cs="Arial"/>
                <w:b/>
              </w:rPr>
            </w:pPr>
            <w:r w:rsidRPr="0028114B">
              <w:rPr>
                <w:rFonts w:ascii="Arial" w:hAnsi="Arial" w:cs="Arial"/>
                <w:b/>
              </w:rPr>
              <w:t>Connection</w:t>
            </w:r>
          </w:p>
          <w:p w14:paraId="49AE825E" w14:textId="77777777" w:rsidR="005145CA" w:rsidRPr="0028114B" w:rsidRDefault="005145CA" w:rsidP="00594E83">
            <w:pPr>
              <w:spacing w:after="0" w:line="240" w:lineRule="auto"/>
              <w:jc w:val="center"/>
              <w:rPr>
                <w:rFonts w:ascii="Arial" w:hAnsi="Arial" w:cs="Arial"/>
                <w:b/>
              </w:rPr>
            </w:pPr>
            <w:r w:rsidRPr="0028114B">
              <w:rPr>
                <w:rFonts w:ascii="Arial" w:hAnsi="Arial" w:cs="Arial"/>
                <w:b/>
              </w:rPr>
              <w:t>Pre-teaching</w:t>
            </w:r>
          </w:p>
          <w:p w14:paraId="46CC1E00" w14:textId="77777777" w:rsidR="005145CA" w:rsidRPr="0028114B" w:rsidRDefault="005145CA" w:rsidP="00594E83">
            <w:pPr>
              <w:spacing w:after="0" w:line="240" w:lineRule="auto"/>
              <w:jc w:val="center"/>
              <w:rPr>
                <w:rFonts w:ascii="Arial" w:hAnsi="Arial" w:cs="Arial"/>
                <w:b/>
              </w:rPr>
            </w:pPr>
          </w:p>
          <w:p w14:paraId="1FA7B547" w14:textId="77777777" w:rsidR="005145CA" w:rsidRDefault="005145CA" w:rsidP="00594E83">
            <w:pPr>
              <w:spacing w:after="0" w:line="240" w:lineRule="auto"/>
              <w:rPr>
                <w:rFonts w:ascii="Arial" w:eastAsia="Arial" w:hAnsi="Arial" w:cs="Arial"/>
              </w:rPr>
            </w:pPr>
            <w:r w:rsidRPr="00237C1D">
              <w:rPr>
                <w:rFonts w:ascii="Arial" w:eastAsia="Arial" w:hAnsi="Arial" w:cs="Arial"/>
              </w:rPr>
              <w:t>Routine:</w:t>
            </w:r>
            <w:r>
              <w:rPr>
                <w:rFonts w:ascii="Arial" w:eastAsia="Arial" w:hAnsi="Arial" w:cs="Arial"/>
              </w:rPr>
              <w:t xml:space="preserve"> </w:t>
            </w:r>
            <w:r w:rsidRPr="00816BDC">
              <w:rPr>
                <w:rFonts w:ascii="Arial" w:hAnsi="Arial" w:cs="Arial"/>
              </w:rPr>
              <w:t>Greetings / Prayer/ Weather conditions and the date.</w:t>
            </w:r>
            <w:r>
              <w:rPr>
                <w:rFonts w:ascii="Arial" w:hAnsi="Arial" w:cs="Arial"/>
              </w:rPr>
              <w:t xml:space="preserve"> </w:t>
            </w:r>
            <w:r>
              <w:rPr>
                <w:rFonts w:ascii="Arial" w:eastAsia="Arial" w:hAnsi="Arial" w:cs="Arial"/>
              </w:rPr>
              <w:t>Checking attendance, Teacher posts the Essential Question on the board, goals, and class agenda, etc.</w:t>
            </w:r>
          </w:p>
          <w:p w14:paraId="7FE21F02" w14:textId="77777777" w:rsidR="005145CA" w:rsidRPr="0028114B" w:rsidRDefault="005145CA" w:rsidP="00594E83">
            <w:pPr>
              <w:spacing w:after="0" w:line="240" w:lineRule="auto"/>
              <w:jc w:val="center"/>
              <w:rPr>
                <w:rFonts w:ascii="Arial" w:hAnsi="Arial" w:cs="Arial"/>
                <w:b/>
              </w:rPr>
            </w:pPr>
          </w:p>
          <w:p w14:paraId="20CC951A" w14:textId="77777777" w:rsidR="005145CA" w:rsidRPr="0028114B" w:rsidRDefault="005145CA" w:rsidP="00594E83">
            <w:pPr>
              <w:spacing w:after="0" w:line="240" w:lineRule="auto"/>
              <w:jc w:val="center"/>
              <w:rPr>
                <w:rFonts w:ascii="Arial" w:hAnsi="Arial" w:cs="Arial"/>
                <w:b/>
              </w:rPr>
            </w:pPr>
            <w:r w:rsidRPr="0028114B">
              <w:rPr>
                <w:rFonts w:ascii="Arial" w:hAnsi="Arial" w:cs="Arial"/>
                <w:b/>
              </w:rPr>
              <w:t>Warm up</w:t>
            </w:r>
          </w:p>
          <w:p w14:paraId="6380C635" w14:textId="77777777" w:rsidR="005145CA" w:rsidRPr="0028114B" w:rsidRDefault="005145CA" w:rsidP="00594E83">
            <w:pPr>
              <w:spacing w:after="0" w:line="240" w:lineRule="auto"/>
              <w:jc w:val="center"/>
              <w:rPr>
                <w:rFonts w:ascii="Arial" w:hAnsi="Arial" w:cs="Arial"/>
                <w:b/>
              </w:rPr>
            </w:pPr>
          </w:p>
          <w:p w14:paraId="5E40CF32" w14:textId="77777777" w:rsidR="005145CA" w:rsidRPr="00470D17" w:rsidRDefault="005145CA" w:rsidP="00594E83">
            <w:pPr>
              <w:spacing w:after="0" w:line="240" w:lineRule="auto"/>
              <w:jc w:val="both"/>
              <w:rPr>
                <w:rFonts w:ascii="Arial" w:hAnsi="Arial" w:cs="Arial"/>
                <w:bCs/>
              </w:rPr>
            </w:pPr>
            <w:r w:rsidRPr="00470D17">
              <w:rPr>
                <w:rFonts w:ascii="Arial" w:hAnsi="Arial" w:cs="Arial"/>
                <w:bCs/>
              </w:rPr>
              <w:t xml:space="preserve">Teacher shows pictures of some free time activities for the students to describe them. (Use pictures from </w:t>
            </w:r>
            <w:r w:rsidRPr="00106680">
              <w:rPr>
                <w:rFonts w:ascii="Arial" w:hAnsi="Arial" w:cs="Arial"/>
                <w:b/>
                <w:bCs/>
              </w:rPr>
              <w:t>Annex 2</w:t>
            </w:r>
            <w:r w:rsidRPr="00470D17">
              <w:rPr>
                <w:rFonts w:ascii="Arial" w:hAnsi="Arial" w:cs="Arial"/>
                <w:bCs/>
              </w:rPr>
              <w:t xml:space="preserve"> or </w:t>
            </w:r>
            <w:r w:rsidRPr="00106680">
              <w:rPr>
                <w:rFonts w:ascii="Arial" w:hAnsi="Arial" w:cs="Arial"/>
                <w:b/>
                <w:bCs/>
              </w:rPr>
              <w:t>PPT1</w:t>
            </w:r>
            <w:r w:rsidRPr="00470D17">
              <w:rPr>
                <w:rFonts w:ascii="Arial" w:hAnsi="Arial" w:cs="Arial"/>
                <w:bCs/>
              </w:rPr>
              <w:t xml:space="preserve"> from Week # 1)  </w:t>
            </w:r>
          </w:p>
          <w:p w14:paraId="7759993D" w14:textId="77777777" w:rsidR="005145CA" w:rsidRPr="0028114B" w:rsidRDefault="005145CA" w:rsidP="00594E83">
            <w:pPr>
              <w:pStyle w:val="Prrafodelista"/>
              <w:spacing w:after="0" w:line="240" w:lineRule="auto"/>
              <w:jc w:val="both"/>
              <w:rPr>
                <w:rFonts w:ascii="Arial" w:hAnsi="Arial" w:cs="Arial"/>
                <w:bCs/>
              </w:rPr>
            </w:pPr>
          </w:p>
          <w:p w14:paraId="43589E77" w14:textId="77777777" w:rsidR="005145CA" w:rsidRPr="0028114B" w:rsidRDefault="005145CA" w:rsidP="00594E83">
            <w:pPr>
              <w:pStyle w:val="Prrafodelista"/>
              <w:spacing w:after="0" w:line="240" w:lineRule="auto"/>
              <w:jc w:val="center"/>
              <w:rPr>
                <w:rFonts w:ascii="Arial" w:hAnsi="Arial" w:cs="Arial"/>
                <w:b/>
              </w:rPr>
            </w:pPr>
            <w:r w:rsidRPr="0028114B">
              <w:rPr>
                <w:rFonts w:ascii="Arial" w:hAnsi="Arial" w:cs="Arial"/>
                <w:b/>
              </w:rPr>
              <w:t>Activation of Prior Knowledge</w:t>
            </w:r>
          </w:p>
          <w:p w14:paraId="39C404E3" w14:textId="77777777" w:rsidR="005145CA" w:rsidRPr="0028114B" w:rsidRDefault="005145CA" w:rsidP="00594E83">
            <w:pPr>
              <w:pStyle w:val="Prrafodelista"/>
              <w:spacing w:after="0" w:line="240" w:lineRule="auto"/>
              <w:jc w:val="both"/>
              <w:rPr>
                <w:rFonts w:ascii="Arial" w:hAnsi="Arial" w:cs="Arial"/>
                <w:bCs/>
              </w:rPr>
            </w:pPr>
            <w:r w:rsidRPr="0028114B">
              <w:rPr>
                <w:rFonts w:ascii="Arial" w:hAnsi="Arial" w:cs="Arial"/>
                <w:bCs/>
              </w:rPr>
              <w:t>.</w:t>
            </w:r>
          </w:p>
          <w:p w14:paraId="2FFC4126" w14:textId="77777777" w:rsidR="005145CA" w:rsidRPr="00470D17" w:rsidRDefault="005145CA" w:rsidP="00594E83">
            <w:pPr>
              <w:spacing w:after="0" w:line="240" w:lineRule="auto"/>
              <w:jc w:val="both"/>
              <w:rPr>
                <w:rFonts w:ascii="Arial" w:hAnsi="Arial" w:cs="Arial"/>
                <w:bCs/>
              </w:rPr>
            </w:pPr>
            <w:r w:rsidRPr="00470D17">
              <w:rPr>
                <w:rFonts w:ascii="Arial" w:hAnsi="Arial" w:cs="Arial"/>
                <w:bCs/>
              </w:rPr>
              <w:t>Students volunteer to mimic an activity or hobby for the rest of the class to guess each one for a better understanding.</w:t>
            </w:r>
          </w:p>
          <w:p w14:paraId="7B5C099F" w14:textId="77777777" w:rsidR="005145CA" w:rsidRPr="0028114B" w:rsidRDefault="005145CA" w:rsidP="00594E83">
            <w:pPr>
              <w:spacing w:after="0" w:line="240" w:lineRule="auto"/>
              <w:jc w:val="center"/>
              <w:rPr>
                <w:rFonts w:ascii="Arial" w:hAnsi="Arial" w:cs="Arial"/>
              </w:rPr>
            </w:pPr>
          </w:p>
          <w:p w14:paraId="14EA0928" w14:textId="77777777" w:rsidR="005145CA" w:rsidRPr="0028114B" w:rsidRDefault="005145CA" w:rsidP="00594E83">
            <w:pPr>
              <w:spacing w:after="0" w:line="240" w:lineRule="auto"/>
              <w:jc w:val="center"/>
              <w:rPr>
                <w:rFonts w:ascii="Arial" w:hAnsi="Arial" w:cs="Arial"/>
                <w:b/>
              </w:rPr>
            </w:pPr>
            <w:r w:rsidRPr="0028114B">
              <w:rPr>
                <w:rFonts w:ascii="Arial" w:hAnsi="Arial" w:cs="Arial"/>
                <w:b/>
              </w:rPr>
              <w:t xml:space="preserve">Modeling </w:t>
            </w:r>
          </w:p>
          <w:p w14:paraId="716E08B0" w14:textId="77777777" w:rsidR="005145CA" w:rsidRPr="0028114B" w:rsidRDefault="005145CA" w:rsidP="00594E83">
            <w:pPr>
              <w:spacing w:after="0" w:line="240" w:lineRule="auto"/>
              <w:jc w:val="center"/>
              <w:rPr>
                <w:rFonts w:ascii="Arial" w:hAnsi="Arial" w:cs="Arial"/>
                <w:b/>
              </w:rPr>
            </w:pPr>
          </w:p>
          <w:p w14:paraId="25503AE1" w14:textId="77777777" w:rsidR="005145CA" w:rsidRPr="00470D17" w:rsidRDefault="005145CA" w:rsidP="00594E83">
            <w:pPr>
              <w:spacing w:after="0" w:line="240" w:lineRule="auto"/>
              <w:jc w:val="both"/>
              <w:rPr>
                <w:rFonts w:ascii="Arial" w:hAnsi="Arial" w:cs="Arial"/>
                <w:bCs/>
              </w:rPr>
            </w:pPr>
            <w:r w:rsidRPr="00470D17">
              <w:rPr>
                <w:rFonts w:ascii="Arial" w:hAnsi="Arial" w:cs="Arial"/>
                <w:bCs/>
              </w:rPr>
              <w:t xml:space="preserve">Teacher introduces the question structure “How long have you been </w:t>
            </w:r>
            <w:r w:rsidRPr="00470D17">
              <w:rPr>
                <w:rFonts w:ascii="Arial" w:hAnsi="Arial" w:cs="Arial"/>
                <w:bCs/>
                <w:u w:val="single"/>
              </w:rPr>
              <w:t>______</w:t>
            </w:r>
            <w:r w:rsidRPr="00470D17">
              <w:rPr>
                <w:rFonts w:ascii="Arial" w:hAnsi="Arial" w:cs="Arial"/>
                <w:bCs/>
              </w:rPr>
              <w:t>?” He explains that it refers to the duration of the activity.</w:t>
            </w:r>
          </w:p>
          <w:p w14:paraId="11EF95CB" w14:textId="77777777" w:rsidR="005145CA" w:rsidRDefault="005145CA" w:rsidP="00594E83">
            <w:pPr>
              <w:spacing w:after="0" w:line="240" w:lineRule="auto"/>
              <w:jc w:val="both"/>
              <w:rPr>
                <w:rFonts w:ascii="Arial" w:hAnsi="Arial" w:cs="Arial"/>
                <w:bCs/>
              </w:rPr>
            </w:pPr>
            <w:r w:rsidRPr="00470D17">
              <w:rPr>
                <w:rFonts w:ascii="Arial" w:hAnsi="Arial" w:cs="Arial"/>
                <w:bCs/>
              </w:rPr>
              <w:t>He also explains the possible answers to that question:</w:t>
            </w:r>
          </w:p>
          <w:p w14:paraId="2F524E3C" w14:textId="77777777" w:rsidR="005145CA" w:rsidRPr="00470D17" w:rsidRDefault="005145CA" w:rsidP="00594E83">
            <w:pPr>
              <w:spacing w:after="0" w:line="240" w:lineRule="auto"/>
              <w:jc w:val="both"/>
              <w:rPr>
                <w:rFonts w:ascii="Arial" w:hAnsi="Arial" w:cs="Arial"/>
                <w:bCs/>
              </w:rPr>
            </w:pPr>
            <w:r w:rsidRPr="00470D17">
              <w:rPr>
                <w:rFonts w:ascii="Arial" w:hAnsi="Arial" w:cs="Arial"/>
                <w:bCs/>
              </w:rPr>
              <w:t xml:space="preserve">For example: How long have you been </w:t>
            </w:r>
            <w:r w:rsidRPr="00470D17">
              <w:rPr>
                <w:rFonts w:ascii="Arial" w:hAnsi="Arial" w:cs="Arial"/>
                <w:bCs/>
                <w:u w:val="single"/>
              </w:rPr>
              <w:t>dancing</w:t>
            </w:r>
            <w:r w:rsidRPr="00470D17">
              <w:rPr>
                <w:rFonts w:ascii="Arial" w:hAnsi="Arial" w:cs="Arial"/>
                <w:bCs/>
              </w:rPr>
              <w:t>?</w:t>
            </w:r>
          </w:p>
          <w:p w14:paraId="03902433" w14:textId="5AC9CC5C" w:rsidR="005145CA" w:rsidRPr="00E30A43" w:rsidRDefault="005145CA" w:rsidP="00594E83">
            <w:pPr>
              <w:pStyle w:val="Prrafodelista"/>
              <w:spacing w:after="0" w:line="240" w:lineRule="auto"/>
              <w:jc w:val="both"/>
              <w:rPr>
                <w:rFonts w:ascii="Arial" w:hAnsi="Arial" w:cs="Arial"/>
                <w:bCs/>
              </w:rPr>
            </w:pPr>
            <w:r>
              <w:rPr>
                <w:rFonts w:ascii="Arial" w:hAnsi="Arial" w:cs="Arial"/>
                <w:bCs/>
              </w:rPr>
              <w:t xml:space="preserve">                     </w:t>
            </w:r>
            <w:r w:rsidRPr="00E30A43">
              <w:rPr>
                <w:rFonts w:ascii="Arial" w:hAnsi="Arial" w:cs="Arial"/>
                <w:bCs/>
              </w:rPr>
              <w:t xml:space="preserve">Since </w:t>
            </w:r>
            <w:r w:rsidRPr="00E30A43">
              <w:rPr>
                <w:rFonts w:ascii="Arial" w:hAnsi="Arial" w:cs="Arial"/>
                <w:bCs/>
                <w:u w:val="single"/>
              </w:rPr>
              <w:t>I was 5 years old</w:t>
            </w:r>
          </w:p>
          <w:p w14:paraId="4BC9682E" w14:textId="77777777" w:rsidR="005145CA" w:rsidRPr="00E30A43" w:rsidRDefault="005145CA" w:rsidP="00594E83">
            <w:pPr>
              <w:pStyle w:val="Prrafodelista"/>
              <w:spacing w:after="0" w:line="240" w:lineRule="auto"/>
              <w:jc w:val="both"/>
              <w:rPr>
                <w:rFonts w:ascii="Arial" w:hAnsi="Arial" w:cs="Arial"/>
                <w:bCs/>
              </w:rPr>
            </w:pPr>
            <w:r>
              <w:rPr>
                <w:rFonts w:ascii="Arial" w:hAnsi="Arial" w:cs="Arial"/>
                <w:bCs/>
              </w:rPr>
              <w:t xml:space="preserve">                     </w:t>
            </w:r>
            <w:r w:rsidRPr="00E30A43">
              <w:rPr>
                <w:rFonts w:ascii="Arial" w:hAnsi="Arial" w:cs="Arial"/>
                <w:bCs/>
              </w:rPr>
              <w:t xml:space="preserve">Since </w:t>
            </w:r>
            <w:r w:rsidRPr="00E30A43">
              <w:rPr>
                <w:rFonts w:ascii="Arial" w:hAnsi="Arial" w:cs="Arial"/>
                <w:bCs/>
                <w:u w:val="single"/>
              </w:rPr>
              <w:t>9am</w:t>
            </w:r>
          </w:p>
          <w:p w14:paraId="08AE9AA2" w14:textId="77777777" w:rsidR="005145CA" w:rsidRPr="00E30A43" w:rsidRDefault="005145CA" w:rsidP="00594E83">
            <w:pPr>
              <w:pStyle w:val="Prrafodelista"/>
              <w:spacing w:after="0" w:line="240" w:lineRule="auto"/>
              <w:jc w:val="both"/>
              <w:rPr>
                <w:rFonts w:ascii="Arial" w:hAnsi="Arial" w:cs="Arial"/>
                <w:bCs/>
              </w:rPr>
            </w:pPr>
            <w:r>
              <w:rPr>
                <w:rFonts w:ascii="Arial" w:hAnsi="Arial" w:cs="Arial"/>
                <w:bCs/>
              </w:rPr>
              <w:t xml:space="preserve">                     </w:t>
            </w:r>
            <w:r w:rsidRPr="00E30A43">
              <w:rPr>
                <w:rFonts w:ascii="Arial" w:hAnsi="Arial" w:cs="Arial"/>
                <w:bCs/>
              </w:rPr>
              <w:t xml:space="preserve">For </w:t>
            </w:r>
            <w:r w:rsidRPr="00E30A43">
              <w:rPr>
                <w:rFonts w:ascii="Arial" w:hAnsi="Arial" w:cs="Arial"/>
                <w:bCs/>
                <w:u w:val="single"/>
              </w:rPr>
              <w:t>2 hours</w:t>
            </w:r>
          </w:p>
          <w:p w14:paraId="2D6EFE3D" w14:textId="77777777" w:rsidR="005145CA" w:rsidRPr="00E30A43" w:rsidRDefault="005145CA" w:rsidP="00594E83">
            <w:pPr>
              <w:pStyle w:val="Prrafodelista"/>
              <w:spacing w:after="0" w:line="240" w:lineRule="auto"/>
              <w:jc w:val="both"/>
              <w:rPr>
                <w:rFonts w:ascii="Arial" w:hAnsi="Arial" w:cs="Arial"/>
                <w:bCs/>
              </w:rPr>
            </w:pPr>
            <w:r>
              <w:rPr>
                <w:rFonts w:ascii="Arial" w:hAnsi="Arial" w:cs="Arial"/>
                <w:bCs/>
              </w:rPr>
              <w:t xml:space="preserve">                     </w:t>
            </w:r>
            <w:r w:rsidRPr="00E30A43">
              <w:rPr>
                <w:rFonts w:ascii="Arial" w:hAnsi="Arial" w:cs="Arial"/>
                <w:bCs/>
              </w:rPr>
              <w:t xml:space="preserve">For </w:t>
            </w:r>
            <w:r w:rsidRPr="00E30A43">
              <w:rPr>
                <w:rFonts w:ascii="Arial" w:hAnsi="Arial" w:cs="Arial"/>
                <w:bCs/>
                <w:u w:val="single"/>
              </w:rPr>
              <w:t>three days.</w:t>
            </w:r>
          </w:p>
          <w:p w14:paraId="161C2548" w14:textId="77777777" w:rsidR="005145CA" w:rsidRDefault="005145CA" w:rsidP="00594E83">
            <w:pPr>
              <w:pStyle w:val="Prrafodelista"/>
              <w:spacing w:after="0" w:line="240" w:lineRule="auto"/>
              <w:jc w:val="both"/>
              <w:rPr>
                <w:rFonts w:ascii="Arial" w:hAnsi="Arial" w:cs="Arial"/>
                <w:bCs/>
                <w:color w:val="ED7D31" w:themeColor="accent2"/>
              </w:rPr>
            </w:pPr>
          </w:p>
          <w:p w14:paraId="50CEFAB2" w14:textId="77777777" w:rsidR="005145CA" w:rsidRDefault="005145CA" w:rsidP="00594E83">
            <w:pPr>
              <w:pStyle w:val="Prrafodelista"/>
              <w:spacing w:after="0" w:line="240" w:lineRule="auto"/>
              <w:jc w:val="both"/>
              <w:rPr>
                <w:rFonts w:ascii="Arial" w:hAnsi="Arial" w:cs="Arial"/>
                <w:bCs/>
                <w:color w:val="ED7D31" w:themeColor="accent2"/>
              </w:rPr>
            </w:pPr>
          </w:p>
          <w:p w14:paraId="2F7459B4" w14:textId="77777777" w:rsidR="005145CA" w:rsidRDefault="005145CA" w:rsidP="00594E83">
            <w:pPr>
              <w:pStyle w:val="Prrafodelista"/>
              <w:spacing w:after="0" w:line="240" w:lineRule="auto"/>
              <w:jc w:val="both"/>
              <w:rPr>
                <w:rFonts w:ascii="Arial" w:hAnsi="Arial" w:cs="Arial"/>
                <w:bCs/>
              </w:rPr>
            </w:pPr>
            <w:r w:rsidRPr="0028114B">
              <w:rPr>
                <w:rFonts w:ascii="Arial" w:hAnsi="Arial" w:cs="Arial"/>
                <w:bCs/>
              </w:rPr>
              <w:lastRenderedPageBreak/>
              <w:t>Teacher displays pictures about activities</w:t>
            </w:r>
            <w:r>
              <w:rPr>
                <w:rFonts w:ascii="Arial" w:hAnsi="Arial" w:cs="Arial"/>
                <w:bCs/>
              </w:rPr>
              <w:t xml:space="preserve"> and asks questions using the structure </w:t>
            </w:r>
            <w:r w:rsidRPr="00C57CAD">
              <w:rPr>
                <w:rFonts w:ascii="Arial" w:hAnsi="Arial" w:cs="Arial"/>
                <w:bCs/>
                <w:i/>
              </w:rPr>
              <w:t>How long have you been _______?</w:t>
            </w:r>
            <w:r>
              <w:rPr>
                <w:rFonts w:ascii="Arial" w:hAnsi="Arial" w:cs="Arial"/>
                <w:bCs/>
                <w:i/>
              </w:rPr>
              <w:t xml:space="preserve"> </w:t>
            </w:r>
            <w:r w:rsidRPr="00C57CAD">
              <w:rPr>
                <w:rFonts w:ascii="Arial" w:hAnsi="Arial" w:cs="Arial"/>
                <w:bCs/>
              </w:rPr>
              <w:t>for students to answer.</w:t>
            </w:r>
          </w:p>
          <w:p w14:paraId="1DA21C78" w14:textId="77777777" w:rsidR="005145CA" w:rsidRPr="0028114B" w:rsidRDefault="005145CA" w:rsidP="00594E83">
            <w:pPr>
              <w:pStyle w:val="Prrafodelista"/>
              <w:spacing w:after="0" w:line="240" w:lineRule="auto"/>
              <w:jc w:val="both"/>
              <w:rPr>
                <w:rFonts w:ascii="Arial" w:hAnsi="Arial" w:cs="Arial"/>
                <w:bCs/>
              </w:rPr>
            </w:pPr>
            <w:r w:rsidRPr="0028114B">
              <w:rPr>
                <w:rFonts w:ascii="Arial" w:hAnsi="Arial" w:cs="Arial"/>
                <w:bCs/>
              </w:rPr>
              <w:t xml:space="preserve"> </w:t>
            </w:r>
          </w:p>
          <w:p w14:paraId="6F2AE568" w14:textId="77777777" w:rsidR="005145CA" w:rsidRPr="0028114B" w:rsidRDefault="005145CA" w:rsidP="00594E83">
            <w:pPr>
              <w:pStyle w:val="Prrafodelista"/>
              <w:spacing w:after="0" w:line="240" w:lineRule="auto"/>
              <w:jc w:val="both"/>
              <w:rPr>
                <w:rFonts w:ascii="Arial" w:hAnsi="Arial" w:cs="Arial"/>
                <w:bCs/>
              </w:rPr>
            </w:pPr>
            <w:r w:rsidRPr="0028114B">
              <w:rPr>
                <w:rFonts w:ascii="Arial" w:hAnsi="Arial" w:cs="Arial"/>
                <w:bCs/>
              </w:rPr>
              <w:t>.</w:t>
            </w:r>
          </w:p>
          <w:p w14:paraId="5BAFC15D" w14:textId="77777777" w:rsidR="005145CA" w:rsidRPr="0028114B" w:rsidRDefault="005145CA" w:rsidP="00594E83">
            <w:pPr>
              <w:jc w:val="center"/>
              <w:rPr>
                <w:rFonts w:ascii="Arial" w:hAnsi="Arial" w:cs="Arial"/>
                <w:b/>
                <w:bCs/>
                <w:color w:val="000000"/>
                <w:lang w:eastAsia="es-CR"/>
              </w:rPr>
            </w:pPr>
            <w:r w:rsidRPr="0028114B">
              <w:rPr>
                <w:rFonts w:ascii="Arial" w:hAnsi="Arial" w:cs="Arial"/>
                <w:b/>
                <w:bCs/>
                <w:color w:val="000000"/>
                <w:lang w:eastAsia="es-CR"/>
              </w:rPr>
              <w:t>Clarification</w:t>
            </w:r>
          </w:p>
          <w:p w14:paraId="0099ECEC" w14:textId="77777777" w:rsidR="005145CA" w:rsidRPr="00106680" w:rsidRDefault="005145CA" w:rsidP="00106680">
            <w:pPr>
              <w:spacing w:after="0" w:line="240" w:lineRule="auto"/>
              <w:jc w:val="center"/>
              <w:rPr>
                <w:rFonts w:ascii="Arial" w:hAnsi="Arial" w:cs="Arial"/>
                <w:b/>
              </w:rPr>
            </w:pPr>
            <w:r w:rsidRPr="00106680">
              <w:rPr>
                <w:rFonts w:ascii="Arial" w:hAnsi="Arial" w:cs="Arial"/>
                <w:b/>
              </w:rPr>
              <w:t>Clarifying</w:t>
            </w:r>
          </w:p>
          <w:p w14:paraId="2C22CEEF" w14:textId="77777777" w:rsidR="005145CA" w:rsidRPr="00B44AFE" w:rsidRDefault="005145CA" w:rsidP="00594E83">
            <w:pPr>
              <w:spacing w:after="0" w:line="240" w:lineRule="auto"/>
              <w:jc w:val="center"/>
              <w:rPr>
                <w:rFonts w:ascii="Arial" w:hAnsi="Arial" w:cs="Arial"/>
                <w:b/>
              </w:rPr>
            </w:pPr>
          </w:p>
          <w:p w14:paraId="4E697F51" w14:textId="77777777" w:rsidR="005145CA" w:rsidRPr="00470D17" w:rsidRDefault="005145CA" w:rsidP="00594E83">
            <w:pPr>
              <w:spacing w:after="0" w:line="240" w:lineRule="auto"/>
              <w:jc w:val="both"/>
              <w:rPr>
                <w:rFonts w:ascii="Arial" w:hAnsi="Arial" w:cs="Arial"/>
                <w:bCs/>
              </w:rPr>
            </w:pPr>
            <w:r w:rsidRPr="00470D17">
              <w:rPr>
                <w:rFonts w:ascii="Arial" w:hAnsi="Arial" w:cs="Arial"/>
                <w:bCs/>
              </w:rPr>
              <w:t>Teacher shows a video to explain the use of “since” and “For”</w:t>
            </w:r>
            <w:r>
              <w:rPr>
                <w:rFonts w:ascii="Arial" w:hAnsi="Arial" w:cs="Arial"/>
                <w:bCs/>
              </w:rPr>
              <w:t xml:space="preserve">. In the following link, you will watch a video about the use of “since” and “for”: </w:t>
            </w:r>
            <w:hyperlink r:id="rId58" w:history="1">
              <w:r w:rsidRPr="00470D17">
                <w:rPr>
                  <w:rStyle w:val="Hipervnculo"/>
                  <w:rFonts w:ascii="Arial" w:hAnsi="Arial" w:cs="Arial"/>
                  <w:bCs/>
                  <w:color w:val="auto"/>
                </w:rPr>
                <w:t>https://www.youtube.com/watch?v=WX8-MPuv5gs</w:t>
              </w:r>
            </w:hyperlink>
            <w:r w:rsidRPr="00470D17">
              <w:rPr>
                <w:rFonts w:ascii="Arial" w:hAnsi="Arial" w:cs="Arial"/>
                <w:bCs/>
              </w:rPr>
              <w:t xml:space="preserve"> </w:t>
            </w:r>
            <w:r>
              <w:rPr>
                <w:rFonts w:ascii="Arial" w:hAnsi="Arial" w:cs="Arial"/>
                <w:bCs/>
              </w:rPr>
              <w:t>(</w:t>
            </w:r>
            <w:r w:rsidRPr="00470D17">
              <w:rPr>
                <w:rFonts w:ascii="Arial" w:hAnsi="Arial" w:cs="Arial"/>
                <w:bCs/>
              </w:rPr>
              <w:t>Pause the video at 3.07”)</w:t>
            </w:r>
          </w:p>
          <w:p w14:paraId="40461942" w14:textId="77777777" w:rsidR="005145CA" w:rsidRPr="00B44AFE" w:rsidRDefault="005145CA" w:rsidP="00594E83">
            <w:pPr>
              <w:pStyle w:val="Prrafodelista"/>
              <w:spacing w:after="0" w:line="240" w:lineRule="auto"/>
              <w:jc w:val="both"/>
              <w:rPr>
                <w:rFonts w:ascii="Arial" w:hAnsi="Arial" w:cs="Arial"/>
                <w:bCs/>
              </w:rPr>
            </w:pPr>
          </w:p>
          <w:p w14:paraId="5C43DE6E" w14:textId="77777777" w:rsidR="005145CA" w:rsidRPr="00470D17" w:rsidRDefault="005145CA" w:rsidP="00594E83">
            <w:pPr>
              <w:spacing w:after="0" w:line="240" w:lineRule="auto"/>
              <w:jc w:val="both"/>
              <w:rPr>
                <w:rFonts w:ascii="Arial" w:hAnsi="Arial" w:cs="Arial"/>
                <w:bCs/>
              </w:rPr>
            </w:pPr>
            <w:r w:rsidRPr="00470D17">
              <w:rPr>
                <w:rFonts w:ascii="Arial" w:hAnsi="Arial" w:cs="Arial"/>
                <w:bCs/>
              </w:rPr>
              <w:t>Teacher writes the</w:t>
            </w:r>
            <w:r>
              <w:rPr>
                <w:rFonts w:ascii="Arial" w:hAnsi="Arial" w:cs="Arial"/>
                <w:bCs/>
              </w:rPr>
              <w:t xml:space="preserve"> six</w:t>
            </w:r>
            <w:r w:rsidRPr="00470D17">
              <w:rPr>
                <w:rFonts w:ascii="Arial" w:hAnsi="Arial" w:cs="Arial"/>
                <w:bCs/>
              </w:rPr>
              <w:t xml:space="preserve"> expressions from the video:</w:t>
            </w:r>
          </w:p>
          <w:p w14:paraId="32B8F98E" w14:textId="77777777" w:rsidR="005145CA" w:rsidRPr="00470D17" w:rsidRDefault="005145CA" w:rsidP="00594E83">
            <w:pPr>
              <w:spacing w:after="0" w:line="240" w:lineRule="auto"/>
              <w:jc w:val="both"/>
              <w:rPr>
                <w:rFonts w:ascii="Arial" w:hAnsi="Arial" w:cs="Arial"/>
                <w:bCs/>
              </w:rPr>
            </w:pPr>
            <w:r w:rsidRPr="00470D17">
              <w:rPr>
                <w:rFonts w:ascii="Arial" w:hAnsi="Arial" w:cs="Arial"/>
                <w:bCs/>
              </w:rPr>
              <w:t>Since 9am</w:t>
            </w:r>
            <w:r>
              <w:rPr>
                <w:rFonts w:ascii="Arial" w:hAnsi="Arial" w:cs="Arial"/>
                <w:bCs/>
              </w:rPr>
              <w:t xml:space="preserve">                     </w:t>
            </w:r>
            <w:r w:rsidRPr="00470D17">
              <w:rPr>
                <w:rFonts w:ascii="Arial" w:hAnsi="Arial" w:cs="Arial"/>
                <w:bCs/>
              </w:rPr>
              <w:t>For three hours</w:t>
            </w:r>
          </w:p>
          <w:p w14:paraId="7D4A7D05" w14:textId="77777777" w:rsidR="005145CA" w:rsidRPr="00470D17" w:rsidRDefault="005145CA" w:rsidP="00594E83">
            <w:pPr>
              <w:spacing w:after="0" w:line="240" w:lineRule="auto"/>
              <w:jc w:val="both"/>
              <w:rPr>
                <w:rFonts w:ascii="Arial" w:hAnsi="Arial" w:cs="Arial"/>
                <w:bCs/>
              </w:rPr>
            </w:pPr>
            <w:r w:rsidRPr="00470D17">
              <w:rPr>
                <w:rFonts w:ascii="Arial" w:hAnsi="Arial" w:cs="Arial"/>
                <w:bCs/>
              </w:rPr>
              <w:t>Since 2015                    For two hours</w:t>
            </w:r>
          </w:p>
          <w:p w14:paraId="2DAB311D" w14:textId="77777777" w:rsidR="005145CA" w:rsidRPr="00470D17" w:rsidRDefault="005145CA" w:rsidP="00594E83">
            <w:pPr>
              <w:spacing w:after="0" w:line="240" w:lineRule="auto"/>
              <w:jc w:val="both"/>
              <w:rPr>
                <w:rFonts w:ascii="Arial" w:hAnsi="Arial" w:cs="Arial"/>
                <w:bCs/>
              </w:rPr>
            </w:pPr>
            <w:r w:rsidRPr="00470D17">
              <w:rPr>
                <w:rFonts w:ascii="Arial" w:hAnsi="Arial" w:cs="Arial"/>
                <w:bCs/>
              </w:rPr>
              <w:t>Since April                     For three months</w:t>
            </w:r>
          </w:p>
          <w:p w14:paraId="1B87E899" w14:textId="77777777" w:rsidR="005145CA" w:rsidRPr="004C2B8E" w:rsidRDefault="005145CA" w:rsidP="00594E83">
            <w:pPr>
              <w:pStyle w:val="Prrafodelista"/>
              <w:spacing w:after="0" w:line="240" w:lineRule="auto"/>
              <w:jc w:val="both"/>
              <w:rPr>
                <w:rFonts w:ascii="Arial" w:hAnsi="Arial" w:cs="Arial"/>
                <w:bCs/>
              </w:rPr>
            </w:pPr>
          </w:p>
          <w:p w14:paraId="47F2FEDD" w14:textId="77777777" w:rsidR="005145CA" w:rsidRPr="004C2B8E" w:rsidRDefault="005145CA" w:rsidP="00594E83">
            <w:pPr>
              <w:spacing w:after="0" w:line="240" w:lineRule="auto"/>
              <w:rPr>
                <w:rFonts w:ascii="Arial" w:hAnsi="Arial" w:cs="Arial"/>
              </w:rPr>
            </w:pPr>
            <w:r>
              <w:rPr>
                <w:rFonts w:ascii="Arial" w:hAnsi="Arial" w:cs="Arial"/>
              </w:rPr>
              <w:t>Students answer</w:t>
            </w:r>
            <w:r w:rsidRPr="004C2B8E">
              <w:rPr>
                <w:rFonts w:ascii="Arial" w:hAnsi="Arial" w:cs="Arial"/>
              </w:rPr>
              <w:t xml:space="preserve"> these </w:t>
            </w:r>
            <w:r>
              <w:rPr>
                <w:rFonts w:ascii="Arial" w:hAnsi="Arial" w:cs="Arial"/>
              </w:rPr>
              <w:t xml:space="preserve">questions </w:t>
            </w:r>
            <w:r w:rsidRPr="004C2B8E">
              <w:rPr>
                <w:rFonts w:ascii="Arial" w:hAnsi="Arial" w:cs="Arial"/>
              </w:rPr>
              <w:t>using any of the expressions:</w:t>
            </w:r>
          </w:p>
          <w:p w14:paraId="5028307D" w14:textId="77777777" w:rsidR="005145CA" w:rsidRDefault="005145CA" w:rsidP="00106680">
            <w:pPr>
              <w:spacing w:after="0" w:line="360" w:lineRule="auto"/>
              <w:rPr>
                <w:rFonts w:ascii="Arial" w:hAnsi="Arial" w:cs="Arial"/>
              </w:rPr>
            </w:pPr>
            <w:r>
              <w:rPr>
                <w:rFonts w:ascii="Arial" w:hAnsi="Arial" w:cs="Arial"/>
              </w:rPr>
              <w:t>How long have you been studying in this school? ______________</w:t>
            </w:r>
          </w:p>
          <w:p w14:paraId="30D8FAD6" w14:textId="77777777" w:rsidR="005145CA" w:rsidRDefault="005145CA" w:rsidP="00106680">
            <w:pPr>
              <w:spacing w:after="0" w:line="360" w:lineRule="auto"/>
              <w:rPr>
                <w:rFonts w:ascii="Arial" w:hAnsi="Arial" w:cs="Arial"/>
              </w:rPr>
            </w:pPr>
            <w:r>
              <w:rPr>
                <w:rFonts w:ascii="Arial" w:hAnsi="Arial" w:cs="Arial"/>
              </w:rPr>
              <w:t>How long have you been watching TV? _________</w:t>
            </w:r>
          </w:p>
          <w:p w14:paraId="5FD4C9AA" w14:textId="2467DA3B" w:rsidR="005145CA" w:rsidRPr="00106680" w:rsidRDefault="005145CA" w:rsidP="00106680">
            <w:pPr>
              <w:spacing w:after="0" w:line="360" w:lineRule="auto"/>
              <w:rPr>
                <w:rFonts w:ascii="Arial" w:hAnsi="Arial" w:cs="Arial"/>
              </w:rPr>
            </w:pPr>
            <w:r>
              <w:rPr>
                <w:rFonts w:ascii="Arial" w:hAnsi="Arial" w:cs="Arial"/>
              </w:rPr>
              <w:t xml:space="preserve">How long have you been listening to the teacher? _____________ </w:t>
            </w:r>
          </w:p>
        </w:tc>
        <w:tc>
          <w:tcPr>
            <w:tcW w:w="1130" w:type="dxa"/>
            <w:gridSpan w:val="2"/>
            <w:tcBorders>
              <w:bottom w:val="single" w:sz="4" w:space="0" w:color="auto"/>
            </w:tcBorders>
          </w:tcPr>
          <w:p w14:paraId="014967A9" w14:textId="77777777" w:rsidR="005145CA" w:rsidRDefault="005145CA" w:rsidP="00594E83">
            <w:pPr>
              <w:pStyle w:val="NormalWeb"/>
              <w:spacing w:line="360" w:lineRule="auto"/>
              <w:rPr>
                <w:rFonts w:ascii="Arial" w:hAnsi="Arial" w:cs="Arial"/>
                <w:sz w:val="18"/>
                <w:szCs w:val="18"/>
              </w:rPr>
            </w:pPr>
            <w:r>
              <w:rPr>
                <w:rFonts w:ascii="Arial" w:hAnsi="Arial" w:cs="Arial"/>
                <w:sz w:val="18"/>
                <w:szCs w:val="18"/>
              </w:rPr>
              <w:lastRenderedPageBreak/>
              <w:t>40 minutes</w:t>
            </w:r>
          </w:p>
          <w:p w14:paraId="781A7D42" w14:textId="77777777" w:rsidR="005145CA" w:rsidRPr="008E6CDD" w:rsidRDefault="005145CA" w:rsidP="00594E83">
            <w:pPr>
              <w:pStyle w:val="NormalWeb"/>
              <w:spacing w:line="360" w:lineRule="auto"/>
              <w:rPr>
                <w:rFonts w:ascii="Arial" w:hAnsi="Arial" w:cs="Arial"/>
                <w:sz w:val="22"/>
              </w:rPr>
            </w:pPr>
          </w:p>
        </w:tc>
      </w:tr>
      <w:tr w:rsidR="005145CA" w:rsidRPr="008E6CDD" w14:paraId="43F4F70E" w14:textId="77777777" w:rsidTr="00594E83">
        <w:trPr>
          <w:trHeight w:val="334"/>
          <w:jc w:val="center"/>
        </w:trPr>
        <w:tc>
          <w:tcPr>
            <w:tcW w:w="2689" w:type="dxa"/>
            <w:tcBorders>
              <w:bottom w:val="single" w:sz="4" w:space="0" w:color="auto"/>
            </w:tcBorders>
          </w:tcPr>
          <w:p w14:paraId="72D982E1" w14:textId="285CE37D" w:rsidR="005145CA" w:rsidRDefault="005145CA" w:rsidP="00594E83">
            <w:pPr>
              <w:rPr>
                <w:rFonts w:ascii="Arial" w:hAnsi="Arial" w:cs="Arial"/>
              </w:rPr>
            </w:pPr>
            <w:r w:rsidRPr="00510743">
              <w:rPr>
                <w:rFonts w:ascii="Arial" w:hAnsi="Arial" w:cs="Arial"/>
                <w:b/>
              </w:rPr>
              <w:lastRenderedPageBreak/>
              <w:t>L2.</w:t>
            </w:r>
            <w:r w:rsidR="00FC7409">
              <w:rPr>
                <w:rFonts w:ascii="Arial" w:hAnsi="Arial" w:cs="Arial"/>
              </w:rPr>
              <w:t xml:space="preserve"> r</w:t>
            </w:r>
            <w:r w:rsidRPr="00510743">
              <w:rPr>
                <w:rFonts w:ascii="Arial" w:hAnsi="Arial" w:cs="Arial"/>
              </w:rPr>
              <w:t>ecognizes phrases and high frequency vocabulary related to areas of personal interest.</w:t>
            </w:r>
          </w:p>
          <w:p w14:paraId="1D7EF7DD" w14:textId="77777777" w:rsidR="005145CA" w:rsidRPr="00106680" w:rsidRDefault="005145CA" w:rsidP="00594E83">
            <w:pPr>
              <w:pStyle w:val="NormalWeb"/>
              <w:rPr>
                <w:rFonts w:ascii="Arial" w:hAnsi="Arial" w:cs="Arial"/>
                <w:sz w:val="22"/>
                <w:szCs w:val="22"/>
              </w:rPr>
            </w:pPr>
            <w:r w:rsidRPr="00106680">
              <w:rPr>
                <w:rFonts w:ascii="Arial" w:hAnsi="Arial" w:cs="Arial"/>
                <w:sz w:val="22"/>
                <w:szCs w:val="22"/>
              </w:rPr>
              <w:t>Indicators:</w:t>
            </w:r>
          </w:p>
          <w:p w14:paraId="2AF79228" w14:textId="77777777" w:rsidR="005145CA" w:rsidRDefault="005145CA" w:rsidP="00594E83">
            <w:pPr>
              <w:pStyle w:val="NormalWeb"/>
              <w:rPr>
                <w:rFonts w:ascii="Arial" w:hAnsi="Arial" w:cs="Arial"/>
                <w:sz w:val="18"/>
                <w:szCs w:val="20"/>
              </w:rPr>
            </w:pPr>
          </w:p>
          <w:p w14:paraId="76AEDD32" w14:textId="77777777" w:rsidR="005145CA" w:rsidRDefault="005145CA" w:rsidP="00594E83">
            <w:pPr>
              <w:pStyle w:val="NormalWeb"/>
              <w:rPr>
                <w:rFonts w:ascii="Arial" w:hAnsi="Arial" w:cs="Arial"/>
                <w:sz w:val="18"/>
                <w:szCs w:val="20"/>
              </w:rPr>
            </w:pPr>
          </w:p>
          <w:p w14:paraId="2D68D11C" w14:textId="77777777" w:rsidR="005145CA" w:rsidRDefault="005145CA" w:rsidP="00594E83">
            <w:pPr>
              <w:pStyle w:val="NormalWeb"/>
              <w:rPr>
                <w:rFonts w:ascii="Arial" w:hAnsi="Arial" w:cs="Arial"/>
                <w:sz w:val="18"/>
                <w:szCs w:val="20"/>
              </w:rPr>
            </w:pPr>
          </w:p>
          <w:p w14:paraId="292AE216" w14:textId="77777777" w:rsidR="005145CA" w:rsidRDefault="005145CA" w:rsidP="00594E83">
            <w:pPr>
              <w:pStyle w:val="NormalWeb"/>
              <w:rPr>
                <w:rFonts w:ascii="Arial" w:hAnsi="Arial" w:cs="Arial"/>
                <w:sz w:val="18"/>
                <w:szCs w:val="20"/>
              </w:rPr>
            </w:pPr>
          </w:p>
          <w:p w14:paraId="6D302155" w14:textId="77777777" w:rsidR="005145CA" w:rsidRDefault="005145CA" w:rsidP="00594E83">
            <w:pPr>
              <w:pStyle w:val="NormalWeb"/>
              <w:rPr>
                <w:rFonts w:ascii="Arial" w:hAnsi="Arial" w:cs="Arial"/>
                <w:sz w:val="18"/>
                <w:szCs w:val="20"/>
              </w:rPr>
            </w:pPr>
          </w:p>
          <w:p w14:paraId="6A7BB4AF" w14:textId="77777777" w:rsidR="005145CA" w:rsidRDefault="005145CA" w:rsidP="00594E83">
            <w:pPr>
              <w:pStyle w:val="NormalWeb"/>
              <w:rPr>
                <w:rFonts w:ascii="Arial" w:hAnsi="Arial" w:cs="Arial"/>
                <w:sz w:val="18"/>
                <w:szCs w:val="20"/>
              </w:rPr>
            </w:pPr>
          </w:p>
          <w:p w14:paraId="26CF92B0" w14:textId="77777777" w:rsidR="005145CA" w:rsidRDefault="005145CA" w:rsidP="00594E83">
            <w:pPr>
              <w:pStyle w:val="NormalWeb"/>
              <w:rPr>
                <w:rFonts w:ascii="Arial" w:hAnsi="Arial" w:cs="Arial"/>
                <w:sz w:val="18"/>
                <w:szCs w:val="20"/>
              </w:rPr>
            </w:pPr>
          </w:p>
          <w:p w14:paraId="043B401C" w14:textId="77777777" w:rsidR="005145CA" w:rsidRDefault="005145CA" w:rsidP="00594E83">
            <w:pPr>
              <w:pStyle w:val="NormalWeb"/>
              <w:rPr>
                <w:rFonts w:ascii="Arial" w:hAnsi="Arial" w:cs="Arial"/>
                <w:sz w:val="18"/>
                <w:szCs w:val="20"/>
              </w:rPr>
            </w:pPr>
          </w:p>
          <w:p w14:paraId="7017214D" w14:textId="77777777" w:rsidR="005145CA" w:rsidRDefault="005145CA" w:rsidP="00594E83">
            <w:pPr>
              <w:pStyle w:val="NormalWeb"/>
              <w:rPr>
                <w:rFonts w:ascii="Arial" w:hAnsi="Arial" w:cs="Arial"/>
                <w:sz w:val="18"/>
                <w:szCs w:val="20"/>
              </w:rPr>
            </w:pPr>
          </w:p>
          <w:p w14:paraId="42656A7A" w14:textId="77777777" w:rsidR="005145CA" w:rsidRDefault="005145CA" w:rsidP="00594E83">
            <w:pPr>
              <w:pStyle w:val="NormalWeb"/>
              <w:rPr>
                <w:rFonts w:ascii="Arial" w:hAnsi="Arial" w:cs="Arial"/>
                <w:sz w:val="18"/>
                <w:szCs w:val="20"/>
              </w:rPr>
            </w:pPr>
          </w:p>
          <w:p w14:paraId="47B2AC8D" w14:textId="77777777" w:rsidR="005145CA" w:rsidRDefault="005145CA" w:rsidP="00594E83">
            <w:pPr>
              <w:pStyle w:val="NormalWeb"/>
              <w:rPr>
                <w:rFonts w:ascii="Arial" w:hAnsi="Arial" w:cs="Arial"/>
                <w:sz w:val="18"/>
                <w:szCs w:val="20"/>
              </w:rPr>
            </w:pPr>
          </w:p>
          <w:p w14:paraId="2C927C15" w14:textId="77777777" w:rsidR="005145CA" w:rsidRPr="00B44AFE" w:rsidRDefault="005145CA" w:rsidP="00594E83">
            <w:pPr>
              <w:pStyle w:val="NormalWeb"/>
              <w:rPr>
                <w:rFonts w:ascii="Arial" w:hAnsi="Arial" w:cs="Arial"/>
                <w:sz w:val="18"/>
                <w:szCs w:val="20"/>
              </w:rPr>
            </w:pPr>
          </w:p>
          <w:p w14:paraId="0AAF09D3" w14:textId="77777777" w:rsidR="005145CA" w:rsidRDefault="005145CA" w:rsidP="00594E83">
            <w:pPr>
              <w:pStyle w:val="NormalWeb"/>
              <w:rPr>
                <w:rFonts w:ascii="Arial" w:hAnsi="Arial" w:cs="Arial"/>
                <w:lang w:val="en-GB"/>
              </w:rPr>
            </w:pPr>
            <w:r w:rsidRPr="00B44AFE">
              <w:rPr>
                <w:rFonts w:ascii="Arial" w:hAnsi="Arial" w:cs="Arial"/>
                <w:b/>
              </w:rPr>
              <w:t>L.2.1.</w:t>
            </w:r>
            <w:r w:rsidRPr="00B44AFE">
              <w:rPr>
                <w:rFonts w:ascii="Arial" w:hAnsi="Arial" w:cs="Arial"/>
              </w:rPr>
              <w:t xml:space="preserve"> identifies phrases and</w:t>
            </w:r>
            <w:r w:rsidRPr="00B44AFE">
              <w:rPr>
                <w:rFonts w:ascii="Arial" w:hAnsi="Arial" w:cs="Arial"/>
                <w:highlight w:val="white"/>
                <w:lang w:val="en-GB"/>
              </w:rPr>
              <w:t xml:space="preserve"> high frequency vocabulary related to </w:t>
            </w:r>
            <w:r w:rsidRPr="00B44AFE">
              <w:rPr>
                <w:rFonts w:ascii="Arial" w:hAnsi="Arial" w:cs="Arial"/>
              </w:rPr>
              <w:t>hobbies and fun activities</w:t>
            </w:r>
            <w:r w:rsidRPr="00B44AFE">
              <w:rPr>
                <w:rFonts w:ascii="Arial" w:hAnsi="Arial" w:cs="Arial"/>
                <w:lang w:val="en-GB"/>
              </w:rPr>
              <w:t xml:space="preserve"> by matching vocabulary with pictures or by filling in blanks.</w:t>
            </w:r>
          </w:p>
          <w:p w14:paraId="78188F1C" w14:textId="77777777" w:rsidR="005145CA" w:rsidRDefault="005145CA" w:rsidP="00594E83">
            <w:pPr>
              <w:pStyle w:val="NormalWeb"/>
              <w:rPr>
                <w:rFonts w:ascii="Arial" w:hAnsi="Arial" w:cs="Arial"/>
                <w:lang w:val="en-GB"/>
              </w:rPr>
            </w:pPr>
          </w:p>
          <w:p w14:paraId="61370C7F" w14:textId="77777777" w:rsidR="005145CA" w:rsidRDefault="005145CA" w:rsidP="00594E83">
            <w:pPr>
              <w:pStyle w:val="NormalWeb"/>
              <w:rPr>
                <w:rFonts w:ascii="Arial" w:hAnsi="Arial" w:cs="Arial"/>
                <w:lang w:val="en-GB"/>
              </w:rPr>
            </w:pPr>
          </w:p>
          <w:p w14:paraId="17E75090" w14:textId="77777777" w:rsidR="005145CA" w:rsidRDefault="005145CA" w:rsidP="00594E83">
            <w:pPr>
              <w:pStyle w:val="NormalWeb"/>
              <w:rPr>
                <w:rFonts w:ascii="Arial" w:hAnsi="Arial" w:cs="Arial"/>
                <w:lang w:val="en-GB"/>
              </w:rPr>
            </w:pPr>
          </w:p>
          <w:p w14:paraId="200A516C" w14:textId="77777777" w:rsidR="005145CA" w:rsidRDefault="005145CA" w:rsidP="00594E83">
            <w:pPr>
              <w:pStyle w:val="NormalWeb"/>
              <w:rPr>
                <w:rFonts w:ascii="Arial" w:hAnsi="Arial" w:cs="Arial"/>
                <w:lang w:val="en-GB"/>
              </w:rPr>
            </w:pPr>
          </w:p>
          <w:p w14:paraId="46E25D0C" w14:textId="77777777" w:rsidR="005145CA" w:rsidRDefault="005145CA" w:rsidP="00594E83">
            <w:pPr>
              <w:pStyle w:val="NormalWeb"/>
              <w:rPr>
                <w:rFonts w:ascii="Arial" w:hAnsi="Arial" w:cs="Arial"/>
                <w:lang w:val="en-GB"/>
              </w:rPr>
            </w:pPr>
          </w:p>
          <w:p w14:paraId="751873C4" w14:textId="77777777" w:rsidR="005145CA" w:rsidRPr="00B44AFE" w:rsidRDefault="005145CA" w:rsidP="00594E83">
            <w:pPr>
              <w:pStyle w:val="NormalWeb"/>
              <w:rPr>
                <w:rFonts w:ascii="Arial" w:hAnsi="Arial" w:cs="Arial"/>
                <w:lang w:val="en-GB"/>
              </w:rPr>
            </w:pPr>
          </w:p>
          <w:p w14:paraId="461E214F" w14:textId="77777777" w:rsidR="005145CA" w:rsidRPr="00B44AFE" w:rsidRDefault="005145CA" w:rsidP="00594E83">
            <w:pPr>
              <w:pStyle w:val="NormalWeb"/>
              <w:rPr>
                <w:rFonts w:ascii="Arial" w:hAnsi="Arial" w:cs="Arial"/>
                <w:lang w:val="en-GB"/>
              </w:rPr>
            </w:pPr>
          </w:p>
          <w:p w14:paraId="0CF0BE53" w14:textId="77777777" w:rsidR="005145CA" w:rsidRPr="008E6CDD" w:rsidRDefault="005145CA" w:rsidP="00594E83">
            <w:pPr>
              <w:pStyle w:val="NormalWeb"/>
              <w:rPr>
                <w:rFonts w:ascii="Arial" w:hAnsi="Arial" w:cs="Arial"/>
                <w:sz w:val="18"/>
                <w:szCs w:val="20"/>
              </w:rPr>
            </w:pPr>
            <w:r w:rsidRPr="00B44AFE">
              <w:rPr>
                <w:rFonts w:ascii="Arial" w:hAnsi="Arial" w:cs="Arial"/>
                <w:b/>
              </w:rPr>
              <w:t>L.2.2.</w:t>
            </w:r>
            <w:r w:rsidRPr="00B44AFE">
              <w:rPr>
                <w:rFonts w:ascii="Arial" w:hAnsi="Arial" w:cs="Arial"/>
                <w:highlight w:val="white"/>
                <w:lang w:val="en-GB"/>
              </w:rPr>
              <w:t xml:space="preserve"> </w:t>
            </w:r>
            <w:r w:rsidRPr="00B44AFE">
              <w:rPr>
                <w:rFonts w:ascii="Arial" w:hAnsi="Arial" w:cs="Arial"/>
              </w:rPr>
              <w:t>recognizes phrases and high frequency vocabulary related to hobbies and favorite activities by circling them when heard.</w:t>
            </w:r>
          </w:p>
        </w:tc>
        <w:tc>
          <w:tcPr>
            <w:tcW w:w="2126" w:type="dxa"/>
            <w:gridSpan w:val="3"/>
            <w:tcBorders>
              <w:bottom w:val="single" w:sz="4" w:space="0" w:color="auto"/>
            </w:tcBorders>
          </w:tcPr>
          <w:p w14:paraId="0AC23BD7" w14:textId="77777777" w:rsidR="005145CA" w:rsidRDefault="005145CA" w:rsidP="00594E83">
            <w:pPr>
              <w:rPr>
                <w:rFonts w:ascii="Arial" w:hAnsi="Arial" w:cs="Arial"/>
              </w:rPr>
            </w:pPr>
            <w:r w:rsidRPr="00510743">
              <w:rPr>
                <w:rFonts w:ascii="Arial" w:hAnsi="Arial" w:cs="Arial"/>
                <w:b/>
              </w:rPr>
              <w:lastRenderedPageBreak/>
              <w:t>L.2.</w:t>
            </w:r>
            <w:r w:rsidRPr="00510743">
              <w:rPr>
                <w:rFonts w:ascii="Arial" w:hAnsi="Arial" w:cs="Arial"/>
              </w:rPr>
              <w:t xml:space="preserve"> </w:t>
            </w:r>
            <w:r>
              <w:rPr>
                <w:rFonts w:ascii="Arial" w:hAnsi="Arial" w:cs="Arial"/>
              </w:rPr>
              <w:t>u</w:t>
            </w:r>
            <w:r w:rsidRPr="00510743">
              <w:rPr>
                <w:rFonts w:ascii="Arial" w:hAnsi="Arial" w:cs="Arial"/>
              </w:rPr>
              <w:t>nderstand phrases and high frequency vocabulary related to areas of personal interest.</w:t>
            </w:r>
          </w:p>
          <w:p w14:paraId="587E57BC" w14:textId="77777777" w:rsidR="005145CA" w:rsidRPr="008E6CDD" w:rsidRDefault="005145CA" w:rsidP="00594E83">
            <w:pPr>
              <w:autoSpaceDE w:val="0"/>
              <w:autoSpaceDN w:val="0"/>
              <w:adjustRightInd w:val="0"/>
              <w:rPr>
                <w:rFonts w:ascii="Arial" w:hAnsi="Arial" w:cs="Arial"/>
                <w:color w:val="000000"/>
                <w:sz w:val="20"/>
              </w:rPr>
            </w:pPr>
          </w:p>
        </w:tc>
        <w:tc>
          <w:tcPr>
            <w:tcW w:w="8514" w:type="dxa"/>
            <w:gridSpan w:val="9"/>
            <w:tcBorders>
              <w:bottom w:val="single" w:sz="4" w:space="0" w:color="auto"/>
            </w:tcBorders>
          </w:tcPr>
          <w:p w14:paraId="01F89CB8" w14:textId="77777777" w:rsidR="005145CA" w:rsidRPr="0028114B" w:rsidRDefault="005145CA" w:rsidP="00594E83">
            <w:pPr>
              <w:adjustRightInd w:val="0"/>
              <w:ind w:right="112"/>
              <w:jc w:val="center"/>
              <w:rPr>
                <w:rFonts w:ascii="Arial" w:hAnsi="Arial" w:cs="Arial"/>
                <w:b/>
              </w:rPr>
            </w:pPr>
            <w:r w:rsidRPr="0028114B">
              <w:rPr>
                <w:rFonts w:ascii="Arial" w:hAnsi="Arial" w:cs="Arial"/>
                <w:b/>
              </w:rPr>
              <w:t>Connection</w:t>
            </w:r>
          </w:p>
          <w:p w14:paraId="39A0F505" w14:textId="77777777" w:rsidR="005145CA" w:rsidRDefault="005145CA" w:rsidP="00594E83">
            <w:pPr>
              <w:spacing w:after="0" w:line="240" w:lineRule="auto"/>
              <w:jc w:val="center"/>
              <w:rPr>
                <w:rFonts w:ascii="Arial" w:hAnsi="Arial" w:cs="Arial"/>
                <w:b/>
              </w:rPr>
            </w:pPr>
            <w:r w:rsidRPr="0028114B">
              <w:rPr>
                <w:rFonts w:ascii="Arial" w:hAnsi="Arial" w:cs="Arial"/>
                <w:b/>
              </w:rPr>
              <w:t>Pre-task</w:t>
            </w:r>
          </w:p>
          <w:p w14:paraId="6EE480CE" w14:textId="77777777" w:rsidR="005145CA" w:rsidRPr="00B44AFE" w:rsidRDefault="005145CA" w:rsidP="00594E83">
            <w:pPr>
              <w:spacing w:after="0" w:line="240" w:lineRule="auto"/>
              <w:rPr>
                <w:rFonts w:ascii="Arial" w:hAnsi="Arial" w:cs="Arial"/>
              </w:rPr>
            </w:pPr>
            <w:r w:rsidRPr="00B44AFE">
              <w:rPr>
                <w:rFonts w:ascii="Arial" w:hAnsi="Arial" w:cs="Arial"/>
              </w:rPr>
              <w:t>Teachers introduces the goal of the lesson</w:t>
            </w:r>
          </w:p>
          <w:p w14:paraId="4F2E5453" w14:textId="77777777" w:rsidR="005145CA" w:rsidRPr="00B44AFE" w:rsidRDefault="005145CA" w:rsidP="00594E83">
            <w:pPr>
              <w:spacing w:after="0" w:line="240" w:lineRule="auto"/>
              <w:rPr>
                <w:rFonts w:ascii="Arial" w:hAnsi="Arial" w:cs="Arial"/>
              </w:rPr>
            </w:pPr>
          </w:p>
          <w:p w14:paraId="3F65C6CC" w14:textId="77777777" w:rsidR="005145CA" w:rsidRDefault="005145CA" w:rsidP="00594E83">
            <w:pPr>
              <w:spacing w:after="0" w:line="240" w:lineRule="auto"/>
              <w:rPr>
                <w:rFonts w:ascii="Arial" w:hAnsi="Arial" w:cs="Arial"/>
              </w:rPr>
            </w:pPr>
            <w:r w:rsidRPr="00B44AFE">
              <w:rPr>
                <w:rFonts w:ascii="Arial" w:hAnsi="Arial" w:cs="Arial"/>
              </w:rPr>
              <w:t>Teacher shows a video to review some free time activities.</w:t>
            </w:r>
            <w:r>
              <w:rPr>
                <w:rFonts w:ascii="Arial" w:hAnsi="Arial" w:cs="Arial"/>
              </w:rPr>
              <w:t xml:space="preserve"> In the following link, you will watch a video about free time activities: (</w:t>
            </w:r>
            <w:hyperlink r:id="rId59" w:history="1">
              <w:r w:rsidRPr="002710B0">
                <w:rPr>
                  <w:rStyle w:val="Hipervnculo"/>
                  <w:rFonts w:ascii="Arial" w:hAnsi="Arial" w:cs="Arial"/>
                </w:rPr>
                <w:t>https://www.youtube.com/watch?v=bYeZKzHV0Hs</w:t>
              </w:r>
            </w:hyperlink>
            <w:r>
              <w:rPr>
                <w:rFonts w:ascii="Arial" w:hAnsi="Arial" w:cs="Arial"/>
              </w:rPr>
              <w:t>)</w:t>
            </w:r>
          </w:p>
          <w:p w14:paraId="3E88675C" w14:textId="77777777" w:rsidR="005145CA" w:rsidRPr="00B44AFE" w:rsidRDefault="005145CA" w:rsidP="00594E83">
            <w:pPr>
              <w:spacing w:after="0" w:line="240" w:lineRule="auto"/>
              <w:rPr>
                <w:rFonts w:ascii="Arial" w:hAnsi="Arial" w:cs="Arial"/>
              </w:rPr>
            </w:pPr>
          </w:p>
          <w:p w14:paraId="11F219CE" w14:textId="77777777" w:rsidR="005145CA" w:rsidRDefault="005145CA" w:rsidP="00594E83">
            <w:pPr>
              <w:spacing w:after="0" w:line="240" w:lineRule="auto"/>
              <w:rPr>
                <w:rFonts w:ascii="Arial" w:hAnsi="Arial" w:cs="Arial"/>
              </w:rPr>
            </w:pPr>
            <w:r w:rsidRPr="00B44AFE">
              <w:rPr>
                <w:rFonts w:ascii="Arial" w:hAnsi="Arial" w:cs="Arial"/>
              </w:rPr>
              <w:t>Students watch</w:t>
            </w:r>
            <w:r>
              <w:rPr>
                <w:rFonts w:ascii="Arial" w:hAnsi="Arial" w:cs="Arial"/>
              </w:rPr>
              <w:t>,</w:t>
            </w:r>
            <w:r w:rsidRPr="00B44AFE">
              <w:rPr>
                <w:rFonts w:ascii="Arial" w:hAnsi="Arial" w:cs="Arial"/>
              </w:rPr>
              <w:t xml:space="preserve"> and they will have to say two activities they like from the video.</w:t>
            </w:r>
            <w:r>
              <w:rPr>
                <w:rFonts w:ascii="Arial" w:hAnsi="Arial" w:cs="Arial"/>
              </w:rPr>
              <w:t xml:space="preserve"> Each student shares his/her answers with a classmate and then, with the whole class.</w:t>
            </w:r>
          </w:p>
          <w:p w14:paraId="0FD49E19" w14:textId="77777777" w:rsidR="005145CA" w:rsidRPr="00B44AFE" w:rsidRDefault="005145CA" w:rsidP="00594E83">
            <w:pPr>
              <w:spacing w:after="0" w:line="240" w:lineRule="auto"/>
              <w:rPr>
                <w:rFonts w:ascii="Arial" w:hAnsi="Arial" w:cs="Arial"/>
              </w:rPr>
            </w:pPr>
            <w:r>
              <w:rPr>
                <w:rFonts w:ascii="Arial" w:hAnsi="Arial" w:cs="Arial"/>
              </w:rPr>
              <w:lastRenderedPageBreak/>
              <w:t xml:space="preserve">The teacher shows the pictures of </w:t>
            </w:r>
            <w:r w:rsidRPr="00EF5650">
              <w:rPr>
                <w:rFonts w:ascii="Arial" w:hAnsi="Arial" w:cs="Arial"/>
                <w:b/>
              </w:rPr>
              <w:t>Annex 1</w:t>
            </w:r>
            <w:r>
              <w:rPr>
                <w:rFonts w:ascii="Arial" w:hAnsi="Arial" w:cs="Arial"/>
              </w:rPr>
              <w:t xml:space="preserve"> from week 1 and asks students to listen and repeat as he/she makes sentences with each hobby. Example: I like to read books. I love to play basketball. </w:t>
            </w:r>
          </w:p>
          <w:p w14:paraId="6AC1E9A4" w14:textId="77777777" w:rsidR="005145CA" w:rsidRPr="00B44AFE" w:rsidRDefault="005145CA" w:rsidP="00594E83">
            <w:pPr>
              <w:spacing w:after="0" w:line="240" w:lineRule="auto"/>
              <w:jc w:val="both"/>
              <w:rPr>
                <w:rFonts w:ascii="Arial" w:hAnsi="Arial" w:cs="Arial"/>
                <w:bCs/>
              </w:rPr>
            </w:pPr>
          </w:p>
          <w:p w14:paraId="2C2D1A23" w14:textId="77777777" w:rsidR="005145CA" w:rsidRPr="0028114B" w:rsidRDefault="005145CA" w:rsidP="00594E83">
            <w:pPr>
              <w:spacing w:after="0" w:line="240" w:lineRule="auto"/>
              <w:jc w:val="both"/>
              <w:rPr>
                <w:rFonts w:ascii="Arial" w:hAnsi="Arial" w:cs="Arial"/>
                <w:bCs/>
              </w:rPr>
            </w:pPr>
          </w:p>
          <w:p w14:paraId="59507739" w14:textId="77777777" w:rsidR="005145CA" w:rsidRPr="0028114B" w:rsidRDefault="005145CA" w:rsidP="00594E83">
            <w:pPr>
              <w:jc w:val="center"/>
              <w:rPr>
                <w:rFonts w:ascii="Arial" w:hAnsi="Arial" w:cs="Arial"/>
                <w:b/>
                <w:bCs/>
                <w:color w:val="000000"/>
                <w:lang w:eastAsia="es-CR"/>
              </w:rPr>
            </w:pPr>
            <w:r w:rsidRPr="0028114B">
              <w:rPr>
                <w:rFonts w:ascii="Arial" w:hAnsi="Arial" w:cs="Arial"/>
                <w:b/>
                <w:bCs/>
                <w:color w:val="000000"/>
                <w:lang w:eastAsia="es-CR"/>
              </w:rPr>
              <w:t>Clarification</w:t>
            </w:r>
          </w:p>
          <w:p w14:paraId="7EFA9C9F" w14:textId="77777777" w:rsidR="005145CA" w:rsidRPr="00EF5650" w:rsidRDefault="005145CA" w:rsidP="00EF5650">
            <w:pPr>
              <w:spacing w:line="259" w:lineRule="auto"/>
              <w:jc w:val="center"/>
              <w:rPr>
                <w:rFonts w:ascii="Arial" w:hAnsi="Arial" w:cs="Arial"/>
                <w:b/>
              </w:rPr>
            </w:pPr>
            <w:r w:rsidRPr="00EF5650">
              <w:rPr>
                <w:rFonts w:ascii="Arial" w:hAnsi="Arial" w:cs="Arial"/>
                <w:b/>
              </w:rPr>
              <w:t>Task-rehearsal</w:t>
            </w:r>
          </w:p>
          <w:p w14:paraId="6F577493" w14:textId="77777777" w:rsidR="005145CA" w:rsidRPr="00DD2F9C" w:rsidRDefault="005145CA" w:rsidP="00594E83">
            <w:pPr>
              <w:spacing w:line="259" w:lineRule="auto"/>
              <w:jc w:val="both"/>
              <w:rPr>
                <w:rFonts w:ascii="Arial" w:hAnsi="Arial" w:cs="Arial"/>
              </w:rPr>
            </w:pPr>
            <w:r w:rsidRPr="00DD2F9C">
              <w:rPr>
                <w:rFonts w:ascii="Arial" w:hAnsi="Arial" w:cs="Arial"/>
              </w:rPr>
              <w:t xml:space="preserve">The teacher uses </w:t>
            </w:r>
            <w:r w:rsidRPr="00EF5650">
              <w:rPr>
                <w:rFonts w:ascii="Arial" w:hAnsi="Arial" w:cs="Arial"/>
                <w:b/>
              </w:rPr>
              <w:t>Annex 1</w:t>
            </w:r>
            <w:r w:rsidRPr="00DD2F9C">
              <w:rPr>
                <w:rFonts w:ascii="Arial" w:hAnsi="Arial" w:cs="Arial"/>
              </w:rPr>
              <w:t xml:space="preserve">, from week 2. The teacher shows the pictures with their corresponding numbers on the left column. The teacher makes a sentence for every picture first. Students listen and repeat. </w:t>
            </w:r>
          </w:p>
          <w:p w14:paraId="09200C23" w14:textId="77777777" w:rsidR="005145CA" w:rsidRPr="00DD2F9C" w:rsidRDefault="005145CA" w:rsidP="00594E83">
            <w:pPr>
              <w:spacing w:line="259" w:lineRule="auto"/>
              <w:jc w:val="both"/>
              <w:rPr>
                <w:rFonts w:ascii="Arial" w:hAnsi="Arial" w:cs="Arial"/>
              </w:rPr>
            </w:pPr>
            <w:r w:rsidRPr="00DD2F9C">
              <w:rPr>
                <w:rFonts w:ascii="Arial" w:hAnsi="Arial" w:cs="Arial"/>
              </w:rPr>
              <w:t xml:space="preserve">The teacher says sentences at random and students show the corresponding number of the picture raising their hands and showing the corresponding number of fingers. </w:t>
            </w:r>
          </w:p>
          <w:p w14:paraId="2D7E6160" w14:textId="77777777" w:rsidR="005145CA" w:rsidRPr="00DD2F9C" w:rsidRDefault="005145CA" w:rsidP="00594E83">
            <w:pPr>
              <w:spacing w:line="259" w:lineRule="auto"/>
              <w:jc w:val="both"/>
              <w:rPr>
                <w:rFonts w:ascii="Arial" w:hAnsi="Arial" w:cs="Arial"/>
              </w:rPr>
            </w:pPr>
            <w:r w:rsidRPr="00DD2F9C">
              <w:rPr>
                <w:rFonts w:ascii="Arial" w:hAnsi="Arial" w:cs="Arial"/>
              </w:rPr>
              <w:t xml:space="preserve">Students sit down in pairs. One of them makes a sentence, and the other tells him/her the number of the corresponding picture. Students switch roles.  </w:t>
            </w:r>
          </w:p>
          <w:p w14:paraId="646A5E5D" w14:textId="6CC87A7D" w:rsidR="005145CA" w:rsidRPr="00DD2F9C" w:rsidRDefault="005145CA" w:rsidP="00594E83">
            <w:pPr>
              <w:spacing w:line="259" w:lineRule="auto"/>
              <w:jc w:val="both"/>
              <w:rPr>
                <w:rFonts w:ascii="Arial" w:hAnsi="Arial" w:cs="Arial"/>
              </w:rPr>
            </w:pPr>
            <w:r w:rsidRPr="00DD2F9C">
              <w:rPr>
                <w:rFonts w:ascii="Arial" w:hAnsi="Arial" w:cs="Arial"/>
              </w:rPr>
              <w:t xml:space="preserve">The teacher gives students </w:t>
            </w:r>
            <w:r w:rsidRPr="000839D0">
              <w:rPr>
                <w:rFonts w:ascii="Arial" w:hAnsi="Arial" w:cs="Arial"/>
                <w:b/>
              </w:rPr>
              <w:t>Annex 1</w:t>
            </w:r>
            <w:r w:rsidRPr="00DD2F9C">
              <w:rPr>
                <w:rFonts w:ascii="Arial" w:hAnsi="Arial" w:cs="Arial"/>
              </w:rPr>
              <w:t xml:space="preserve"> from week 2 or a similar version of it. </w:t>
            </w:r>
            <w:r w:rsidR="000839D0">
              <w:rPr>
                <w:rFonts w:ascii="Arial" w:hAnsi="Arial" w:cs="Arial"/>
              </w:rPr>
              <w:t>Students listen to the teacher describing her</w:t>
            </w:r>
            <w:r w:rsidR="00013895">
              <w:rPr>
                <w:rFonts w:ascii="Arial" w:hAnsi="Arial" w:cs="Arial"/>
              </w:rPr>
              <w:t>/his</w:t>
            </w:r>
            <w:r w:rsidR="000839D0">
              <w:rPr>
                <w:rFonts w:ascii="Arial" w:hAnsi="Arial" w:cs="Arial"/>
              </w:rPr>
              <w:t xml:space="preserve"> hobbies. Students </w:t>
            </w:r>
            <w:r w:rsidRPr="00DD2F9C">
              <w:rPr>
                <w:rFonts w:ascii="Arial" w:hAnsi="Arial" w:cs="Arial"/>
              </w:rPr>
              <w:t xml:space="preserve">write the corresponding number in the cells on the right column. </w:t>
            </w:r>
            <w:r w:rsidR="000839D0">
              <w:rPr>
                <w:rFonts w:ascii="Arial" w:hAnsi="Arial" w:cs="Arial"/>
              </w:rPr>
              <w:t>This is the script of the teacher’s hobbies.</w:t>
            </w:r>
          </w:p>
          <w:p w14:paraId="5FB3025B" w14:textId="77777777" w:rsidR="005145CA" w:rsidRPr="003B58AB" w:rsidRDefault="005145CA" w:rsidP="00B12CC2">
            <w:pPr>
              <w:pStyle w:val="Prrafodelista"/>
              <w:numPr>
                <w:ilvl w:val="0"/>
                <w:numId w:val="38"/>
              </w:numPr>
              <w:spacing w:line="259" w:lineRule="auto"/>
              <w:ind w:left="395"/>
              <w:jc w:val="both"/>
              <w:rPr>
                <w:rFonts w:ascii="Arial" w:hAnsi="Arial" w:cs="Arial"/>
              </w:rPr>
            </w:pPr>
            <w:r w:rsidRPr="003B58AB">
              <w:rPr>
                <w:rFonts w:ascii="Arial" w:hAnsi="Arial" w:cs="Arial"/>
              </w:rPr>
              <w:t xml:space="preserve">I love cooking. </w:t>
            </w:r>
          </w:p>
          <w:p w14:paraId="716E3E76" w14:textId="77777777" w:rsidR="005145CA" w:rsidRPr="003B58AB" w:rsidRDefault="005145CA" w:rsidP="00B12CC2">
            <w:pPr>
              <w:pStyle w:val="Prrafodelista"/>
              <w:numPr>
                <w:ilvl w:val="0"/>
                <w:numId w:val="38"/>
              </w:numPr>
              <w:spacing w:line="259" w:lineRule="auto"/>
              <w:ind w:left="395"/>
              <w:jc w:val="both"/>
              <w:rPr>
                <w:rFonts w:ascii="Arial" w:hAnsi="Arial" w:cs="Arial"/>
              </w:rPr>
            </w:pPr>
            <w:r w:rsidRPr="003B58AB">
              <w:rPr>
                <w:rFonts w:ascii="Arial" w:hAnsi="Arial" w:cs="Arial"/>
              </w:rPr>
              <w:t>I love taking photographs.</w:t>
            </w:r>
          </w:p>
          <w:p w14:paraId="2D5F3A2B" w14:textId="77777777" w:rsidR="005145CA" w:rsidRPr="003B58AB" w:rsidRDefault="005145CA" w:rsidP="00B12CC2">
            <w:pPr>
              <w:pStyle w:val="Prrafodelista"/>
              <w:numPr>
                <w:ilvl w:val="0"/>
                <w:numId w:val="38"/>
              </w:numPr>
              <w:spacing w:line="259" w:lineRule="auto"/>
              <w:ind w:left="395"/>
              <w:jc w:val="both"/>
              <w:rPr>
                <w:rFonts w:ascii="Arial" w:hAnsi="Arial" w:cs="Arial"/>
              </w:rPr>
            </w:pPr>
            <w:r w:rsidRPr="003B58AB">
              <w:rPr>
                <w:rFonts w:ascii="Arial" w:hAnsi="Arial" w:cs="Arial"/>
              </w:rPr>
              <w:t>I love listening to music.</w:t>
            </w:r>
          </w:p>
          <w:p w14:paraId="39473C7E" w14:textId="77777777" w:rsidR="005145CA" w:rsidRPr="003B58AB" w:rsidRDefault="005145CA" w:rsidP="00B12CC2">
            <w:pPr>
              <w:pStyle w:val="Prrafodelista"/>
              <w:numPr>
                <w:ilvl w:val="0"/>
                <w:numId w:val="38"/>
              </w:numPr>
              <w:spacing w:line="259" w:lineRule="auto"/>
              <w:ind w:left="395"/>
              <w:jc w:val="both"/>
              <w:rPr>
                <w:rFonts w:ascii="Arial" w:hAnsi="Arial" w:cs="Arial"/>
              </w:rPr>
            </w:pPr>
            <w:r w:rsidRPr="003B58AB">
              <w:rPr>
                <w:rFonts w:ascii="Arial" w:hAnsi="Arial" w:cs="Arial"/>
              </w:rPr>
              <w:t xml:space="preserve">I love singing in front of people. </w:t>
            </w:r>
          </w:p>
          <w:p w14:paraId="7CE88270" w14:textId="77777777" w:rsidR="005145CA" w:rsidRPr="003B58AB" w:rsidRDefault="005145CA" w:rsidP="00B12CC2">
            <w:pPr>
              <w:pStyle w:val="Prrafodelista"/>
              <w:numPr>
                <w:ilvl w:val="0"/>
                <w:numId w:val="38"/>
              </w:numPr>
              <w:spacing w:line="259" w:lineRule="auto"/>
              <w:ind w:left="395"/>
              <w:jc w:val="both"/>
              <w:rPr>
                <w:rFonts w:ascii="Arial" w:hAnsi="Arial" w:cs="Arial"/>
              </w:rPr>
            </w:pPr>
            <w:r w:rsidRPr="003B58AB">
              <w:rPr>
                <w:rFonts w:ascii="Arial" w:hAnsi="Arial" w:cs="Arial"/>
              </w:rPr>
              <w:t>I like reading books.</w:t>
            </w:r>
          </w:p>
          <w:p w14:paraId="7EE10CA1" w14:textId="77777777" w:rsidR="005145CA" w:rsidRPr="003B58AB" w:rsidRDefault="005145CA" w:rsidP="00B12CC2">
            <w:pPr>
              <w:pStyle w:val="Prrafodelista"/>
              <w:numPr>
                <w:ilvl w:val="0"/>
                <w:numId w:val="38"/>
              </w:numPr>
              <w:spacing w:line="259" w:lineRule="auto"/>
              <w:ind w:left="395"/>
              <w:jc w:val="both"/>
              <w:rPr>
                <w:rFonts w:ascii="Arial" w:hAnsi="Arial" w:cs="Arial"/>
              </w:rPr>
            </w:pPr>
            <w:r w:rsidRPr="003B58AB">
              <w:rPr>
                <w:rFonts w:ascii="Arial" w:hAnsi="Arial" w:cs="Arial"/>
              </w:rPr>
              <w:t xml:space="preserve">I like playing the guitar. </w:t>
            </w:r>
          </w:p>
          <w:p w14:paraId="1AAE65C4" w14:textId="77777777" w:rsidR="005145CA" w:rsidRPr="003B58AB" w:rsidRDefault="005145CA" w:rsidP="00B12CC2">
            <w:pPr>
              <w:pStyle w:val="Prrafodelista"/>
              <w:numPr>
                <w:ilvl w:val="0"/>
                <w:numId w:val="38"/>
              </w:numPr>
              <w:spacing w:line="259" w:lineRule="auto"/>
              <w:ind w:left="395"/>
              <w:jc w:val="both"/>
              <w:rPr>
                <w:rFonts w:ascii="Arial" w:hAnsi="Arial" w:cs="Arial"/>
              </w:rPr>
            </w:pPr>
            <w:r w:rsidRPr="003B58AB">
              <w:rPr>
                <w:rFonts w:ascii="Arial" w:hAnsi="Arial" w:cs="Arial"/>
              </w:rPr>
              <w:t>I love playing basketball.</w:t>
            </w:r>
          </w:p>
          <w:p w14:paraId="2F82CB9F" w14:textId="77777777" w:rsidR="005145CA" w:rsidRPr="003B58AB" w:rsidRDefault="005145CA" w:rsidP="00B12CC2">
            <w:pPr>
              <w:pStyle w:val="Prrafodelista"/>
              <w:numPr>
                <w:ilvl w:val="0"/>
                <w:numId w:val="38"/>
              </w:numPr>
              <w:spacing w:line="259" w:lineRule="auto"/>
              <w:ind w:left="395"/>
              <w:jc w:val="both"/>
              <w:rPr>
                <w:rFonts w:ascii="Arial" w:hAnsi="Arial" w:cs="Arial"/>
              </w:rPr>
            </w:pPr>
            <w:r w:rsidRPr="003B58AB">
              <w:rPr>
                <w:rFonts w:ascii="Arial" w:hAnsi="Arial" w:cs="Arial"/>
              </w:rPr>
              <w:t xml:space="preserve">I enjoy riding my bike. </w:t>
            </w:r>
          </w:p>
          <w:p w14:paraId="47CA6E2D" w14:textId="77777777" w:rsidR="005145CA" w:rsidRPr="003B58AB" w:rsidRDefault="005145CA" w:rsidP="00B12CC2">
            <w:pPr>
              <w:pStyle w:val="Prrafodelista"/>
              <w:numPr>
                <w:ilvl w:val="0"/>
                <w:numId w:val="38"/>
              </w:numPr>
              <w:spacing w:line="259" w:lineRule="auto"/>
              <w:ind w:left="395"/>
              <w:jc w:val="both"/>
              <w:rPr>
                <w:rFonts w:ascii="Arial" w:hAnsi="Arial" w:cs="Arial"/>
              </w:rPr>
            </w:pPr>
            <w:r w:rsidRPr="003B58AB">
              <w:rPr>
                <w:rFonts w:ascii="Arial" w:hAnsi="Arial" w:cs="Arial"/>
              </w:rPr>
              <w:t>I like watching TV.</w:t>
            </w:r>
          </w:p>
          <w:p w14:paraId="3BF17EE7" w14:textId="77777777" w:rsidR="005145CA" w:rsidRDefault="005145CA" w:rsidP="00B12CC2">
            <w:pPr>
              <w:pStyle w:val="Prrafodelista"/>
              <w:numPr>
                <w:ilvl w:val="0"/>
                <w:numId w:val="38"/>
              </w:numPr>
              <w:spacing w:line="259" w:lineRule="auto"/>
              <w:ind w:left="395"/>
              <w:jc w:val="both"/>
              <w:rPr>
                <w:rFonts w:ascii="Arial" w:hAnsi="Arial" w:cs="Arial"/>
              </w:rPr>
            </w:pPr>
            <w:r w:rsidRPr="003B58AB">
              <w:rPr>
                <w:rFonts w:ascii="Arial" w:hAnsi="Arial" w:cs="Arial"/>
              </w:rPr>
              <w:t>I love playing games with my friends.</w:t>
            </w:r>
          </w:p>
          <w:p w14:paraId="3A9E337E" w14:textId="77777777" w:rsidR="005145CA" w:rsidRPr="00DD2F9C" w:rsidRDefault="005145CA" w:rsidP="00594E83">
            <w:pPr>
              <w:spacing w:line="259" w:lineRule="auto"/>
              <w:jc w:val="both"/>
              <w:rPr>
                <w:rFonts w:ascii="Arial" w:hAnsi="Arial" w:cs="Arial"/>
              </w:rPr>
            </w:pPr>
            <w:r>
              <w:rPr>
                <w:rFonts w:ascii="Arial" w:hAnsi="Arial" w:cs="Arial"/>
              </w:rPr>
              <w:lastRenderedPageBreak/>
              <w:t xml:space="preserve">Students sit down in pairs and compare answers. Then, the teacher calls for volunteers to go to the board and write down the numbers on the board. </w:t>
            </w:r>
          </w:p>
          <w:p w14:paraId="622A3EDD" w14:textId="77777777" w:rsidR="005145CA" w:rsidRPr="0028114B" w:rsidRDefault="005145CA" w:rsidP="00594E83">
            <w:pPr>
              <w:spacing w:after="0" w:line="240" w:lineRule="auto"/>
              <w:jc w:val="both"/>
              <w:rPr>
                <w:rFonts w:ascii="Arial" w:hAnsi="Arial" w:cs="Arial"/>
                <w:bCs/>
              </w:rPr>
            </w:pPr>
          </w:p>
          <w:p w14:paraId="09BA992D" w14:textId="77777777" w:rsidR="005145CA" w:rsidRPr="0028114B" w:rsidRDefault="005145CA" w:rsidP="00594E83">
            <w:pPr>
              <w:spacing w:after="160" w:line="259" w:lineRule="auto"/>
              <w:jc w:val="center"/>
              <w:rPr>
                <w:rFonts w:ascii="Arial" w:hAnsi="Arial" w:cs="Arial"/>
                <w:b/>
              </w:rPr>
            </w:pPr>
            <w:r w:rsidRPr="0028114B">
              <w:rPr>
                <w:rFonts w:ascii="Arial" w:hAnsi="Arial" w:cs="Arial"/>
                <w:b/>
              </w:rPr>
              <w:t>Application/building up</w:t>
            </w:r>
          </w:p>
          <w:p w14:paraId="5693149C" w14:textId="77777777" w:rsidR="005145CA" w:rsidRPr="0028114B" w:rsidRDefault="005145CA" w:rsidP="00594E83">
            <w:pPr>
              <w:spacing w:line="259" w:lineRule="auto"/>
              <w:contextualSpacing/>
              <w:jc w:val="center"/>
              <w:rPr>
                <w:rFonts w:ascii="Arial" w:hAnsi="Arial" w:cs="Arial"/>
                <w:b/>
              </w:rPr>
            </w:pPr>
            <w:r w:rsidRPr="0028114B">
              <w:rPr>
                <w:rFonts w:ascii="Arial" w:hAnsi="Arial" w:cs="Arial"/>
                <w:b/>
              </w:rPr>
              <w:t>Task completion</w:t>
            </w:r>
          </w:p>
          <w:p w14:paraId="638A8687" w14:textId="77777777" w:rsidR="005145CA" w:rsidRDefault="005145CA" w:rsidP="00594E83">
            <w:r w:rsidRPr="00625D98">
              <w:rPr>
                <w:rFonts w:ascii="Arial" w:hAnsi="Arial" w:cs="Arial"/>
              </w:rPr>
              <w:t>Students watch a video about two people talking about their interests</w:t>
            </w:r>
            <w:r>
              <w:rPr>
                <w:rFonts w:ascii="Arial" w:hAnsi="Arial" w:cs="Arial"/>
                <w:b/>
              </w:rPr>
              <w:t xml:space="preserve">. </w:t>
            </w:r>
            <w:r>
              <w:rPr>
                <w:rFonts w:ascii="Arial" w:hAnsi="Arial" w:cs="Arial"/>
              </w:rPr>
              <w:t xml:space="preserve">In the following link, you will watch a video about interests: </w:t>
            </w:r>
            <w:r>
              <w:rPr>
                <w:rFonts w:ascii="Arial" w:hAnsi="Arial" w:cs="Arial"/>
                <w:b/>
              </w:rPr>
              <w:t>(</w:t>
            </w:r>
            <w:hyperlink r:id="rId60" w:history="1">
              <w:r w:rsidRPr="00232BE8">
                <w:rPr>
                  <w:rStyle w:val="Hipervnculo"/>
                </w:rPr>
                <w:t>https://www.youtube.com/watch?v=yOJkygDGWvU</w:t>
              </w:r>
            </w:hyperlink>
            <w:r>
              <w:t>)</w:t>
            </w:r>
          </w:p>
          <w:p w14:paraId="5457CB6C" w14:textId="77777777" w:rsidR="005145CA" w:rsidRPr="00C465F1" w:rsidRDefault="005145CA" w:rsidP="00594E83">
            <w:pPr>
              <w:spacing w:line="259" w:lineRule="auto"/>
              <w:jc w:val="both"/>
              <w:rPr>
                <w:rFonts w:ascii="Arial" w:hAnsi="Arial" w:cs="Arial"/>
              </w:rPr>
            </w:pPr>
            <w:r w:rsidRPr="00F76432">
              <w:rPr>
                <w:rFonts w:ascii="Arial" w:hAnsi="Arial" w:cs="Arial"/>
                <w:b/>
              </w:rPr>
              <w:t>Task</w:t>
            </w:r>
            <w:r>
              <w:rPr>
                <w:rFonts w:ascii="Arial" w:hAnsi="Arial" w:cs="Arial"/>
              </w:rPr>
              <w:t xml:space="preserve">: Your English teacher has asked you to watch a short video in which two people talk about their interests. Your teacher asks you to complete the chart below with the corresponding information to talk about it in class.  </w:t>
            </w:r>
          </w:p>
          <w:tbl>
            <w:tblPr>
              <w:tblStyle w:val="Tablaconcuadrcula"/>
              <w:tblW w:w="0" w:type="auto"/>
              <w:jc w:val="center"/>
              <w:tblLayout w:type="fixed"/>
              <w:tblLook w:val="04A0" w:firstRow="1" w:lastRow="0" w:firstColumn="1" w:lastColumn="0" w:noHBand="0" w:noVBand="1"/>
              <w:tblCaption w:val="Tabla para ejercicio de escucha"/>
              <w:tblDescription w:val="Las celdas dos y tres de la primera columna, tienen las palabras hombre y mujer. En las celdas dos, tres y cuatro de la primera fila, se encuentran los encabezados: actividad favorita, cuánto tiempo, y otra actividad que a ellos les gusta. El resto de celdas están vacías para que la persona estudiante las complete. "/>
            </w:tblPr>
            <w:tblGrid>
              <w:gridCol w:w="1241"/>
              <w:gridCol w:w="2126"/>
              <w:gridCol w:w="1701"/>
              <w:gridCol w:w="1701"/>
            </w:tblGrid>
            <w:tr w:rsidR="005145CA" w14:paraId="7ADF2390" w14:textId="77777777" w:rsidTr="00594E83">
              <w:trPr>
                <w:jc w:val="center"/>
              </w:trPr>
              <w:tc>
                <w:tcPr>
                  <w:tcW w:w="1241" w:type="dxa"/>
                </w:tcPr>
                <w:p w14:paraId="4723DB08" w14:textId="77777777" w:rsidR="005145CA" w:rsidRPr="008971DB" w:rsidRDefault="005145CA" w:rsidP="00594E83">
                  <w:pPr>
                    <w:spacing w:line="259" w:lineRule="auto"/>
                    <w:jc w:val="both"/>
                    <w:rPr>
                      <w:rFonts w:ascii="Arial" w:hAnsi="Arial" w:cs="Arial"/>
                      <w:sz w:val="16"/>
                      <w:szCs w:val="16"/>
                    </w:rPr>
                  </w:pPr>
                  <w:r w:rsidRPr="008971DB">
                    <w:rPr>
                      <w:rFonts w:ascii="Arial" w:hAnsi="Arial" w:cs="Arial"/>
                      <w:color w:val="E7E6E6" w:themeColor="background2"/>
                      <w:sz w:val="16"/>
                      <w:szCs w:val="16"/>
                    </w:rPr>
                    <w:t>empty</w:t>
                  </w:r>
                </w:p>
              </w:tc>
              <w:tc>
                <w:tcPr>
                  <w:tcW w:w="2126" w:type="dxa"/>
                  <w:shd w:val="clear" w:color="auto" w:fill="C5E0B3" w:themeFill="accent6" w:themeFillTint="66"/>
                </w:tcPr>
                <w:p w14:paraId="459691DB" w14:textId="77777777" w:rsidR="005145CA" w:rsidRPr="00B44AFE" w:rsidRDefault="005145CA" w:rsidP="00594E83">
                  <w:pPr>
                    <w:spacing w:line="259" w:lineRule="auto"/>
                    <w:jc w:val="center"/>
                    <w:rPr>
                      <w:rFonts w:ascii="Arial" w:hAnsi="Arial" w:cs="Arial"/>
                      <w:b/>
                    </w:rPr>
                  </w:pPr>
                  <w:r w:rsidRPr="00B44AFE">
                    <w:rPr>
                      <w:b/>
                    </w:rPr>
                    <w:t>Favorite activity</w:t>
                  </w:r>
                </w:p>
              </w:tc>
              <w:tc>
                <w:tcPr>
                  <w:tcW w:w="1701" w:type="dxa"/>
                  <w:shd w:val="clear" w:color="auto" w:fill="C5E0B3" w:themeFill="accent6" w:themeFillTint="66"/>
                </w:tcPr>
                <w:p w14:paraId="3C665121" w14:textId="77777777" w:rsidR="005145CA" w:rsidRPr="00B44AFE" w:rsidRDefault="005145CA" w:rsidP="00594E83">
                  <w:pPr>
                    <w:spacing w:line="259" w:lineRule="auto"/>
                    <w:jc w:val="center"/>
                    <w:rPr>
                      <w:rFonts w:ascii="Arial" w:hAnsi="Arial" w:cs="Arial"/>
                      <w:b/>
                    </w:rPr>
                  </w:pPr>
                  <w:r w:rsidRPr="00B44AFE">
                    <w:rPr>
                      <w:b/>
                    </w:rPr>
                    <w:t>How long</w:t>
                  </w:r>
                </w:p>
              </w:tc>
              <w:tc>
                <w:tcPr>
                  <w:tcW w:w="1701" w:type="dxa"/>
                  <w:shd w:val="clear" w:color="auto" w:fill="C5E0B3" w:themeFill="accent6" w:themeFillTint="66"/>
                </w:tcPr>
                <w:p w14:paraId="3C433F46" w14:textId="77777777" w:rsidR="005145CA" w:rsidRPr="00F76432" w:rsidRDefault="005145CA" w:rsidP="00594E83">
                  <w:pPr>
                    <w:spacing w:line="259" w:lineRule="auto"/>
                    <w:jc w:val="center"/>
                    <w:rPr>
                      <w:b/>
                    </w:rPr>
                  </w:pPr>
                  <w:r>
                    <w:rPr>
                      <w:b/>
                    </w:rPr>
                    <w:t>Ano</w:t>
                  </w:r>
                  <w:r w:rsidRPr="00F76432">
                    <w:rPr>
                      <w:b/>
                    </w:rPr>
                    <w:t>ther activity they like</w:t>
                  </w:r>
                </w:p>
              </w:tc>
            </w:tr>
            <w:tr w:rsidR="005145CA" w14:paraId="7EF8B282" w14:textId="77777777" w:rsidTr="00594E83">
              <w:trPr>
                <w:jc w:val="center"/>
              </w:trPr>
              <w:tc>
                <w:tcPr>
                  <w:tcW w:w="1241" w:type="dxa"/>
                  <w:shd w:val="clear" w:color="auto" w:fill="C5E0B3" w:themeFill="accent6" w:themeFillTint="66"/>
                </w:tcPr>
                <w:p w14:paraId="5D6441EC" w14:textId="77777777" w:rsidR="005145CA" w:rsidRPr="00B44AFE" w:rsidRDefault="005145CA" w:rsidP="00594E83">
                  <w:pPr>
                    <w:spacing w:line="259" w:lineRule="auto"/>
                    <w:jc w:val="both"/>
                    <w:rPr>
                      <w:rFonts w:ascii="Arial" w:hAnsi="Arial" w:cs="Arial"/>
                      <w:b/>
                    </w:rPr>
                  </w:pPr>
                  <w:r w:rsidRPr="00B44AFE">
                    <w:rPr>
                      <w:b/>
                    </w:rPr>
                    <w:t>Man</w:t>
                  </w:r>
                </w:p>
              </w:tc>
              <w:tc>
                <w:tcPr>
                  <w:tcW w:w="2126" w:type="dxa"/>
                </w:tcPr>
                <w:p w14:paraId="6A41E940" w14:textId="77777777" w:rsidR="005145CA" w:rsidRDefault="005145CA" w:rsidP="00594E83">
                  <w:pPr>
                    <w:spacing w:line="259" w:lineRule="auto"/>
                    <w:jc w:val="both"/>
                    <w:rPr>
                      <w:rFonts w:ascii="Arial" w:hAnsi="Arial" w:cs="Arial"/>
                    </w:rPr>
                  </w:pPr>
                  <w:r w:rsidRPr="00132F7B">
                    <w:rPr>
                      <w:rFonts w:ascii="Arial" w:hAnsi="Arial" w:cs="Arial"/>
                      <w:color w:val="E7E6E6" w:themeColor="background2"/>
                      <w:sz w:val="16"/>
                      <w:szCs w:val="16"/>
                    </w:rPr>
                    <w:t>empty</w:t>
                  </w:r>
                </w:p>
              </w:tc>
              <w:tc>
                <w:tcPr>
                  <w:tcW w:w="1701" w:type="dxa"/>
                </w:tcPr>
                <w:p w14:paraId="7D9E3960" w14:textId="77777777" w:rsidR="005145CA" w:rsidRDefault="005145CA" w:rsidP="00594E83">
                  <w:pPr>
                    <w:spacing w:line="259" w:lineRule="auto"/>
                    <w:jc w:val="both"/>
                    <w:rPr>
                      <w:rFonts w:ascii="Arial" w:hAnsi="Arial" w:cs="Arial"/>
                    </w:rPr>
                  </w:pPr>
                  <w:r w:rsidRPr="00132F7B">
                    <w:rPr>
                      <w:rFonts w:ascii="Arial" w:hAnsi="Arial" w:cs="Arial"/>
                      <w:color w:val="E7E6E6" w:themeColor="background2"/>
                      <w:sz w:val="16"/>
                      <w:szCs w:val="16"/>
                    </w:rPr>
                    <w:t>empty</w:t>
                  </w:r>
                </w:p>
              </w:tc>
              <w:tc>
                <w:tcPr>
                  <w:tcW w:w="1701" w:type="dxa"/>
                </w:tcPr>
                <w:p w14:paraId="3A0C251E" w14:textId="77777777" w:rsidR="005145CA" w:rsidRDefault="005145CA" w:rsidP="00594E83">
                  <w:pPr>
                    <w:spacing w:line="259" w:lineRule="auto"/>
                    <w:jc w:val="both"/>
                    <w:rPr>
                      <w:rFonts w:ascii="Arial" w:hAnsi="Arial" w:cs="Arial"/>
                    </w:rPr>
                  </w:pPr>
                  <w:r w:rsidRPr="00132F7B">
                    <w:rPr>
                      <w:rFonts w:ascii="Arial" w:hAnsi="Arial" w:cs="Arial"/>
                      <w:color w:val="E7E6E6" w:themeColor="background2"/>
                      <w:sz w:val="16"/>
                      <w:szCs w:val="16"/>
                    </w:rPr>
                    <w:t>empty</w:t>
                  </w:r>
                </w:p>
              </w:tc>
            </w:tr>
            <w:tr w:rsidR="005145CA" w14:paraId="0D767FFC" w14:textId="77777777" w:rsidTr="00594E83">
              <w:trPr>
                <w:jc w:val="center"/>
              </w:trPr>
              <w:tc>
                <w:tcPr>
                  <w:tcW w:w="1241" w:type="dxa"/>
                  <w:shd w:val="clear" w:color="auto" w:fill="C5E0B3" w:themeFill="accent6" w:themeFillTint="66"/>
                </w:tcPr>
                <w:p w14:paraId="25E5116D" w14:textId="77777777" w:rsidR="005145CA" w:rsidRPr="00B44AFE" w:rsidRDefault="005145CA" w:rsidP="00594E83">
                  <w:pPr>
                    <w:spacing w:line="259" w:lineRule="auto"/>
                    <w:jc w:val="both"/>
                    <w:rPr>
                      <w:rFonts w:ascii="Arial" w:hAnsi="Arial" w:cs="Arial"/>
                      <w:b/>
                    </w:rPr>
                  </w:pPr>
                  <w:r w:rsidRPr="00B44AFE">
                    <w:rPr>
                      <w:b/>
                    </w:rPr>
                    <w:t>Woman</w:t>
                  </w:r>
                </w:p>
              </w:tc>
              <w:tc>
                <w:tcPr>
                  <w:tcW w:w="2126" w:type="dxa"/>
                </w:tcPr>
                <w:p w14:paraId="5FDA4129" w14:textId="77777777" w:rsidR="005145CA" w:rsidRDefault="005145CA" w:rsidP="00594E83">
                  <w:pPr>
                    <w:spacing w:line="259" w:lineRule="auto"/>
                    <w:jc w:val="both"/>
                    <w:rPr>
                      <w:rFonts w:ascii="Arial" w:hAnsi="Arial" w:cs="Arial"/>
                    </w:rPr>
                  </w:pPr>
                  <w:r w:rsidRPr="00132F7B">
                    <w:rPr>
                      <w:rFonts w:ascii="Arial" w:hAnsi="Arial" w:cs="Arial"/>
                      <w:color w:val="E7E6E6" w:themeColor="background2"/>
                      <w:sz w:val="16"/>
                      <w:szCs w:val="16"/>
                    </w:rPr>
                    <w:t>empty</w:t>
                  </w:r>
                </w:p>
              </w:tc>
              <w:tc>
                <w:tcPr>
                  <w:tcW w:w="1701" w:type="dxa"/>
                </w:tcPr>
                <w:p w14:paraId="5302B56F" w14:textId="77777777" w:rsidR="005145CA" w:rsidRDefault="005145CA" w:rsidP="00594E83">
                  <w:pPr>
                    <w:spacing w:line="259" w:lineRule="auto"/>
                    <w:jc w:val="both"/>
                    <w:rPr>
                      <w:rFonts w:ascii="Arial" w:hAnsi="Arial" w:cs="Arial"/>
                    </w:rPr>
                  </w:pPr>
                  <w:r w:rsidRPr="00132F7B">
                    <w:rPr>
                      <w:rFonts w:ascii="Arial" w:hAnsi="Arial" w:cs="Arial"/>
                      <w:color w:val="E7E6E6" w:themeColor="background2"/>
                      <w:sz w:val="16"/>
                      <w:szCs w:val="16"/>
                    </w:rPr>
                    <w:t>empty</w:t>
                  </w:r>
                </w:p>
              </w:tc>
              <w:tc>
                <w:tcPr>
                  <w:tcW w:w="1701" w:type="dxa"/>
                </w:tcPr>
                <w:p w14:paraId="29F7409D" w14:textId="77777777" w:rsidR="005145CA" w:rsidRDefault="005145CA" w:rsidP="00594E83">
                  <w:pPr>
                    <w:spacing w:line="259" w:lineRule="auto"/>
                    <w:jc w:val="both"/>
                    <w:rPr>
                      <w:rFonts w:ascii="Arial" w:hAnsi="Arial" w:cs="Arial"/>
                    </w:rPr>
                  </w:pPr>
                  <w:r w:rsidRPr="00132F7B">
                    <w:rPr>
                      <w:rFonts w:ascii="Arial" w:hAnsi="Arial" w:cs="Arial"/>
                      <w:color w:val="E7E6E6" w:themeColor="background2"/>
                      <w:sz w:val="16"/>
                      <w:szCs w:val="16"/>
                    </w:rPr>
                    <w:t>empty</w:t>
                  </w:r>
                </w:p>
              </w:tc>
            </w:tr>
          </w:tbl>
          <w:p w14:paraId="16189BD3" w14:textId="77777777" w:rsidR="005145CA" w:rsidRDefault="005145CA" w:rsidP="00594E83">
            <w:pPr>
              <w:spacing w:line="259" w:lineRule="auto"/>
              <w:jc w:val="both"/>
              <w:rPr>
                <w:rFonts w:ascii="Arial" w:hAnsi="Arial" w:cs="Arial"/>
              </w:rPr>
            </w:pPr>
          </w:p>
          <w:p w14:paraId="491EA6BF" w14:textId="77777777" w:rsidR="005145CA" w:rsidRDefault="005145CA" w:rsidP="00594E83">
            <w:pPr>
              <w:spacing w:line="259" w:lineRule="auto"/>
              <w:jc w:val="both"/>
              <w:rPr>
                <w:rFonts w:ascii="Arial" w:hAnsi="Arial" w:cs="Arial"/>
              </w:rPr>
            </w:pPr>
          </w:p>
          <w:p w14:paraId="37EFD6F6" w14:textId="77777777" w:rsidR="005145CA" w:rsidRPr="0028114B" w:rsidRDefault="005145CA" w:rsidP="00594E83">
            <w:pPr>
              <w:adjustRightInd w:val="0"/>
              <w:spacing w:after="160" w:line="259" w:lineRule="auto"/>
              <w:ind w:right="112"/>
              <w:jc w:val="center"/>
              <w:rPr>
                <w:rFonts w:ascii="Arial" w:hAnsi="Arial" w:cs="Arial"/>
                <w:b/>
              </w:rPr>
            </w:pPr>
            <w:r w:rsidRPr="0028114B">
              <w:rPr>
                <w:rFonts w:ascii="Arial" w:hAnsi="Arial" w:cs="Arial"/>
                <w:b/>
              </w:rPr>
              <w:t>Collaboration</w:t>
            </w:r>
          </w:p>
          <w:p w14:paraId="07167296" w14:textId="77777777" w:rsidR="005145CA" w:rsidRPr="0028114B" w:rsidRDefault="005145CA" w:rsidP="00594E83">
            <w:pPr>
              <w:spacing w:line="259" w:lineRule="auto"/>
              <w:contextualSpacing/>
              <w:jc w:val="center"/>
              <w:rPr>
                <w:rFonts w:ascii="Arial" w:hAnsi="Arial" w:cs="Arial"/>
                <w:b/>
              </w:rPr>
            </w:pPr>
            <w:r w:rsidRPr="0028114B">
              <w:rPr>
                <w:rFonts w:ascii="Arial" w:hAnsi="Arial" w:cs="Arial"/>
                <w:b/>
              </w:rPr>
              <w:t>Task assessment</w:t>
            </w:r>
          </w:p>
          <w:p w14:paraId="0336A875" w14:textId="77777777" w:rsidR="005145CA" w:rsidRPr="00981F22" w:rsidRDefault="005145CA" w:rsidP="00594E83">
            <w:pPr>
              <w:rPr>
                <w:rFonts w:ascii="Arial" w:hAnsi="Arial" w:cs="Arial"/>
                <w:b/>
              </w:rPr>
            </w:pPr>
            <w:r w:rsidRPr="007E31FE">
              <w:rPr>
                <w:rFonts w:ascii="Arial" w:hAnsi="Arial" w:cs="Arial"/>
              </w:rPr>
              <w:t xml:space="preserve">Students </w:t>
            </w:r>
            <w:r>
              <w:rPr>
                <w:rFonts w:ascii="Arial" w:hAnsi="Arial" w:cs="Arial"/>
              </w:rPr>
              <w:t xml:space="preserve">sit down in pairs and compare answers. The teacher walks around the classroom with an instrument to evaluate the students’ performance. </w:t>
            </w:r>
          </w:p>
        </w:tc>
        <w:tc>
          <w:tcPr>
            <w:tcW w:w="1130" w:type="dxa"/>
            <w:gridSpan w:val="2"/>
            <w:tcBorders>
              <w:bottom w:val="single" w:sz="4" w:space="0" w:color="auto"/>
            </w:tcBorders>
          </w:tcPr>
          <w:p w14:paraId="62E93A50" w14:textId="77777777" w:rsidR="005145CA" w:rsidRDefault="005145CA" w:rsidP="00594E83">
            <w:pPr>
              <w:pStyle w:val="NormalWeb"/>
              <w:spacing w:line="360" w:lineRule="auto"/>
              <w:rPr>
                <w:rFonts w:ascii="Arial" w:hAnsi="Arial" w:cs="Arial"/>
                <w:sz w:val="18"/>
                <w:szCs w:val="18"/>
              </w:rPr>
            </w:pPr>
            <w:r>
              <w:rPr>
                <w:rFonts w:ascii="Arial" w:hAnsi="Arial" w:cs="Arial"/>
                <w:sz w:val="18"/>
                <w:szCs w:val="18"/>
              </w:rPr>
              <w:lastRenderedPageBreak/>
              <w:t>40 minutes</w:t>
            </w:r>
          </w:p>
          <w:p w14:paraId="286EF68B" w14:textId="77777777" w:rsidR="005145CA" w:rsidRDefault="005145CA" w:rsidP="00594E83">
            <w:pPr>
              <w:pStyle w:val="NormalWeb"/>
              <w:spacing w:line="360" w:lineRule="auto"/>
              <w:rPr>
                <w:rFonts w:ascii="Arial" w:hAnsi="Arial" w:cs="Arial"/>
                <w:sz w:val="18"/>
                <w:szCs w:val="18"/>
              </w:rPr>
            </w:pPr>
          </w:p>
        </w:tc>
      </w:tr>
      <w:tr w:rsidR="005145CA" w:rsidRPr="008E6CDD" w14:paraId="552047BA" w14:textId="77777777" w:rsidTr="00594E83">
        <w:trPr>
          <w:trHeight w:val="334"/>
          <w:jc w:val="center"/>
        </w:trPr>
        <w:tc>
          <w:tcPr>
            <w:tcW w:w="2689" w:type="dxa"/>
            <w:tcBorders>
              <w:bottom w:val="single" w:sz="4" w:space="0" w:color="auto"/>
            </w:tcBorders>
          </w:tcPr>
          <w:p w14:paraId="27B6B5A5" w14:textId="51914F18" w:rsidR="005145CA" w:rsidRPr="00510743" w:rsidRDefault="005145CA" w:rsidP="00594E83">
            <w:pPr>
              <w:rPr>
                <w:rFonts w:ascii="Arial" w:hAnsi="Arial" w:cs="Arial"/>
              </w:rPr>
            </w:pPr>
            <w:r w:rsidRPr="00510743">
              <w:rPr>
                <w:rFonts w:ascii="Arial" w:hAnsi="Arial" w:cs="Arial"/>
                <w:b/>
              </w:rPr>
              <w:lastRenderedPageBreak/>
              <w:t>R2.</w:t>
            </w:r>
            <w:r w:rsidR="00FC7409">
              <w:rPr>
                <w:rFonts w:ascii="Arial" w:hAnsi="Arial" w:cs="Arial"/>
              </w:rPr>
              <w:t xml:space="preserve"> c</w:t>
            </w:r>
            <w:r w:rsidRPr="00510743">
              <w:rPr>
                <w:rFonts w:ascii="Arial" w:hAnsi="Arial" w:cs="Arial"/>
              </w:rPr>
              <w:t>omprehends reading, analyzes and enjoys texts.</w:t>
            </w:r>
          </w:p>
          <w:p w14:paraId="27634173" w14:textId="77777777" w:rsidR="005145CA" w:rsidRDefault="005145CA" w:rsidP="00594E83">
            <w:pPr>
              <w:pStyle w:val="NormalWeb"/>
              <w:rPr>
                <w:rFonts w:ascii="Arial" w:hAnsi="Arial" w:cs="Arial"/>
                <w:sz w:val="18"/>
                <w:szCs w:val="20"/>
              </w:rPr>
            </w:pPr>
          </w:p>
          <w:p w14:paraId="25D2AFB2" w14:textId="77777777" w:rsidR="005145CA" w:rsidRPr="008971DB" w:rsidRDefault="005145CA" w:rsidP="00594E83">
            <w:pPr>
              <w:pStyle w:val="NormalWeb"/>
              <w:rPr>
                <w:rFonts w:ascii="Arial" w:hAnsi="Arial" w:cs="Arial"/>
                <w:sz w:val="22"/>
                <w:szCs w:val="22"/>
              </w:rPr>
            </w:pPr>
            <w:r w:rsidRPr="008971DB">
              <w:rPr>
                <w:rFonts w:ascii="Arial" w:hAnsi="Arial" w:cs="Arial"/>
                <w:sz w:val="22"/>
                <w:szCs w:val="22"/>
              </w:rPr>
              <w:t>Indicators:</w:t>
            </w:r>
          </w:p>
          <w:p w14:paraId="1EAB0E1E" w14:textId="77777777" w:rsidR="005145CA" w:rsidRDefault="005145CA" w:rsidP="00594E83">
            <w:pPr>
              <w:pStyle w:val="NormalWeb"/>
              <w:rPr>
                <w:rFonts w:ascii="Arial" w:hAnsi="Arial" w:cs="Arial"/>
                <w:b/>
              </w:rPr>
            </w:pPr>
          </w:p>
          <w:p w14:paraId="23494F32" w14:textId="77777777" w:rsidR="005145CA" w:rsidRDefault="005145CA" w:rsidP="00594E83">
            <w:pPr>
              <w:pStyle w:val="NormalWeb"/>
              <w:rPr>
                <w:rFonts w:ascii="Arial" w:hAnsi="Arial" w:cs="Arial"/>
                <w:b/>
              </w:rPr>
            </w:pPr>
          </w:p>
          <w:p w14:paraId="4E6FF0C7" w14:textId="77777777" w:rsidR="005145CA" w:rsidRDefault="005145CA" w:rsidP="00594E83">
            <w:pPr>
              <w:pStyle w:val="NormalWeb"/>
              <w:rPr>
                <w:rFonts w:ascii="Arial" w:hAnsi="Arial" w:cs="Arial"/>
                <w:b/>
              </w:rPr>
            </w:pPr>
          </w:p>
          <w:p w14:paraId="3774E44D" w14:textId="77777777" w:rsidR="005145CA" w:rsidRDefault="005145CA" w:rsidP="00594E83">
            <w:pPr>
              <w:pStyle w:val="NormalWeb"/>
              <w:rPr>
                <w:rFonts w:ascii="Arial" w:hAnsi="Arial" w:cs="Arial"/>
                <w:b/>
              </w:rPr>
            </w:pPr>
          </w:p>
          <w:p w14:paraId="1A6727EE" w14:textId="77777777" w:rsidR="005145CA" w:rsidRDefault="005145CA" w:rsidP="00594E83">
            <w:pPr>
              <w:pStyle w:val="NormalWeb"/>
              <w:rPr>
                <w:rFonts w:ascii="Arial" w:hAnsi="Arial" w:cs="Arial"/>
                <w:b/>
              </w:rPr>
            </w:pPr>
          </w:p>
          <w:p w14:paraId="027393A8" w14:textId="77777777" w:rsidR="005145CA" w:rsidRDefault="005145CA" w:rsidP="00594E83">
            <w:pPr>
              <w:pStyle w:val="NormalWeb"/>
              <w:rPr>
                <w:rFonts w:ascii="Arial" w:hAnsi="Arial" w:cs="Arial"/>
                <w:b/>
              </w:rPr>
            </w:pPr>
          </w:p>
          <w:p w14:paraId="26F43E5E" w14:textId="77777777" w:rsidR="005145CA" w:rsidRDefault="005145CA" w:rsidP="00594E83">
            <w:pPr>
              <w:pStyle w:val="NormalWeb"/>
              <w:rPr>
                <w:rFonts w:ascii="Arial" w:hAnsi="Arial" w:cs="Arial"/>
                <w:b/>
              </w:rPr>
            </w:pPr>
          </w:p>
          <w:p w14:paraId="030967AF" w14:textId="77777777" w:rsidR="005145CA" w:rsidRDefault="005145CA" w:rsidP="00594E83">
            <w:pPr>
              <w:pStyle w:val="NormalWeb"/>
              <w:rPr>
                <w:rFonts w:ascii="Arial" w:hAnsi="Arial" w:cs="Arial"/>
                <w:b/>
              </w:rPr>
            </w:pPr>
          </w:p>
          <w:p w14:paraId="1ADB4C4A" w14:textId="77777777" w:rsidR="005145CA" w:rsidRDefault="005145CA" w:rsidP="00594E83">
            <w:pPr>
              <w:pStyle w:val="NormalWeb"/>
              <w:rPr>
                <w:rFonts w:ascii="Arial" w:hAnsi="Arial" w:cs="Arial"/>
                <w:b/>
              </w:rPr>
            </w:pPr>
          </w:p>
          <w:p w14:paraId="6A0A70B3" w14:textId="77777777" w:rsidR="005145CA" w:rsidRDefault="005145CA" w:rsidP="00594E83">
            <w:pPr>
              <w:pStyle w:val="NormalWeb"/>
              <w:rPr>
                <w:rFonts w:ascii="Arial" w:hAnsi="Arial" w:cs="Arial"/>
                <w:b/>
              </w:rPr>
            </w:pPr>
          </w:p>
          <w:p w14:paraId="2D926E40" w14:textId="77777777" w:rsidR="005145CA" w:rsidRDefault="005145CA" w:rsidP="00594E83">
            <w:pPr>
              <w:pStyle w:val="NormalWeb"/>
              <w:rPr>
                <w:rFonts w:ascii="Arial" w:hAnsi="Arial" w:cs="Arial"/>
                <w:b/>
              </w:rPr>
            </w:pPr>
          </w:p>
          <w:p w14:paraId="659C6451" w14:textId="77777777" w:rsidR="005145CA" w:rsidRDefault="005145CA" w:rsidP="00594E83">
            <w:pPr>
              <w:pStyle w:val="NormalWeb"/>
              <w:rPr>
                <w:rFonts w:ascii="Arial" w:hAnsi="Arial" w:cs="Arial"/>
                <w:b/>
              </w:rPr>
            </w:pPr>
          </w:p>
          <w:p w14:paraId="3BC153D0" w14:textId="77777777" w:rsidR="005145CA" w:rsidRDefault="005145CA" w:rsidP="00594E83">
            <w:pPr>
              <w:pStyle w:val="NormalWeb"/>
              <w:rPr>
                <w:rFonts w:ascii="Arial" w:hAnsi="Arial" w:cs="Arial"/>
                <w:b/>
              </w:rPr>
            </w:pPr>
          </w:p>
          <w:p w14:paraId="02B92AFB" w14:textId="77777777" w:rsidR="005145CA" w:rsidRDefault="005145CA" w:rsidP="00594E83">
            <w:pPr>
              <w:pStyle w:val="NormalWeb"/>
              <w:rPr>
                <w:rFonts w:ascii="Arial" w:hAnsi="Arial" w:cs="Arial"/>
                <w:b/>
              </w:rPr>
            </w:pPr>
          </w:p>
          <w:p w14:paraId="14B29F8D" w14:textId="77777777" w:rsidR="005145CA" w:rsidRDefault="005145CA" w:rsidP="00594E83">
            <w:pPr>
              <w:pStyle w:val="NormalWeb"/>
              <w:rPr>
                <w:rFonts w:ascii="Arial" w:hAnsi="Arial" w:cs="Arial"/>
                <w:b/>
              </w:rPr>
            </w:pPr>
          </w:p>
          <w:p w14:paraId="239F98D4" w14:textId="77777777" w:rsidR="005145CA" w:rsidRDefault="005145CA" w:rsidP="00594E83">
            <w:pPr>
              <w:pStyle w:val="NormalWeb"/>
              <w:rPr>
                <w:rFonts w:ascii="Arial" w:hAnsi="Arial" w:cs="Arial"/>
                <w:b/>
              </w:rPr>
            </w:pPr>
          </w:p>
          <w:p w14:paraId="3CB6B4C3" w14:textId="77777777" w:rsidR="005145CA" w:rsidRDefault="005145CA" w:rsidP="00594E83">
            <w:pPr>
              <w:pStyle w:val="NormalWeb"/>
              <w:rPr>
                <w:rFonts w:ascii="Arial" w:hAnsi="Arial" w:cs="Arial"/>
                <w:b/>
              </w:rPr>
            </w:pPr>
          </w:p>
          <w:p w14:paraId="48417C13" w14:textId="77777777" w:rsidR="005145CA" w:rsidRPr="00B44AFE" w:rsidRDefault="005145CA" w:rsidP="00594E83">
            <w:pPr>
              <w:pStyle w:val="NormalWeb"/>
              <w:rPr>
                <w:rFonts w:ascii="Arial" w:hAnsi="Arial" w:cs="Arial"/>
                <w:bCs/>
                <w:lang w:eastAsia="es-CR"/>
              </w:rPr>
            </w:pPr>
            <w:r w:rsidRPr="00B44AFE">
              <w:rPr>
                <w:rFonts w:ascii="Arial" w:hAnsi="Arial" w:cs="Arial"/>
                <w:b/>
              </w:rPr>
              <w:t>R.2.1.</w:t>
            </w:r>
            <w:r w:rsidRPr="00B44AFE">
              <w:rPr>
                <w:rFonts w:ascii="Arial" w:hAnsi="Arial" w:cs="Arial"/>
              </w:rPr>
              <w:t xml:space="preserve"> </w:t>
            </w:r>
            <w:r w:rsidRPr="00B44AFE">
              <w:rPr>
                <w:rFonts w:ascii="Arial" w:hAnsi="Arial" w:cs="Arial"/>
                <w:bCs/>
                <w:lang w:eastAsia="es-CR"/>
              </w:rPr>
              <w:t>responds to questions completing diagrams and/or maps about people´s hobbies and favorite pastimes.</w:t>
            </w:r>
          </w:p>
          <w:p w14:paraId="1341B993" w14:textId="77777777" w:rsidR="005145CA" w:rsidRDefault="005145CA" w:rsidP="00594E83">
            <w:pPr>
              <w:pStyle w:val="NormalWeb"/>
              <w:rPr>
                <w:rFonts w:ascii="Arial" w:hAnsi="Arial" w:cs="Arial"/>
                <w:bCs/>
                <w:lang w:eastAsia="es-CR"/>
              </w:rPr>
            </w:pPr>
          </w:p>
          <w:p w14:paraId="5B78F99E" w14:textId="77777777" w:rsidR="005145CA" w:rsidRDefault="005145CA" w:rsidP="00594E83">
            <w:pPr>
              <w:pStyle w:val="NormalWeb"/>
              <w:rPr>
                <w:rFonts w:ascii="Arial" w:hAnsi="Arial" w:cs="Arial"/>
                <w:bCs/>
                <w:lang w:eastAsia="es-CR"/>
              </w:rPr>
            </w:pPr>
          </w:p>
          <w:p w14:paraId="4B0D0B99" w14:textId="77777777" w:rsidR="005145CA" w:rsidRDefault="005145CA" w:rsidP="00594E83">
            <w:pPr>
              <w:pStyle w:val="NormalWeb"/>
              <w:rPr>
                <w:rFonts w:ascii="Arial" w:hAnsi="Arial" w:cs="Arial"/>
                <w:bCs/>
                <w:lang w:eastAsia="es-CR"/>
              </w:rPr>
            </w:pPr>
          </w:p>
          <w:p w14:paraId="4E82C752" w14:textId="77777777" w:rsidR="005145CA" w:rsidRDefault="005145CA" w:rsidP="00594E83">
            <w:pPr>
              <w:pStyle w:val="NormalWeb"/>
              <w:rPr>
                <w:rFonts w:ascii="Arial" w:hAnsi="Arial" w:cs="Arial"/>
                <w:bCs/>
                <w:lang w:eastAsia="es-CR"/>
              </w:rPr>
            </w:pPr>
          </w:p>
          <w:p w14:paraId="0A256D5C" w14:textId="77777777" w:rsidR="005145CA" w:rsidRDefault="005145CA" w:rsidP="00594E83">
            <w:pPr>
              <w:pStyle w:val="NormalWeb"/>
              <w:rPr>
                <w:rFonts w:ascii="Arial" w:hAnsi="Arial" w:cs="Arial"/>
                <w:bCs/>
                <w:lang w:eastAsia="es-CR"/>
              </w:rPr>
            </w:pPr>
          </w:p>
          <w:p w14:paraId="58E10A5C" w14:textId="77777777" w:rsidR="005145CA" w:rsidRDefault="005145CA" w:rsidP="00594E83">
            <w:pPr>
              <w:pStyle w:val="NormalWeb"/>
              <w:rPr>
                <w:rFonts w:ascii="Arial" w:hAnsi="Arial" w:cs="Arial"/>
                <w:bCs/>
                <w:lang w:eastAsia="es-CR"/>
              </w:rPr>
            </w:pPr>
          </w:p>
          <w:p w14:paraId="4C573E24" w14:textId="77777777" w:rsidR="005145CA" w:rsidRPr="00B44AFE" w:rsidRDefault="005145CA" w:rsidP="00594E83">
            <w:pPr>
              <w:pStyle w:val="NormalWeb"/>
              <w:rPr>
                <w:rFonts w:ascii="Arial" w:hAnsi="Arial" w:cs="Arial"/>
                <w:bCs/>
                <w:lang w:eastAsia="es-CR"/>
              </w:rPr>
            </w:pPr>
          </w:p>
          <w:p w14:paraId="49F7D94C" w14:textId="77777777" w:rsidR="005145CA" w:rsidRDefault="005145CA" w:rsidP="00594E83">
            <w:pPr>
              <w:pStyle w:val="NormalWeb"/>
              <w:rPr>
                <w:rFonts w:ascii="Arial" w:hAnsi="Arial" w:cs="Arial"/>
                <w:bCs/>
              </w:rPr>
            </w:pPr>
            <w:r w:rsidRPr="00B44AFE">
              <w:rPr>
                <w:rFonts w:ascii="Arial" w:hAnsi="Arial" w:cs="Arial"/>
                <w:b/>
              </w:rPr>
              <w:lastRenderedPageBreak/>
              <w:t>R.2.2.</w:t>
            </w:r>
            <w:r w:rsidRPr="00B44AFE">
              <w:rPr>
                <w:rFonts w:ascii="Arial" w:hAnsi="Arial" w:cs="Arial"/>
                <w:bCs/>
              </w:rPr>
              <w:t xml:space="preserve"> examines the main points of text about</w:t>
            </w:r>
            <w:r w:rsidRPr="00B44AFE">
              <w:rPr>
                <w:rFonts w:ascii="Arial" w:hAnsi="Arial" w:cs="Arial"/>
                <w:bCs/>
                <w:lang w:eastAsia="es-CR"/>
              </w:rPr>
              <w:t xml:space="preserve"> people´s hobbies and favorite pastimes</w:t>
            </w:r>
            <w:r w:rsidRPr="00B44AFE">
              <w:rPr>
                <w:rFonts w:ascii="Arial" w:hAnsi="Arial" w:cs="Arial"/>
                <w:bCs/>
              </w:rPr>
              <w:t xml:space="preserve"> for making decisions and recommendations.</w:t>
            </w:r>
          </w:p>
          <w:p w14:paraId="445819DE" w14:textId="77777777" w:rsidR="005145CA" w:rsidRPr="008E6CDD" w:rsidRDefault="005145CA" w:rsidP="00594E83">
            <w:pPr>
              <w:pStyle w:val="NormalWeb"/>
              <w:rPr>
                <w:rFonts w:ascii="Arial" w:hAnsi="Arial" w:cs="Arial"/>
                <w:sz w:val="18"/>
                <w:szCs w:val="20"/>
              </w:rPr>
            </w:pPr>
            <w:r w:rsidRPr="00CF6E3C">
              <w:rPr>
                <w:rFonts w:ascii="Arial" w:hAnsi="Arial" w:cs="Arial"/>
                <w:b/>
              </w:rPr>
              <w:t>R.2.3.</w:t>
            </w:r>
            <w:r w:rsidRPr="00CF6E3C">
              <w:rPr>
                <w:rFonts w:ascii="Arial" w:hAnsi="Arial" w:cs="Arial"/>
                <w:bCs/>
              </w:rPr>
              <w:t xml:space="preserve"> connects personal feelings and experiences with the text read.</w:t>
            </w:r>
          </w:p>
        </w:tc>
        <w:tc>
          <w:tcPr>
            <w:tcW w:w="2126" w:type="dxa"/>
            <w:gridSpan w:val="3"/>
            <w:tcBorders>
              <w:bottom w:val="single" w:sz="4" w:space="0" w:color="auto"/>
            </w:tcBorders>
          </w:tcPr>
          <w:p w14:paraId="02E52AA6" w14:textId="77777777" w:rsidR="005145CA" w:rsidRPr="00510743" w:rsidRDefault="005145CA" w:rsidP="00594E83">
            <w:pPr>
              <w:rPr>
                <w:rFonts w:ascii="Arial" w:hAnsi="Arial" w:cs="Arial"/>
              </w:rPr>
            </w:pPr>
            <w:r w:rsidRPr="00510743">
              <w:rPr>
                <w:rFonts w:ascii="Arial" w:hAnsi="Arial" w:cs="Arial"/>
                <w:b/>
              </w:rPr>
              <w:lastRenderedPageBreak/>
              <w:t>R.2.</w:t>
            </w:r>
            <w:r w:rsidRPr="00510743">
              <w:rPr>
                <w:rFonts w:ascii="Arial" w:hAnsi="Arial" w:cs="Arial"/>
              </w:rPr>
              <w:t xml:space="preserve"> </w:t>
            </w:r>
            <w:r>
              <w:rPr>
                <w:rFonts w:ascii="Arial" w:hAnsi="Arial" w:cs="Arial"/>
              </w:rPr>
              <w:t>c</w:t>
            </w:r>
            <w:r w:rsidRPr="00510743">
              <w:rPr>
                <w:rFonts w:ascii="Arial" w:hAnsi="Arial" w:cs="Arial"/>
              </w:rPr>
              <w:t>omprehend reading</w:t>
            </w:r>
            <w:r>
              <w:rPr>
                <w:rFonts w:ascii="Arial" w:hAnsi="Arial" w:cs="Arial"/>
              </w:rPr>
              <w:t>s</w:t>
            </w:r>
            <w:r w:rsidRPr="00510743">
              <w:rPr>
                <w:rFonts w:ascii="Arial" w:hAnsi="Arial" w:cs="Arial"/>
              </w:rPr>
              <w:t>, analyze and enjoy texts.</w:t>
            </w:r>
          </w:p>
          <w:p w14:paraId="2CA1E358" w14:textId="77777777" w:rsidR="005145CA" w:rsidRPr="008E6CDD" w:rsidRDefault="005145CA" w:rsidP="00594E83">
            <w:pPr>
              <w:autoSpaceDE w:val="0"/>
              <w:autoSpaceDN w:val="0"/>
              <w:adjustRightInd w:val="0"/>
              <w:rPr>
                <w:rFonts w:ascii="Arial" w:hAnsi="Arial" w:cs="Arial"/>
                <w:color w:val="000000"/>
                <w:sz w:val="20"/>
              </w:rPr>
            </w:pPr>
          </w:p>
        </w:tc>
        <w:tc>
          <w:tcPr>
            <w:tcW w:w="8514" w:type="dxa"/>
            <w:gridSpan w:val="9"/>
            <w:tcBorders>
              <w:bottom w:val="single" w:sz="4" w:space="0" w:color="auto"/>
            </w:tcBorders>
          </w:tcPr>
          <w:p w14:paraId="599B73EC" w14:textId="77777777" w:rsidR="005145CA" w:rsidRPr="0028114B" w:rsidRDefault="005145CA" w:rsidP="00594E83">
            <w:pPr>
              <w:adjustRightInd w:val="0"/>
              <w:ind w:right="112"/>
              <w:jc w:val="center"/>
              <w:rPr>
                <w:rFonts w:ascii="Arial" w:hAnsi="Arial" w:cs="Arial"/>
                <w:b/>
              </w:rPr>
            </w:pPr>
            <w:r w:rsidRPr="0028114B">
              <w:rPr>
                <w:rFonts w:ascii="Arial" w:hAnsi="Arial" w:cs="Arial"/>
                <w:b/>
              </w:rPr>
              <w:t>Connection</w:t>
            </w:r>
          </w:p>
          <w:p w14:paraId="3BBB041E" w14:textId="77777777" w:rsidR="005145CA" w:rsidRPr="0028114B" w:rsidRDefault="005145CA" w:rsidP="00594E83">
            <w:pPr>
              <w:spacing w:after="0" w:line="240" w:lineRule="auto"/>
              <w:jc w:val="center"/>
              <w:rPr>
                <w:rFonts w:ascii="Arial" w:hAnsi="Arial" w:cs="Arial"/>
                <w:b/>
              </w:rPr>
            </w:pPr>
            <w:r w:rsidRPr="0028114B">
              <w:rPr>
                <w:rFonts w:ascii="Arial" w:hAnsi="Arial" w:cs="Arial"/>
                <w:b/>
              </w:rPr>
              <w:t>Pre-task</w:t>
            </w:r>
          </w:p>
          <w:p w14:paraId="1099D582" w14:textId="77777777" w:rsidR="005145CA" w:rsidRPr="00B44AFE" w:rsidRDefault="005145CA" w:rsidP="00594E83">
            <w:pPr>
              <w:spacing w:after="0" w:line="240" w:lineRule="auto"/>
              <w:rPr>
                <w:rFonts w:ascii="Arial" w:hAnsi="Arial" w:cs="Arial"/>
                <w:b/>
              </w:rPr>
            </w:pPr>
            <w:r>
              <w:rPr>
                <w:rFonts w:ascii="Arial" w:hAnsi="Arial" w:cs="Arial"/>
                <w:b/>
              </w:rPr>
              <w:t>Teacher</w:t>
            </w:r>
            <w:r w:rsidRPr="00B44AFE">
              <w:rPr>
                <w:rFonts w:ascii="Arial" w:hAnsi="Arial" w:cs="Arial"/>
                <w:b/>
              </w:rPr>
              <w:t xml:space="preserve"> introduces the goal of the lesson</w:t>
            </w:r>
          </w:p>
          <w:p w14:paraId="78A09133" w14:textId="77777777" w:rsidR="005145CA" w:rsidRPr="008971DB" w:rsidRDefault="005145CA" w:rsidP="00594E83">
            <w:pPr>
              <w:spacing w:after="0" w:line="240" w:lineRule="auto"/>
              <w:rPr>
                <w:rFonts w:ascii="Arial" w:hAnsi="Arial" w:cs="Arial"/>
                <w:bCs/>
              </w:rPr>
            </w:pPr>
            <w:r w:rsidRPr="008971DB">
              <w:rPr>
                <w:rFonts w:ascii="Arial" w:hAnsi="Arial" w:cs="Arial"/>
                <w:bCs/>
              </w:rPr>
              <w:t>In order to review the vocabulary, by using pictures, the teacher will read statements about hobbies and pastimes and students will show if they agree or disagree with the statement by using their thumbs up or down.</w:t>
            </w:r>
          </w:p>
          <w:p w14:paraId="42EF3B7A" w14:textId="4C45DB9F" w:rsidR="005145CA" w:rsidRPr="008971DB" w:rsidRDefault="005145CA" w:rsidP="00594E83">
            <w:pPr>
              <w:spacing w:after="0" w:line="240" w:lineRule="auto"/>
              <w:rPr>
                <w:rFonts w:ascii="Arial" w:hAnsi="Arial" w:cs="Arial"/>
                <w:bCs/>
              </w:rPr>
            </w:pPr>
            <w:r w:rsidRPr="008971DB">
              <w:rPr>
                <w:rFonts w:ascii="Arial" w:hAnsi="Arial" w:cs="Arial"/>
                <w:bCs/>
              </w:rPr>
              <w:t>Teacher show</w:t>
            </w:r>
            <w:r w:rsidR="00757E34">
              <w:rPr>
                <w:rFonts w:ascii="Arial" w:hAnsi="Arial" w:cs="Arial"/>
                <w:bCs/>
              </w:rPr>
              <w:t>s</w:t>
            </w:r>
            <w:r w:rsidRPr="008971DB">
              <w:rPr>
                <w:rFonts w:ascii="Arial" w:hAnsi="Arial" w:cs="Arial"/>
                <w:bCs/>
              </w:rPr>
              <w:t xml:space="preserve"> and read</w:t>
            </w:r>
            <w:r w:rsidR="00757E34">
              <w:rPr>
                <w:rFonts w:ascii="Arial" w:hAnsi="Arial" w:cs="Arial"/>
                <w:bCs/>
              </w:rPr>
              <w:t>s</w:t>
            </w:r>
            <w:r w:rsidRPr="008971DB">
              <w:rPr>
                <w:rFonts w:ascii="Arial" w:hAnsi="Arial" w:cs="Arial"/>
                <w:bCs/>
              </w:rPr>
              <w:t xml:space="preserve"> the statements from the board:</w:t>
            </w:r>
          </w:p>
          <w:p w14:paraId="6EC98B2A" w14:textId="68C29FA8" w:rsidR="005145CA" w:rsidRPr="008971DB" w:rsidRDefault="005145CA" w:rsidP="00594E83">
            <w:pPr>
              <w:spacing w:after="0" w:line="240" w:lineRule="auto"/>
              <w:rPr>
                <w:rFonts w:ascii="Arial" w:hAnsi="Arial" w:cs="Arial"/>
                <w:bCs/>
              </w:rPr>
            </w:pPr>
            <w:r w:rsidRPr="008971DB">
              <w:rPr>
                <w:rFonts w:ascii="Arial" w:hAnsi="Arial" w:cs="Arial"/>
                <w:bCs/>
              </w:rPr>
              <w:t>I like dancing</w:t>
            </w:r>
            <w:r w:rsidR="0050021B">
              <w:rPr>
                <w:rFonts w:ascii="Arial" w:hAnsi="Arial" w:cs="Arial"/>
                <w:bCs/>
              </w:rPr>
              <w:t>.</w:t>
            </w:r>
          </w:p>
          <w:p w14:paraId="44ECADEA" w14:textId="0D73D2F1" w:rsidR="005145CA" w:rsidRPr="008971DB" w:rsidRDefault="005145CA" w:rsidP="00594E83">
            <w:pPr>
              <w:spacing w:after="0" w:line="240" w:lineRule="auto"/>
              <w:rPr>
                <w:rFonts w:ascii="Arial" w:hAnsi="Arial" w:cs="Arial"/>
                <w:bCs/>
              </w:rPr>
            </w:pPr>
            <w:r w:rsidRPr="008971DB">
              <w:rPr>
                <w:rFonts w:ascii="Arial" w:hAnsi="Arial" w:cs="Arial"/>
                <w:bCs/>
              </w:rPr>
              <w:t>I love to sleep</w:t>
            </w:r>
            <w:r w:rsidR="0050021B">
              <w:rPr>
                <w:rFonts w:ascii="Arial" w:hAnsi="Arial" w:cs="Arial"/>
                <w:bCs/>
              </w:rPr>
              <w:t>.</w:t>
            </w:r>
          </w:p>
          <w:p w14:paraId="46D8B3F6" w14:textId="2F70290A" w:rsidR="005145CA" w:rsidRPr="008971DB" w:rsidRDefault="005145CA" w:rsidP="00594E83">
            <w:pPr>
              <w:spacing w:after="0" w:line="240" w:lineRule="auto"/>
              <w:rPr>
                <w:rFonts w:ascii="Arial" w:hAnsi="Arial" w:cs="Arial"/>
                <w:bCs/>
              </w:rPr>
            </w:pPr>
            <w:r w:rsidRPr="008971DB">
              <w:rPr>
                <w:rFonts w:ascii="Arial" w:hAnsi="Arial" w:cs="Arial"/>
                <w:bCs/>
              </w:rPr>
              <w:t>I don´t like going to the beach</w:t>
            </w:r>
            <w:r w:rsidR="0050021B">
              <w:rPr>
                <w:rFonts w:ascii="Arial" w:hAnsi="Arial" w:cs="Arial"/>
                <w:bCs/>
              </w:rPr>
              <w:t>.</w:t>
            </w:r>
          </w:p>
          <w:p w14:paraId="027CC8ED" w14:textId="7CE33507" w:rsidR="005145CA" w:rsidRPr="008971DB" w:rsidRDefault="005145CA" w:rsidP="00594E83">
            <w:pPr>
              <w:spacing w:after="0" w:line="240" w:lineRule="auto"/>
              <w:rPr>
                <w:rFonts w:ascii="Arial" w:hAnsi="Arial" w:cs="Arial"/>
                <w:bCs/>
              </w:rPr>
            </w:pPr>
            <w:r w:rsidRPr="008971DB">
              <w:rPr>
                <w:rFonts w:ascii="Arial" w:hAnsi="Arial" w:cs="Arial"/>
                <w:bCs/>
              </w:rPr>
              <w:t>My favorite hobby is playing computer games</w:t>
            </w:r>
            <w:r w:rsidR="0050021B">
              <w:rPr>
                <w:rFonts w:ascii="Arial" w:hAnsi="Arial" w:cs="Arial"/>
                <w:bCs/>
              </w:rPr>
              <w:t>.</w:t>
            </w:r>
          </w:p>
          <w:p w14:paraId="0834D670" w14:textId="77777777" w:rsidR="005145CA" w:rsidRPr="00B44AFE" w:rsidRDefault="005145CA" w:rsidP="00594E83">
            <w:pPr>
              <w:pStyle w:val="Prrafodelista"/>
              <w:spacing w:after="0" w:line="240" w:lineRule="auto"/>
              <w:rPr>
                <w:rFonts w:ascii="Arial" w:hAnsi="Arial" w:cs="Arial"/>
                <w:bCs/>
              </w:rPr>
            </w:pPr>
          </w:p>
          <w:p w14:paraId="6E132BDA" w14:textId="77777777" w:rsidR="005145CA" w:rsidRPr="008971DB" w:rsidRDefault="005145CA" w:rsidP="00594E83">
            <w:pPr>
              <w:spacing w:after="0" w:line="240" w:lineRule="auto"/>
              <w:rPr>
                <w:rFonts w:ascii="Arial" w:hAnsi="Arial" w:cs="Arial"/>
                <w:bCs/>
                <w:i/>
              </w:rPr>
            </w:pPr>
            <w:r w:rsidRPr="008971DB">
              <w:rPr>
                <w:rFonts w:ascii="Arial" w:hAnsi="Arial" w:cs="Arial"/>
                <w:bCs/>
              </w:rPr>
              <w:t xml:space="preserve">Teacher calls different students to respond the question </w:t>
            </w:r>
            <w:r w:rsidRPr="008971DB">
              <w:rPr>
                <w:rFonts w:ascii="Arial" w:hAnsi="Arial" w:cs="Arial"/>
                <w:bCs/>
                <w:i/>
              </w:rPr>
              <w:t>What do you do for fun?</w:t>
            </w:r>
          </w:p>
          <w:p w14:paraId="70863E9F" w14:textId="77777777" w:rsidR="005145CA" w:rsidRPr="008971DB" w:rsidRDefault="005145CA" w:rsidP="00594E83">
            <w:pPr>
              <w:spacing w:after="0" w:line="240" w:lineRule="auto"/>
              <w:rPr>
                <w:rFonts w:ascii="Arial" w:hAnsi="Arial" w:cs="Arial"/>
                <w:bCs/>
              </w:rPr>
            </w:pPr>
            <w:r w:rsidRPr="008971DB">
              <w:rPr>
                <w:rFonts w:ascii="Arial" w:hAnsi="Arial" w:cs="Arial"/>
                <w:bCs/>
              </w:rPr>
              <w:t>Students will mention the activities they like.</w:t>
            </w:r>
          </w:p>
          <w:p w14:paraId="691D552B" w14:textId="77777777" w:rsidR="005145CA" w:rsidRPr="00B44AFE" w:rsidRDefault="005145CA" w:rsidP="00594E83">
            <w:pPr>
              <w:pStyle w:val="Prrafodelista"/>
              <w:spacing w:after="0" w:line="240" w:lineRule="auto"/>
              <w:rPr>
                <w:rFonts w:ascii="Arial" w:hAnsi="Arial" w:cs="Arial"/>
                <w:bCs/>
              </w:rPr>
            </w:pPr>
          </w:p>
          <w:p w14:paraId="255932C2" w14:textId="77777777" w:rsidR="005145CA" w:rsidRPr="0028114B" w:rsidRDefault="005145CA" w:rsidP="00594E83">
            <w:pPr>
              <w:jc w:val="center"/>
              <w:rPr>
                <w:rFonts w:ascii="Arial" w:hAnsi="Arial" w:cs="Arial"/>
                <w:b/>
                <w:bCs/>
                <w:color w:val="000000"/>
                <w:lang w:eastAsia="es-CR"/>
              </w:rPr>
            </w:pPr>
            <w:r w:rsidRPr="0028114B">
              <w:rPr>
                <w:rFonts w:ascii="Arial" w:hAnsi="Arial" w:cs="Arial"/>
                <w:b/>
                <w:bCs/>
                <w:color w:val="000000"/>
                <w:lang w:eastAsia="es-CR"/>
              </w:rPr>
              <w:t>Clarification</w:t>
            </w:r>
          </w:p>
          <w:p w14:paraId="69FCF1AC" w14:textId="77777777" w:rsidR="005145CA" w:rsidRPr="0028114B" w:rsidRDefault="005145CA" w:rsidP="00594E83">
            <w:pPr>
              <w:spacing w:line="259" w:lineRule="auto"/>
              <w:contextualSpacing/>
              <w:jc w:val="center"/>
              <w:rPr>
                <w:rFonts w:ascii="Arial" w:hAnsi="Arial" w:cs="Arial"/>
                <w:b/>
              </w:rPr>
            </w:pPr>
            <w:r w:rsidRPr="0028114B">
              <w:rPr>
                <w:rFonts w:ascii="Arial" w:hAnsi="Arial" w:cs="Arial"/>
                <w:b/>
              </w:rPr>
              <w:t>Task-rehearsal</w:t>
            </w:r>
          </w:p>
          <w:p w14:paraId="27D05257" w14:textId="77777777" w:rsidR="005145CA" w:rsidRPr="008971DB" w:rsidRDefault="005145CA" w:rsidP="00594E83">
            <w:pPr>
              <w:spacing w:line="259" w:lineRule="auto"/>
              <w:rPr>
                <w:rFonts w:ascii="Arial" w:hAnsi="Arial" w:cs="Arial"/>
                <w:b/>
                <w:bCs/>
              </w:rPr>
            </w:pPr>
            <w:r w:rsidRPr="008971DB">
              <w:rPr>
                <w:rFonts w:ascii="Arial" w:hAnsi="Arial" w:cs="Arial"/>
              </w:rPr>
              <w:t xml:space="preserve">Teacher gives students a worksheet with the paragraph in </w:t>
            </w:r>
            <w:r w:rsidRPr="008971DB">
              <w:rPr>
                <w:rFonts w:ascii="Arial" w:hAnsi="Arial" w:cs="Arial"/>
                <w:b/>
                <w:bCs/>
              </w:rPr>
              <w:t xml:space="preserve">Annex #2 from week 2. </w:t>
            </w:r>
            <w:r w:rsidRPr="008971DB">
              <w:rPr>
                <w:rFonts w:ascii="Arial" w:hAnsi="Arial" w:cs="Arial"/>
                <w:bCs/>
              </w:rPr>
              <w:t>Students answer the questions about the reading by completing the table.</w:t>
            </w:r>
            <w:r w:rsidRPr="008971DB">
              <w:rPr>
                <w:rFonts w:ascii="Arial" w:hAnsi="Arial" w:cs="Arial"/>
                <w:b/>
                <w:bCs/>
              </w:rPr>
              <w:t xml:space="preserve"> </w:t>
            </w:r>
          </w:p>
          <w:p w14:paraId="7DF39AEF" w14:textId="77777777" w:rsidR="005145CA" w:rsidRPr="00195706" w:rsidRDefault="005145CA" w:rsidP="00594E83">
            <w:pPr>
              <w:pStyle w:val="Prrafodelista"/>
              <w:spacing w:line="259" w:lineRule="auto"/>
              <w:jc w:val="center"/>
              <w:rPr>
                <w:rFonts w:ascii="Arial" w:hAnsi="Arial" w:cs="Arial"/>
                <w:b/>
                <w:bCs/>
              </w:rPr>
            </w:pPr>
            <w:r w:rsidRPr="00195706">
              <w:rPr>
                <w:noProof/>
                <w:lang w:eastAsia="en-US"/>
              </w:rPr>
              <w:drawing>
                <wp:inline distT="0" distB="0" distL="0" distR="0" wp14:anchorId="5FE25F59" wp14:editId="0A70B100">
                  <wp:extent cx="3406422" cy="1619250"/>
                  <wp:effectExtent l="0" t="0" r="3810" b="0"/>
                  <wp:docPr id="1308591202" name="Imagen 1308591202" descr="Niño sonriendo con burbuja de texto que contiene información sobre lo que le gusta y no le gusta hacer en su tiempo libre.  " title="Foto de niño con burbuja de tex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Users\rcenteno\Desktop\OneDrive - Ministerio de Educación\Documentos\texto.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419691" cy="1625557"/>
                          </a:xfrm>
                          <a:prstGeom prst="rect">
                            <a:avLst/>
                          </a:prstGeom>
                          <a:noFill/>
                          <a:ln>
                            <a:noFill/>
                          </a:ln>
                        </pic:spPr>
                      </pic:pic>
                    </a:graphicData>
                  </a:graphic>
                </wp:inline>
              </w:drawing>
            </w:r>
          </w:p>
          <w:p w14:paraId="058BC009" w14:textId="77777777" w:rsidR="005145CA" w:rsidRPr="00B37187" w:rsidRDefault="005145CA" w:rsidP="00594E83">
            <w:pPr>
              <w:spacing w:line="259" w:lineRule="auto"/>
              <w:rPr>
                <w:rFonts w:ascii="Arial" w:hAnsi="Arial" w:cs="Arial"/>
                <w:bCs/>
              </w:rPr>
            </w:pPr>
            <w:r w:rsidRPr="00B37187">
              <w:rPr>
                <w:rFonts w:ascii="Arial" w:hAnsi="Arial" w:cs="Arial"/>
                <w:noProof/>
                <w:lang w:eastAsia="es-CR"/>
              </w:rPr>
              <w:lastRenderedPageBreak/>
              <w:t xml:space="preserve">This is an alternative version of the text in case any student or teacher has trouble reading from the picture: </w:t>
            </w:r>
          </w:p>
          <w:p w14:paraId="5D52BA76" w14:textId="77777777" w:rsidR="005145CA" w:rsidRDefault="005145CA" w:rsidP="00594E83">
            <w:pPr>
              <w:spacing w:line="259" w:lineRule="auto"/>
              <w:rPr>
                <w:rFonts w:ascii="Arial" w:hAnsi="Arial" w:cs="Arial"/>
                <w:bCs/>
              </w:rPr>
            </w:pPr>
            <w:r>
              <w:rPr>
                <w:rFonts w:ascii="Arial" w:hAnsi="Arial" w:cs="Arial"/>
                <w:bCs/>
              </w:rPr>
              <w:t>Hi there! I’m Julian. I’m 10. I like reading comics and takin photos, but I don’t like shopping, although I go shopping with my mum on Saturdays.</w:t>
            </w:r>
          </w:p>
          <w:p w14:paraId="49C82C9D" w14:textId="77777777" w:rsidR="005145CA" w:rsidRDefault="005145CA" w:rsidP="00594E83">
            <w:pPr>
              <w:spacing w:line="259" w:lineRule="auto"/>
              <w:rPr>
                <w:rFonts w:ascii="Arial" w:hAnsi="Arial" w:cs="Arial"/>
                <w:bCs/>
              </w:rPr>
            </w:pPr>
            <w:r>
              <w:rPr>
                <w:rFonts w:ascii="Arial" w:hAnsi="Arial" w:cs="Arial"/>
                <w:bCs/>
              </w:rPr>
              <w:t>At the weekends, I like roller-skating with my brother, John and my dad.</w:t>
            </w:r>
          </w:p>
          <w:p w14:paraId="1F646485" w14:textId="77777777" w:rsidR="005145CA" w:rsidRDefault="005145CA" w:rsidP="00594E83">
            <w:pPr>
              <w:spacing w:line="259" w:lineRule="auto"/>
              <w:rPr>
                <w:rFonts w:ascii="Arial" w:hAnsi="Arial" w:cs="Arial"/>
                <w:bCs/>
              </w:rPr>
            </w:pPr>
            <w:r>
              <w:rPr>
                <w:rFonts w:ascii="Arial" w:hAnsi="Arial" w:cs="Arial"/>
                <w:bCs/>
              </w:rPr>
              <w:t xml:space="preserve">In the evening, before going to bed, I like talking to friends by Skype. </w:t>
            </w:r>
          </w:p>
          <w:p w14:paraId="697101DA" w14:textId="77777777" w:rsidR="005145CA" w:rsidRDefault="005145CA" w:rsidP="00594E83">
            <w:pPr>
              <w:spacing w:line="259" w:lineRule="auto"/>
              <w:rPr>
                <w:rFonts w:ascii="Arial" w:hAnsi="Arial" w:cs="Arial"/>
                <w:bCs/>
              </w:rPr>
            </w:pPr>
            <w:r>
              <w:rPr>
                <w:rFonts w:ascii="Arial" w:hAnsi="Arial" w:cs="Arial"/>
                <w:bCs/>
              </w:rPr>
              <w:t xml:space="preserve">My brother, John, likes collecting stickers, but I don’t like it. </w:t>
            </w:r>
          </w:p>
          <w:p w14:paraId="2F610999" w14:textId="77777777" w:rsidR="005145CA" w:rsidRDefault="005145CA" w:rsidP="00594E83">
            <w:pPr>
              <w:spacing w:line="259" w:lineRule="auto"/>
              <w:rPr>
                <w:rFonts w:ascii="Arial" w:hAnsi="Arial" w:cs="Arial"/>
                <w:bCs/>
              </w:rPr>
            </w:pPr>
          </w:p>
          <w:p w14:paraId="38BA00A8" w14:textId="77777777" w:rsidR="005145CA" w:rsidRDefault="005145CA" w:rsidP="00594E83">
            <w:pPr>
              <w:spacing w:line="259" w:lineRule="auto"/>
              <w:jc w:val="both"/>
              <w:rPr>
                <w:rFonts w:ascii="Arial" w:hAnsi="Arial" w:cs="Arial"/>
              </w:rPr>
            </w:pPr>
            <w:r>
              <w:rPr>
                <w:rFonts w:ascii="Arial" w:hAnsi="Arial" w:cs="Arial"/>
              </w:rPr>
              <w:t xml:space="preserve">What does Julian like to do in his free time? What doesn’t he like? Complete the chart below. Write an X in the corresponding cell. </w:t>
            </w:r>
          </w:p>
          <w:tbl>
            <w:tblPr>
              <w:tblStyle w:val="Tablaconcuadrcula"/>
              <w:tblW w:w="0" w:type="auto"/>
              <w:tblInd w:w="720" w:type="dxa"/>
              <w:tblLayout w:type="fixed"/>
              <w:tblLook w:val="04A0" w:firstRow="1" w:lastRow="0" w:firstColumn="1" w:lastColumn="0" w:noHBand="0" w:noVBand="1"/>
              <w:tblCaption w:val="Tabla para completar con lectura"/>
              <w:tblDescription w:val="Tabla de tres columnas por seis filas. Tiene el nombre del niño del texto. En los encabezados: lo que le gusta y no le gusta. en la primera columna, las actividades que se mencionan en el texto. "/>
            </w:tblPr>
            <w:tblGrid>
              <w:gridCol w:w="2238"/>
              <w:gridCol w:w="2239"/>
              <w:gridCol w:w="2241"/>
            </w:tblGrid>
            <w:tr w:rsidR="005145CA" w14:paraId="1E13D204" w14:textId="77777777" w:rsidTr="00594E83">
              <w:trPr>
                <w:trHeight w:val="346"/>
              </w:trPr>
              <w:tc>
                <w:tcPr>
                  <w:tcW w:w="2238" w:type="dxa"/>
                </w:tcPr>
                <w:p w14:paraId="52B81136" w14:textId="77777777" w:rsidR="005145CA" w:rsidRPr="00CC0023" w:rsidRDefault="005145CA" w:rsidP="00594E83">
                  <w:pPr>
                    <w:pStyle w:val="Prrafodelista"/>
                    <w:spacing w:line="259" w:lineRule="auto"/>
                    <w:ind w:left="0"/>
                    <w:jc w:val="center"/>
                    <w:rPr>
                      <w:rFonts w:ascii="Arial" w:hAnsi="Arial" w:cs="Arial"/>
                      <w:b/>
                      <w:color w:val="000000" w:themeColor="text1"/>
                    </w:rPr>
                  </w:pPr>
                  <w:r w:rsidRPr="00CC0023">
                    <w:rPr>
                      <w:rFonts w:ascii="Arial" w:hAnsi="Arial" w:cs="Arial"/>
                      <w:b/>
                      <w:color w:val="000000" w:themeColor="text1"/>
                    </w:rPr>
                    <w:t>JULIAN</w:t>
                  </w:r>
                </w:p>
              </w:tc>
              <w:tc>
                <w:tcPr>
                  <w:tcW w:w="2239" w:type="dxa"/>
                </w:tcPr>
                <w:p w14:paraId="7A7918D5" w14:textId="77777777" w:rsidR="005145CA" w:rsidRDefault="005145CA" w:rsidP="00594E83">
                  <w:pPr>
                    <w:pStyle w:val="Prrafodelista"/>
                    <w:spacing w:line="259" w:lineRule="auto"/>
                    <w:ind w:left="0"/>
                    <w:jc w:val="center"/>
                    <w:rPr>
                      <w:rFonts w:ascii="Arial" w:hAnsi="Arial" w:cs="Arial"/>
                      <w:color w:val="000000" w:themeColor="text1"/>
                    </w:rPr>
                  </w:pPr>
                  <w:r>
                    <w:rPr>
                      <w:rFonts w:ascii="Arial" w:hAnsi="Arial" w:cs="Arial"/>
                      <w:color w:val="000000" w:themeColor="text1"/>
                    </w:rPr>
                    <w:t>What he likes</w:t>
                  </w:r>
                </w:p>
              </w:tc>
              <w:tc>
                <w:tcPr>
                  <w:tcW w:w="2241" w:type="dxa"/>
                </w:tcPr>
                <w:p w14:paraId="12BAA9E1" w14:textId="77777777" w:rsidR="005145CA" w:rsidRDefault="005145CA" w:rsidP="00594E83">
                  <w:pPr>
                    <w:pStyle w:val="Prrafodelista"/>
                    <w:spacing w:line="259" w:lineRule="auto"/>
                    <w:ind w:left="0"/>
                    <w:jc w:val="center"/>
                    <w:rPr>
                      <w:rFonts w:ascii="Arial" w:hAnsi="Arial" w:cs="Arial"/>
                      <w:color w:val="000000" w:themeColor="text1"/>
                    </w:rPr>
                  </w:pPr>
                  <w:r>
                    <w:rPr>
                      <w:rFonts w:ascii="Arial" w:hAnsi="Arial" w:cs="Arial"/>
                      <w:color w:val="000000" w:themeColor="text1"/>
                    </w:rPr>
                    <w:t>What he doesn’t like</w:t>
                  </w:r>
                </w:p>
              </w:tc>
            </w:tr>
            <w:tr w:rsidR="005145CA" w14:paraId="10BE7D54" w14:textId="77777777" w:rsidTr="00594E83">
              <w:trPr>
                <w:trHeight w:val="346"/>
              </w:trPr>
              <w:tc>
                <w:tcPr>
                  <w:tcW w:w="2238" w:type="dxa"/>
                </w:tcPr>
                <w:p w14:paraId="796C9C8C" w14:textId="77777777" w:rsidR="005145CA" w:rsidRDefault="005145CA" w:rsidP="00594E83">
                  <w:pPr>
                    <w:pStyle w:val="Prrafodelista"/>
                    <w:spacing w:line="259" w:lineRule="auto"/>
                    <w:ind w:left="0"/>
                    <w:jc w:val="both"/>
                    <w:rPr>
                      <w:rFonts w:ascii="Arial" w:hAnsi="Arial" w:cs="Arial"/>
                      <w:color w:val="000000" w:themeColor="text1"/>
                    </w:rPr>
                  </w:pPr>
                  <w:r>
                    <w:rPr>
                      <w:rFonts w:ascii="Arial" w:hAnsi="Arial" w:cs="Arial"/>
                      <w:color w:val="000000" w:themeColor="text1"/>
                    </w:rPr>
                    <w:t>Reading comics</w:t>
                  </w:r>
                </w:p>
              </w:tc>
              <w:tc>
                <w:tcPr>
                  <w:tcW w:w="2239" w:type="dxa"/>
                </w:tcPr>
                <w:p w14:paraId="56BE906F" w14:textId="77777777" w:rsidR="005145CA" w:rsidRDefault="005145CA" w:rsidP="00594E83">
                  <w:pPr>
                    <w:pStyle w:val="Prrafodelista"/>
                    <w:spacing w:line="259" w:lineRule="auto"/>
                    <w:ind w:left="0"/>
                    <w:jc w:val="both"/>
                    <w:rPr>
                      <w:rFonts w:ascii="Arial" w:hAnsi="Arial" w:cs="Arial"/>
                      <w:color w:val="000000" w:themeColor="text1"/>
                    </w:rPr>
                  </w:pPr>
                  <w:r w:rsidRPr="008971DB">
                    <w:rPr>
                      <w:rFonts w:ascii="Arial" w:hAnsi="Arial" w:cs="Arial"/>
                      <w:color w:val="E7E6E6" w:themeColor="background2"/>
                      <w:sz w:val="16"/>
                      <w:szCs w:val="16"/>
                    </w:rPr>
                    <w:t>empty</w:t>
                  </w:r>
                </w:p>
              </w:tc>
              <w:tc>
                <w:tcPr>
                  <w:tcW w:w="2241" w:type="dxa"/>
                </w:tcPr>
                <w:p w14:paraId="67B7C99D" w14:textId="77777777" w:rsidR="005145CA" w:rsidRDefault="005145CA" w:rsidP="00594E83">
                  <w:pPr>
                    <w:pStyle w:val="Prrafodelista"/>
                    <w:spacing w:line="259" w:lineRule="auto"/>
                    <w:ind w:left="0"/>
                    <w:jc w:val="both"/>
                    <w:rPr>
                      <w:rFonts w:ascii="Arial" w:hAnsi="Arial" w:cs="Arial"/>
                      <w:color w:val="000000" w:themeColor="text1"/>
                    </w:rPr>
                  </w:pPr>
                  <w:r w:rsidRPr="008971DB">
                    <w:rPr>
                      <w:rFonts w:ascii="Arial" w:hAnsi="Arial" w:cs="Arial"/>
                      <w:color w:val="E7E6E6" w:themeColor="background2"/>
                      <w:sz w:val="16"/>
                      <w:szCs w:val="16"/>
                    </w:rPr>
                    <w:t>empty</w:t>
                  </w:r>
                </w:p>
              </w:tc>
            </w:tr>
            <w:tr w:rsidR="005145CA" w14:paraId="2D6FACD0" w14:textId="77777777" w:rsidTr="00594E83">
              <w:trPr>
                <w:trHeight w:val="346"/>
              </w:trPr>
              <w:tc>
                <w:tcPr>
                  <w:tcW w:w="2238" w:type="dxa"/>
                </w:tcPr>
                <w:p w14:paraId="76DACB91" w14:textId="77777777" w:rsidR="005145CA" w:rsidRDefault="005145CA" w:rsidP="00594E83">
                  <w:pPr>
                    <w:pStyle w:val="Prrafodelista"/>
                    <w:spacing w:line="259" w:lineRule="auto"/>
                    <w:ind w:left="0"/>
                    <w:jc w:val="both"/>
                    <w:rPr>
                      <w:rFonts w:ascii="Arial" w:hAnsi="Arial" w:cs="Arial"/>
                      <w:color w:val="000000" w:themeColor="text1"/>
                    </w:rPr>
                  </w:pPr>
                  <w:r>
                    <w:rPr>
                      <w:rFonts w:ascii="Arial" w:hAnsi="Arial" w:cs="Arial"/>
                      <w:color w:val="000000" w:themeColor="text1"/>
                    </w:rPr>
                    <w:t>Going shopping</w:t>
                  </w:r>
                </w:p>
              </w:tc>
              <w:tc>
                <w:tcPr>
                  <w:tcW w:w="2239" w:type="dxa"/>
                </w:tcPr>
                <w:p w14:paraId="42C06187" w14:textId="77777777" w:rsidR="005145CA" w:rsidRDefault="005145CA" w:rsidP="00594E83">
                  <w:pPr>
                    <w:pStyle w:val="Prrafodelista"/>
                    <w:spacing w:line="259" w:lineRule="auto"/>
                    <w:ind w:left="0"/>
                    <w:jc w:val="both"/>
                    <w:rPr>
                      <w:rFonts w:ascii="Arial" w:hAnsi="Arial" w:cs="Arial"/>
                      <w:color w:val="000000" w:themeColor="text1"/>
                    </w:rPr>
                  </w:pPr>
                  <w:r w:rsidRPr="00424427">
                    <w:rPr>
                      <w:rFonts w:ascii="Arial" w:hAnsi="Arial" w:cs="Arial"/>
                      <w:color w:val="E7E6E6" w:themeColor="background2"/>
                      <w:sz w:val="16"/>
                      <w:szCs w:val="16"/>
                    </w:rPr>
                    <w:t>empty</w:t>
                  </w:r>
                </w:p>
              </w:tc>
              <w:tc>
                <w:tcPr>
                  <w:tcW w:w="2241" w:type="dxa"/>
                </w:tcPr>
                <w:p w14:paraId="696A4897" w14:textId="77777777" w:rsidR="005145CA" w:rsidRDefault="005145CA" w:rsidP="00594E83">
                  <w:pPr>
                    <w:pStyle w:val="Prrafodelista"/>
                    <w:spacing w:line="259" w:lineRule="auto"/>
                    <w:ind w:left="0"/>
                    <w:jc w:val="both"/>
                    <w:rPr>
                      <w:rFonts w:ascii="Arial" w:hAnsi="Arial" w:cs="Arial"/>
                      <w:color w:val="000000" w:themeColor="text1"/>
                    </w:rPr>
                  </w:pPr>
                  <w:r w:rsidRPr="00424427">
                    <w:rPr>
                      <w:rFonts w:ascii="Arial" w:hAnsi="Arial" w:cs="Arial"/>
                      <w:color w:val="E7E6E6" w:themeColor="background2"/>
                      <w:sz w:val="16"/>
                      <w:szCs w:val="16"/>
                    </w:rPr>
                    <w:t>empty</w:t>
                  </w:r>
                </w:p>
              </w:tc>
            </w:tr>
            <w:tr w:rsidR="005145CA" w14:paraId="00FF52E9" w14:textId="77777777" w:rsidTr="00594E83">
              <w:trPr>
                <w:trHeight w:val="346"/>
              </w:trPr>
              <w:tc>
                <w:tcPr>
                  <w:tcW w:w="2238" w:type="dxa"/>
                </w:tcPr>
                <w:p w14:paraId="304566E1" w14:textId="77777777" w:rsidR="005145CA" w:rsidRDefault="005145CA" w:rsidP="00594E83">
                  <w:pPr>
                    <w:pStyle w:val="Prrafodelista"/>
                    <w:spacing w:line="259" w:lineRule="auto"/>
                    <w:ind w:left="0"/>
                    <w:jc w:val="both"/>
                    <w:rPr>
                      <w:rFonts w:ascii="Arial" w:hAnsi="Arial" w:cs="Arial"/>
                      <w:color w:val="000000" w:themeColor="text1"/>
                    </w:rPr>
                  </w:pPr>
                  <w:r>
                    <w:rPr>
                      <w:rFonts w:ascii="Arial" w:hAnsi="Arial" w:cs="Arial"/>
                      <w:color w:val="000000" w:themeColor="text1"/>
                    </w:rPr>
                    <w:t>Roller-skating</w:t>
                  </w:r>
                </w:p>
              </w:tc>
              <w:tc>
                <w:tcPr>
                  <w:tcW w:w="2239" w:type="dxa"/>
                </w:tcPr>
                <w:p w14:paraId="71888BDE" w14:textId="77777777" w:rsidR="005145CA" w:rsidRDefault="005145CA" w:rsidP="00594E83">
                  <w:pPr>
                    <w:pStyle w:val="Prrafodelista"/>
                    <w:spacing w:line="259" w:lineRule="auto"/>
                    <w:ind w:left="0"/>
                    <w:jc w:val="both"/>
                    <w:rPr>
                      <w:rFonts w:ascii="Arial" w:hAnsi="Arial" w:cs="Arial"/>
                      <w:color w:val="000000" w:themeColor="text1"/>
                    </w:rPr>
                  </w:pPr>
                  <w:r w:rsidRPr="00424427">
                    <w:rPr>
                      <w:rFonts w:ascii="Arial" w:hAnsi="Arial" w:cs="Arial"/>
                      <w:color w:val="E7E6E6" w:themeColor="background2"/>
                      <w:sz w:val="16"/>
                      <w:szCs w:val="16"/>
                    </w:rPr>
                    <w:t>empty</w:t>
                  </w:r>
                </w:p>
              </w:tc>
              <w:tc>
                <w:tcPr>
                  <w:tcW w:w="2241" w:type="dxa"/>
                </w:tcPr>
                <w:p w14:paraId="1E6AC474" w14:textId="77777777" w:rsidR="005145CA" w:rsidRDefault="005145CA" w:rsidP="00594E83">
                  <w:pPr>
                    <w:pStyle w:val="Prrafodelista"/>
                    <w:spacing w:line="259" w:lineRule="auto"/>
                    <w:ind w:left="0"/>
                    <w:jc w:val="both"/>
                    <w:rPr>
                      <w:rFonts w:ascii="Arial" w:hAnsi="Arial" w:cs="Arial"/>
                      <w:color w:val="000000" w:themeColor="text1"/>
                    </w:rPr>
                  </w:pPr>
                  <w:r w:rsidRPr="00424427">
                    <w:rPr>
                      <w:rFonts w:ascii="Arial" w:hAnsi="Arial" w:cs="Arial"/>
                      <w:color w:val="E7E6E6" w:themeColor="background2"/>
                      <w:sz w:val="16"/>
                      <w:szCs w:val="16"/>
                    </w:rPr>
                    <w:t>empty</w:t>
                  </w:r>
                </w:p>
              </w:tc>
            </w:tr>
            <w:tr w:rsidR="005145CA" w14:paraId="31BE18A9" w14:textId="77777777" w:rsidTr="00594E83">
              <w:trPr>
                <w:trHeight w:val="346"/>
              </w:trPr>
              <w:tc>
                <w:tcPr>
                  <w:tcW w:w="2238" w:type="dxa"/>
                </w:tcPr>
                <w:p w14:paraId="5E1C7408" w14:textId="77777777" w:rsidR="005145CA" w:rsidRDefault="005145CA" w:rsidP="00594E83">
                  <w:pPr>
                    <w:pStyle w:val="Prrafodelista"/>
                    <w:spacing w:line="259" w:lineRule="auto"/>
                    <w:ind w:left="0"/>
                    <w:jc w:val="both"/>
                    <w:rPr>
                      <w:rFonts w:ascii="Arial" w:hAnsi="Arial" w:cs="Arial"/>
                      <w:color w:val="000000" w:themeColor="text1"/>
                    </w:rPr>
                  </w:pPr>
                  <w:r>
                    <w:rPr>
                      <w:rFonts w:ascii="Arial" w:hAnsi="Arial" w:cs="Arial"/>
                      <w:color w:val="000000" w:themeColor="text1"/>
                    </w:rPr>
                    <w:t>Talking to friends</w:t>
                  </w:r>
                </w:p>
              </w:tc>
              <w:tc>
                <w:tcPr>
                  <w:tcW w:w="2239" w:type="dxa"/>
                </w:tcPr>
                <w:p w14:paraId="049C4A60" w14:textId="77777777" w:rsidR="005145CA" w:rsidRDefault="005145CA" w:rsidP="00594E83">
                  <w:pPr>
                    <w:pStyle w:val="Prrafodelista"/>
                    <w:spacing w:line="259" w:lineRule="auto"/>
                    <w:ind w:left="0"/>
                    <w:jc w:val="both"/>
                    <w:rPr>
                      <w:rFonts w:ascii="Arial" w:hAnsi="Arial" w:cs="Arial"/>
                      <w:color w:val="000000" w:themeColor="text1"/>
                    </w:rPr>
                  </w:pPr>
                  <w:r w:rsidRPr="00424427">
                    <w:rPr>
                      <w:rFonts w:ascii="Arial" w:hAnsi="Arial" w:cs="Arial"/>
                      <w:color w:val="E7E6E6" w:themeColor="background2"/>
                      <w:sz w:val="16"/>
                      <w:szCs w:val="16"/>
                    </w:rPr>
                    <w:t>empty</w:t>
                  </w:r>
                </w:p>
              </w:tc>
              <w:tc>
                <w:tcPr>
                  <w:tcW w:w="2241" w:type="dxa"/>
                </w:tcPr>
                <w:p w14:paraId="7ADE004A" w14:textId="77777777" w:rsidR="005145CA" w:rsidRDefault="005145CA" w:rsidP="00594E83">
                  <w:pPr>
                    <w:pStyle w:val="Prrafodelista"/>
                    <w:spacing w:line="259" w:lineRule="auto"/>
                    <w:ind w:left="0"/>
                    <w:jc w:val="both"/>
                    <w:rPr>
                      <w:rFonts w:ascii="Arial" w:hAnsi="Arial" w:cs="Arial"/>
                      <w:color w:val="000000" w:themeColor="text1"/>
                    </w:rPr>
                  </w:pPr>
                  <w:r w:rsidRPr="00424427">
                    <w:rPr>
                      <w:rFonts w:ascii="Arial" w:hAnsi="Arial" w:cs="Arial"/>
                      <w:color w:val="E7E6E6" w:themeColor="background2"/>
                      <w:sz w:val="16"/>
                      <w:szCs w:val="16"/>
                    </w:rPr>
                    <w:t>empty</w:t>
                  </w:r>
                </w:p>
              </w:tc>
            </w:tr>
            <w:tr w:rsidR="005145CA" w14:paraId="40C0AC7C" w14:textId="77777777" w:rsidTr="00594E83">
              <w:trPr>
                <w:trHeight w:val="346"/>
              </w:trPr>
              <w:tc>
                <w:tcPr>
                  <w:tcW w:w="2238" w:type="dxa"/>
                </w:tcPr>
                <w:p w14:paraId="64C4D5F2" w14:textId="77777777" w:rsidR="005145CA" w:rsidRDefault="005145CA" w:rsidP="00594E83">
                  <w:pPr>
                    <w:pStyle w:val="Prrafodelista"/>
                    <w:spacing w:line="259" w:lineRule="auto"/>
                    <w:ind w:left="0"/>
                    <w:jc w:val="both"/>
                    <w:rPr>
                      <w:rFonts w:ascii="Arial" w:hAnsi="Arial" w:cs="Arial"/>
                      <w:color w:val="000000" w:themeColor="text1"/>
                    </w:rPr>
                  </w:pPr>
                  <w:r>
                    <w:rPr>
                      <w:rFonts w:ascii="Arial" w:hAnsi="Arial" w:cs="Arial"/>
                      <w:color w:val="000000" w:themeColor="text1"/>
                    </w:rPr>
                    <w:t>Collecting stickers</w:t>
                  </w:r>
                </w:p>
              </w:tc>
              <w:tc>
                <w:tcPr>
                  <w:tcW w:w="2239" w:type="dxa"/>
                </w:tcPr>
                <w:p w14:paraId="6E509AD9" w14:textId="77777777" w:rsidR="005145CA" w:rsidRDefault="005145CA" w:rsidP="00594E83">
                  <w:pPr>
                    <w:pStyle w:val="Prrafodelista"/>
                    <w:spacing w:line="259" w:lineRule="auto"/>
                    <w:ind w:left="0"/>
                    <w:jc w:val="both"/>
                    <w:rPr>
                      <w:rFonts w:ascii="Arial" w:hAnsi="Arial" w:cs="Arial"/>
                      <w:color w:val="000000" w:themeColor="text1"/>
                    </w:rPr>
                  </w:pPr>
                  <w:r w:rsidRPr="00424427">
                    <w:rPr>
                      <w:rFonts w:ascii="Arial" w:hAnsi="Arial" w:cs="Arial"/>
                      <w:color w:val="E7E6E6" w:themeColor="background2"/>
                      <w:sz w:val="16"/>
                      <w:szCs w:val="16"/>
                    </w:rPr>
                    <w:t>empty</w:t>
                  </w:r>
                </w:p>
              </w:tc>
              <w:tc>
                <w:tcPr>
                  <w:tcW w:w="2241" w:type="dxa"/>
                </w:tcPr>
                <w:p w14:paraId="2551734A" w14:textId="77777777" w:rsidR="005145CA" w:rsidRDefault="005145CA" w:rsidP="00594E83">
                  <w:pPr>
                    <w:pStyle w:val="Prrafodelista"/>
                    <w:spacing w:line="259" w:lineRule="auto"/>
                    <w:ind w:left="0"/>
                    <w:jc w:val="both"/>
                    <w:rPr>
                      <w:rFonts w:ascii="Arial" w:hAnsi="Arial" w:cs="Arial"/>
                      <w:color w:val="000000" w:themeColor="text1"/>
                    </w:rPr>
                  </w:pPr>
                  <w:r w:rsidRPr="00424427">
                    <w:rPr>
                      <w:rFonts w:ascii="Arial" w:hAnsi="Arial" w:cs="Arial"/>
                      <w:color w:val="E7E6E6" w:themeColor="background2"/>
                      <w:sz w:val="16"/>
                      <w:szCs w:val="16"/>
                    </w:rPr>
                    <w:t>empty</w:t>
                  </w:r>
                </w:p>
              </w:tc>
            </w:tr>
          </w:tbl>
          <w:p w14:paraId="3AA5D947" w14:textId="77777777" w:rsidR="005145CA" w:rsidRDefault="005145CA" w:rsidP="00594E83">
            <w:pPr>
              <w:spacing w:line="259" w:lineRule="auto"/>
              <w:jc w:val="both"/>
              <w:rPr>
                <w:rFonts w:ascii="Arial" w:hAnsi="Arial" w:cs="Arial"/>
              </w:rPr>
            </w:pPr>
          </w:p>
          <w:p w14:paraId="078D5688" w14:textId="77777777" w:rsidR="005145CA" w:rsidRDefault="005145CA" w:rsidP="00594E83">
            <w:pPr>
              <w:spacing w:line="259" w:lineRule="auto"/>
              <w:jc w:val="both"/>
              <w:rPr>
                <w:rFonts w:ascii="Arial" w:hAnsi="Arial" w:cs="Arial"/>
              </w:rPr>
            </w:pPr>
            <w:r>
              <w:rPr>
                <w:rFonts w:ascii="Arial" w:hAnsi="Arial" w:cs="Arial"/>
              </w:rPr>
              <w:t>The teacher calls for volunteers to go to the blackboard and write down the answers.</w:t>
            </w:r>
          </w:p>
          <w:p w14:paraId="543D5BCC" w14:textId="77777777" w:rsidR="005145CA" w:rsidRDefault="005145CA" w:rsidP="00594E83">
            <w:pPr>
              <w:pStyle w:val="Prrafodelista"/>
              <w:spacing w:line="259" w:lineRule="auto"/>
              <w:jc w:val="center"/>
              <w:rPr>
                <w:rFonts w:ascii="Arial" w:hAnsi="Arial" w:cs="Arial"/>
                <w:b/>
                <w:bCs/>
              </w:rPr>
            </w:pPr>
          </w:p>
          <w:p w14:paraId="50F78A62" w14:textId="77777777" w:rsidR="005145CA" w:rsidRDefault="005145CA" w:rsidP="00594E83">
            <w:pPr>
              <w:spacing w:after="160" w:line="259" w:lineRule="auto"/>
              <w:jc w:val="center"/>
              <w:rPr>
                <w:rFonts w:ascii="Arial" w:hAnsi="Arial" w:cs="Arial"/>
                <w:b/>
              </w:rPr>
            </w:pPr>
          </w:p>
          <w:p w14:paraId="54DFB224" w14:textId="77777777" w:rsidR="005145CA" w:rsidRPr="0028114B" w:rsidRDefault="005145CA" w:rsidP="00594E83">
            <w:pPr>
              <w:spacing w:after="160" w:line="259" w:lineRule="auto"/>
              <w:jc w:val="center"/>
              <w:rPr>
                <w:rFonts w:ascii="Arial" w:hAnsi="Arial" w:cs="Arial"/>
                <w:b/>
              </w:rPr>
            </w:pPr>
            <w:r w:rsidRPr="0028114B">
              <w:rPr>
                <w:rFonts w:ascii="Arial" w:hAnsi="Arial" w:cs="Arial"/>
                <w:b/>
              </w:rPr>
              <w:lastRenderedPageBreak/>
              <w:t>Application/building up</w:t>
            </w:r>
          </w:p>
          <w:p w14:paraId="24C2041E" w14:textId="77777777" w:rsidR="005145CA" w:rsidRPr="0028114B" w:rsidRDefault="005145CA" w:rsidP="00594E83">
            <w:pPr>
              <w:spacing w:line="259" w:lineRule="auto"/>
              <w:contextualSpacing/>
              <w:jc w:val="center"/>
              <w:rPr>
                <w:rFonts w:ascii="Arial" w:hAnsi="Arial" w:cs="Arial"/>
                <w:b/>
              </w:rPr>
            </w:pPr>
            <w:r w:rsidRPr="0028114B">
              <w:rPr>
                <w:rFonts w:ascii="Arial" w:hAnsi="Arial" w:cs="Arial"/>
                <w:b/>
              </w:rPr>
              <w:t>Task completion</w:t>
            </w:r>
          </w:p>
          <w:p w14:paraId="4224C219" w14:textId="77777777" w:rsidR="005145CA" w:rsidRPr="002676DD" w:rsidRDefault="005145CA" w:rsidP="00594E83">
            <w:pPr>
              <w:spacing w:line="259" w:lineRule="auto"/>
              <w:jc w:val="both"/>
              <w:rPr>
                <w:rFonts w:ascii="Arial" w:hAnsi="Arial" w:cs="Arial"/>
              </w:rPr>
            </w:pPr>
            <w:r w:rsidRPr="002676DD">
              <w:rPr>
                <w:rFonts w:ascii="Arial" w:hAnsi="Arial" w:cs="Arial"/>
              </w:rPr>
              <w:t>Students read the paragraph about Julian´s favorite activities</w:t>
            </w:r>
            <w:r>
              <w:rPr>
                <w:rFonts w:ascii="Arial" w:hAnsi="Arial" w:cs="Arial"/>
              </w:rPr>
              <w:t xml:space="preserve"> again. They read the sentences and do the Tue-False exercise (See </w:t>
            </w:r>
            <w:r w:rsidRPr="00D260EA">
              <w:rPr>
                <w:rFonts w:ascii="Arial" w:hAnsi="Arial" w:cs="Arial"/>
                <w:b/>
              </w:rPr>
              <w:t>Annex 3</w:t>
            </w:r>
            <w:r>
              <w:rPr>
                <w:rFonts w:ascii="Arial" w:hAnsi="Arial" w:cs="Arial"/>
              </w:rPr>
              <w:t xml:space="preserve">). If possible, students can click on the following link to do the exercise online. In the following link, you will find the reading exercise online: </w:t>
            </w:r>
            <w:hyperlink r:id="rId62" w:history="1">
              <w:r w:rsidRPr="001A54E7">
                <w:rPr>
                  <w:rStyle w:val="Hipervnculo"/>
                  <w:rFonts w:ascii="Arial" w:hAnsi="Arial" w:cs="Arial"/>
                  <w:bCs/>
                </w:rPr>
                <w:t>https://www.liveworksheets.com/ma1901603ig</w:t>
              </w:r>
            </w:hyperlink>
          </w:p>
          <w:p w14:paraId="173712B3" w14:textId="77777777" w:rsidR="005145CA" w:rsidRDefault="005145CA" w:rsidP="00594E83">
            <w:pPr>
              <w:spacing w:line="259" w:lineRule="auto"/>
              <w:rPr>
                <w:rFonts w:ascii="Arial" w:hAnsi="Arial" w:cs="Arial"/>
                <w:b/>
              </w:rPr>
            </w:pPr>
          </w:p>
          <w:p w14:paraId="36D519CC" w14:textId="77777777" w:rsidR="005145CA" w:rsidRPr="006473ED" w:rsidRDefault="005145CA" w:rsidP="00594E83">
            <w:pPr>
              <w:spacing w:line="259" w:lineRule="auto"/>
              <w:rPr>
                <w:rFonts w:ascii="Arial" w:hAnsi="Arial" w:cs="Arial"/>
              </w:rPr>
            </w:pPr>
            <w:r w:rsidRPr="006473ED">
              <w:rPr>
                <w:rFonts w:ascii="Arial" w:hAnsi="Arial" w:cs="Arial"/>
              </w:rPr>
              <w:t>Based on what Julian likes to do the most, what 2 types of hobbies would you recommend him to practice with you in your free time?</w:t>
            </w:r>
          </w:p>
          <w:p w14:paraId="284B6680" w14:textId="77777777" w:rsidR="005145CA" w:rsidRDefault="005145CA" w:rsidP="00594E83">
            <w:pPr>
              <w:spacing w:line="259" w:lineRule="auto"/>
              <w:rPr>
                <w:rFonts w:ascii="Arial" w:hAnsi="Arial" w:cs="Arial"/>
              </w:rPr>
            </w:pPr>
            <w:r w:rsidRPr="006473ED">
              <w:rPr>
                <w:rFonts w:ascii="Arial" w:hAnsi="Arial" w:cs="Arial"/>
              </w:rPr>
              <w:t>Teacher checks the answers and gives feedback.</w:t>
            </w:r>
          </w:p>
          <w:p w14:paraId="6FA80999" w14:textId="77777777" w:rsidR="005145CA" w:rsidRDefault="005145CA" w:rsidP="00594E83">
            <w:pPr>
              <w:spacing w:line="259" w:lineRule="auto"/>
              <w:rPr>
                <w:rFonts w:ascii="Arial" w:hAnsi="Arial" w:cs="Arial"/>
              </w:rPr>
            </w:pPr>
          </w:p>
          <w:p w14:paraId="3C7300C5" w14:textId="77777777" w:rsidR="005145CA" w:rsidRPr="0028114B" w:rsidRDefault="005145CA" w:rsidP="00594E83">
            <w:pPr>
              <w:adjustRightInd w:val="0"/>
              <w:spacing w:after="160" w:line="259" w:lineRule="auto"/>
              <w:ind w:right="112"/>
              <w:jc w:val="center"/>
              <w:rPr>
                <w:rFonts w:ascii="Arial" w:hAnsi="Arial" w:cs="Arial"/>
                <w:b/>
              </w:rPr>
            </w:pPr>
            <w:r w:rsidRPr="0028114B">
              <w:rPr>
                <w:rFonts w:ascii="Arial" w:hAnsi="Arial" w:cs="Arial"/>
                <w:b/>
              </w:rPr>
              <w:t>Collaboration</w:t>
            </w:r>
          </w:p>
          <w:p w14:paraId="22F160D5" w14:textId="77777777" w:rsidR="005145CA" w:rsidRPr="0028114B" w:rsidRDefault="005145CA" w:rsidP="00594E83">
            <w:pPr>
              <w:spacing w:line="259" w:lineRule="auto"/>
              <w:contextualSpacing/>
              <w:jc w:val="center"/>
              <w:rPr>
                <w:rFonts w:ascii="Arial" w:hAnsi="Arial" w:cs="Arial"/>
                <w:b/>
              </w:rPr>
            </w:pPr>
            <w:r w:rsidRPr="0028114B">
              <w:rPr>
                <w:rFonts w:ascii="Arial" w:hAnsi="Arial" w:cs="Arial"/>
                <w:b/>
              </w:rPr>
              <w:t>Task assessment</w:t>
            </w:r>
          </w:p>
          <w:p w14:paraId="211C8800" w14:textId="77777777" w:rsidR="005145CA" w:rsidRPr="001A54E7" w:rsidRDefault="005145CA" w:rsidP="001A54E7">
            <w:pPr>
              <w:spacing w:line="259" w:lineRule="auto"/>
              <w:jc w:val="both"/>
              <w:rPr>
                <w:rFonts w:ascii="Arial" w:hAnsi="Arial" w:cs="Arial"/>
                <w:b/>
              </w:rPr>
            </w:pPr>
            <w:r w:rsidRPr="001A54E7">
              <w:rPr>
                <w:rFonts w:ascii="Arial" w:hAnsi="Arial" w:cs="Arial"/>
                <w:bCs/>
              </w:rPr>
              <w:t xml:space="preserve">Students read the text and indicate if they like Julian´s activities by writing a check mark according to their own interests in the following chart: (see </w:t>
            </w:r>
            <w:r w:rsidRPr="00D260EA">
              <w:rPr>
                <w:rFonts w:ascii="Arial" w:hAnsi="Arial" w:cs="Arial"/>
                <w:b/>
                <w:bCs/>
              </w:rPr>
              <w:t>annex 4</w:t>
            </w:r>
            <w:r w:rsidRPr="001A54E7">
              <w:rPr>
                <w:rFonts w:ascii="Arial" w:hAnsi="Arial" w:cs="Arial"/>
                <w:bCs/>
              </w:rPr>
              <w:t>)</w:t>
            </w:r>
          </w:p>
          <w:p w14:paraId="5E9A1973" w14:textId="77777777" w:rsidR="005145CA" w:rsidRDefault="005145CA" w:rsidP="00594E83">
            <w:pPr>
              <w:spacing w:line="259" w:lineRule="auto"/>
              <w:jc w:val="both"/>
              <w:rPr>
                <w:rFonts w:ascii="Arial" w:hAnsi="Arial" w:cs="Arial"/>
                <w:b/>
              </w:rPr>
            </w:pPr>
          </w:p>
          <w:p w14:paraId="58CF4C7C" w14:textId="77777777" w:rsidR="005145CA" w:rsidRDefault="005145CA" w:rsidP="00594E83">
            <w:pPr>
              <w:spacing w:line="259" w:lineRule="auto"/>
              <w:jc w:val="both"/>
              <w:rPr>
                <w:rFonts w:ascii="Arial" w:hAnsi="Arial" w:cs="Arial"/>
                <w:b/>
              </w:rPr>
            </w:pPr>
          </w:p>
          <w:p w14:paraId="32C99A45" w14:textId="77777777" w:rsidR="00D260EA" w:rsidRDefault="00D260EA" w:rsidP="00594E83">
            <w:pPr>
              <w:spacing w:line="259" w:lineRule="auto"/>
              <w:jc w:val="both"/>
              <w:rPr>
                <w:rFonts w:ascii="Arial" w:hAnsi="Arial" w:cs="Arial"/>
                <w:b/>
              </w:rPr>
            </w:pPr>
          </w:p>
          <w:p w14:paraId="7B300E26" w14:textId="77777777" w:rsidR="00D260EA" w:rsidRDefault="00D260EA" w:rsidP="00594E83">
            <w:pPr>
              <w:spacing w:line="259" w:lineRule="auto"/>
              <w:jc w:val="both"/>
              <w:rPr>
                <w:rFonts w:ascii="Arial" w:hAnsi="Arial" w:cs="Arial"/>
                <w:b/>
              </w:rPr>
            </w:pPr>
          </w:p>
          <w:p w14:paraId="23B6069E" w14:textId="77777777" w:rsidR="005145CA" w:rsidRDefault="005145CA" w:rsidP="00594E83">
            <w:pPr>
              <w:spacing w:line="259" w:lineRule="auto"/>
              <w:jc w:val="both"/>
              <w:rPr>
                <w:rFonts w:ascii="Arial" w:hAnsi="Arial" w:cs="Arial"/>
                <w:b/>
              </w:rPr>
            </w:pPr>
          </w:p>
          <w:p w14:paraId="19289F83" w14:textId="77777777" w:rsidR="005145CA" w:rsidRPr="00105ACC" w:rsidRDefault="005145CA" w:rsidP="00594E83">
            <w:pPr>
              <w:spacing w:line="259" w:lineRule="auto"/>
              <w:jc w:val="both"/>
              <w:rPr>
                <w:rFonts w:ascii="Arial" w:hAnsi="Arial" w:cs="Arial"/>
                <w:b/>
              </w:rPr>
            </w:pPr>
          </w:p>
          <w:tbl>
            <w:tblPr>
              <w:tblStyle w:val="Tablaconcuadrcula"/>
              <w:tblW w:w="0" w:type="auto"/>
              <w:tblInd w:w="720" w:type="dxa"/>
              <w:tblLayout w:type="fixed"/>
              <w:tblLook w:val="04A0" w:firstRow="1" w:lastRow="0" w:firstColumn="1" w:lastColumn="0" w:noHBand="0" w:noVBand="1"/>
              <w:tblCaption w:val="Tabla sobre cosas que me gustan hacer"/>
              <w:tblDescription w:val="Tabla de tres por seis. La primera celda tiene la palabra: Yo. Los encabezados tienen las palabras: Me gusta y No me gusta. Las celdas de la primera columna tienen las actividades para marcar de acuerdo a las preferencias personales. "/>
            </w:tblPr>
            <w:tblGrid>
              <w:gridCol w:w="2399"/>
              <w:gridCol w:w="2400"/>
              <w:gridCol w:w="2400"/>
            </w:tblGrid>
            <w:tr w:rsidR="005145CA" w14:paraId="2257EE7A" w14:textId="77777777" w:rsidTr="00594E83">
              <w:trPr>
                <w:trHeight w:val="383"/>
              </w:trPr>
              <w:tc>
                <w:tcPr>
                  <w:tcW w:w="7199" w:type="dxa"/>
                  <w:gridSpan w:val="3"/>
                </w:tcPr>
                <w:p w14:paraId="467C1C56" w14:textId="77777777" w:rsidR="005145CA" w:rsidRDefault="005145CA" w:rsidP="00594E83">
                  <w:pPr>
                    <w:pStyle w:val="Prrafodelista"/>
                    <w:spacing w:line="259" w:lineRule="auto"/>
                    <w:ind w:left="0"/>
                    <w:jc w:val="center"/>
                    <w:rPr>
                      <w:rFonts w:ascii="Arial" w:hAnsi="Arial" w:cs="Arial"/>
                      <w:color w:val="000000" w:themeColor="text1"/>
                    </w:rPr>
                  </w:pPr>
                  <w:r>
                    <w:rPr>
                      <w:rFonts w:ascii="Arial" w:hAnsi="Arial" w:cs="Arial"/>
                      <w:color w:val="000000" w:themeColor="text1"/>
                    </w:rPr>
                    <w:lastRenderedPageBreak/>
                    <w:t>THINGS I LIKE DOING</w:t>
                  </w:r>
                </w:p>
              </w:tc>
            </w:tr>
            <w:tr w:rsidR="005145CA" w14:paraId="3BE81E29" w14:textId="77777777" w:rsidTr="00594E83">
              <w:trPr>
                <w:trHeight w:val="383"/>
              </w:trPr>
              <w:tc>
                <w:tcPr>
                  <w:tcW w:w="2399" w:type="dxa"/>
                </w:tcPr>
                <w:p w14:paraId="226492FE" w14:textId="77777777" w:rsidR="005145CA" w:rsidRPr="00CC0023" w:rsidRDefault="005145CA" w:rsidP="00594E83">
                  <w:pPr>
                    <w:pStyle w:val="Prrafodelista"/>
                    <w:spacing w:line="259" w:lineRule="auto"/>
                    <w:ind w:left="0"/>
                    <w:jc w:val="center"/>
                    <w:rPr>
                      <w:rFonts w:ascii="Arial" w:hAnsi="Arial" w:cs="Arial"/>
                      <w:b/>
                      <w:color w:val="000000" w:themeColor="text1"/>
                    </w:rPr>
                  </w:pPr>
                  <w:r>
                    <w:rPr>
                      <w:rFonts w:ascii="Arial" w:hAnsi="Arial" w:cs="Arial"/>
                      <w:b/>
                      <w:color w:val="000000" w:themeColor="text1"/>
                    </w:rPr>
                    <w:t>ME</w:t>
                  </w:r>
                </w:p>
              </w:tc>
              <w:tc>
                <w:tcPr>
                  <w:tcW w:w="2400" w:type="dxa"/>
                </w:tcPr>
                <w:p w14:paraId="0767D77E" w14:textId="77777777" w:rsidR="005145CA" w:rsidRDefault="005145CA" w:rsidP="00594E83">
                  <w:pPr>
                    <w:pStyle w:val="Prrafodelista"/>
                    <w:spacing w:line="259" w:lineRule="auto"/>
                    <w:ind w:left="0"/>
                    <w:jc w:val="center"/>
                    <w:rPr>
                      <w:rFonts w:ascii="Arial" w:hAnsi="Arial" w:cs="Arial"/>
                      <w:color w:val="000000" w:themeColor="text1"/>
                    </w:rPr>
                  </w:pPr>
                  <w:r>
                    <w:rPr>
                      <w:noProof/>
                      <w:lang w:eastAsia="en-US"/>
                    </w:rPr>
                    <w:drawing>
                      <wp:inline distT="0" distB="0" distL="0" distR="0" wp14:anchorId="20431469" wp14:editId="4872B797">
                        <wp:extent cx="482600" cy="482600"/>
                        <wp:effectExtent l="0" t="0" r="0" b="0"/>
                        <wp:docPr id="1308591172" name="Imagen 1308591172" descr="Smiley - Wikipedia, la enciclopedia 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miley - Wikipedia, la enciclopedia libre"/>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82600" cy="482600"/>
                                </a:xfrm>
                                <a:prstGeom prst="rect">
                                  <a:avLst/>
                                </a:prstGeom>
                                <a:noFill/>
                                <a:ln>
                                  <a:noFill/>
                                </a:ln>
                              </pic:spPr>
                            </pic:pic>
                          </a:graphicData>
                        </a:graphic>
                      </wp:inline>
                    </w:drawing>
                  </w:r>
                </w:p>
                <w:p w14:paraId="35C2BF9C" w14:textId="77777777" w:rsidR="005145CA" w:rsidRDefault="005145CA" w:rsidP="00594E83">
                  <w:pPr>
                    <w:pStyle w:val="Prrafodelista"/>
                    <w:spacing w:line="259" w:lineRule="auto"/>
                    <w:ind w:left="0"/>
                    <w:jc w:val="center"/>
                    <w:rPr>
                      <w:rFonts w:ascii="Arial" w:hAnsi="Arial" w:cs="Arial"/>
                      <w:color w:val="000000" w:themeColor="text1"/>
                    </w:rPr>
                  </w:pPr>
                </w:p>
                <w:p w14:paraId="0B3D9E6A" w14:textId="77777777" w:rsidR="005145CA" w:rsidRDefault="005145CA" w:rsidP="00594E83">
                  <w:pPr>
                    <w:pStyle w:val="Prrafodelista"/>
                    <w:spacing w:line="259" w:lineRule="auto"/>
                    <w:ind w:left="0"/>
                    <w:jc w:val="center"/>
                    <w:rPr>
                      <w:rFonts w:ascii="Arial" w:hAnsi="Arial" w:cs="Arial"/>
                      <w:color w:val="000000" w:themeColor="text1"/>
                    </w:rPr>
                  </w:pPr>
                </w:p>
                <w:p w14:paraId="55F2FAB5" w14:textId="77777777" w:rsidR="005145CA" w:rsidRDefault="005145CA" w:rsidP="00594E83">
                  <w:pPr>
                    <w:pStyle w:val="Prrafodelista"/>
                    <w:spacing w:line="259" w:lineRule="auto"/>
                    <w:ind w:left="0"/>
                    <w:jc w:val="center"/>
                    <w:rPr>
                      <w:rFonts w:ascii="Arial" w:hAnsi="Arial" w:cs="Arial"/>
                      <w:color w:val="000000" w:themeColor="text1"/>
                    </w:rPr>
                  </w:pPr>
                  <w:r>
                    <w:rPr>
                      <w:rFonts w:ascii="Arial" w:hAnsi="Arial" w:cs="Arial"/>
                      <w:color w:val="000000" w:themeColor="text1"/>
                    </w:rPr>
                    <w:t>I like…</w:t>
                  </w:r>
                </w:p>
              </w:tc>
              <w:tc>
                <w:tcPr>
                  <w:tcW w:w="2400" w:type="dxa"/>
                </w:tcPr>
                <w:p w14:paraId="6588E66A" w14:textId="77777777" w:rsidR="005145CA" w:rsidRDefault="005145CA" w:rsidP="00594E83">
                  <w:pPr>
                    <w:pStyle w:val="Prrafodelista"/>
                    <w:spacing w:line="259" w:lineRule="auto"/>
                    <w:ind w:left="0"/>
                    <w:jc w:val="center"/>
                    <w:rPr>
                      <w:rFonts w:ascii="Arial" w:hAnsi="Arial" w:cs="Arial"/>
                      <w:color w:val="000000" w:themeColor="text1"/>
                    </w:rPr>
                  </w:pPr>
                  <w:r>
                    <w:rPr>
                      <w:noProof/>
                      <w:lang w:eastAsia="en-US"/>
                    </w:rPr>
                    <w:drawing>
                      <wp:inline distT="0" distB="0" distL="0" distR="0" wp14:anchorId="73FA0594" wp14:editId="59B4E3EB">
                        <wp:extent cx="584200" cy="584200"/>
                        <wp:effectExtent l="0" t="0" r="6350" b="6350"/>
                        <wp:docPr id="1308591173" name="Imagen 1308591173" descr="Free Sad Face Icon, Symbol. PNG, SVG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ree Sad Face Icon, Symbol. PNG, SVG Download."/>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84200" cy="584200"/>
                                </a:xfrm>
                                <a:prstGeom prst="rect">
                                  <a:avLst/>
                                </a:prstGeom>
                                <a:noFill/>
                                <a:ln>
                                  <a:noFill/>
                                </a:ln>
                              </pic:spPr>
                            </pic:pic>
                          </a:graphicData>
                        </a:graphic>
                      </wp:inline>
                    </w:drawing>
                  </w:r>
                </w:p>
                <w:p w14:paraId="4FFC6997" w14:textId="77777777" w:rsidR="005145CA" w:rsidRDefault="005145CA" w:rsidP="00594E83">
                  <w:pPr>
                    <w:pStyle w:val="Prrafodelista"/>
                    <w:spacing w:line="259" w:lineRule="auto"/>
                    <w:ind w:left="0"/>
                    <w:rPr>
                      <w:rFonts w:ascii="Arial" w:hAnsi="Arial" w:cs="Arial"/>
                      <w:color w:val="000000" w:themeColor="text1"/>
                    </w:rPr>
                  </w:pPr>
                </w:p>
                <w:p w14:paraId="216BB414" w14:textId="77777777" w:rsidR="005145CA" w:rsidRDefault="005145CA" w:rsidP="00594E83">
                  <w:pPr>
                    <w:pStyle w:val="Prrafodelista"/>
                    <w:spacing w:line="259" w:lineRule="auto"/>
                    <w:ind w:left="0"/>
                    <w:rPr>
                      <w:rFonts w:ascii="Arial" w:hAnsi="Arial" w:cs="Arial"/>
                      <w:color w:val="000000" w:themeColor="text1"/>
                    </w:rPr>
                  </w:pPr>
                  <w:r>
                    <w:rPr>
                      <w:rFonts w:ascii="Arial" w:hAnsi="Arial" w:cs="Arial"/>
                      <w:color w:val="000000" w:themeColor="text1"/>
                    </w:rPr>
                    <w:t>I don’t like…</w:t>
                  </w:r>
                </w:p>
              </w:tc>
            </w:tr>
            <w:tr w:rsidR="005145CA" w14:paraId="00E89B5A" w14:textId="77777777" w:rsidTr="00594E83">
              <w:trPr>
                <w:trHeight w:val="383"/>
              </w:trPr>
              <w:tc>
                <w:tcPr>
                  <w:tcW w:w="2399" w:type="dxa"/>
                </w:tcPr>
                <w:p w14:paraId="52D9DBE4" w14:textId="77777777" w:rsidR="005145CA" w:rsidRDefault="005145CA" w:rsidP="00594E83">
                  <w:pPr>
                    <w:pStyle w:val="Prrafodelista"/>
                    <w:spacing w:line="259" w:lineRule="auto"/>
                    <w:ind w:left="0"/>
                    <w:jc w:val="both"/>
                    <w:rPr>
                      <w:rFonts w:ascii="Arial" w:hAnsi="Arial" w:cs="Arial"/>
                      <w:color w:val="000000" w:themeColor="text1"/>
                    </w:rPr>
                  </w:pPr>
                  <w:r>
                    <w:rPr>
                      <w:rFonts w:ascii="Arial" w:hAnsi="Arial" w:cs="Arial"/>
                      <w:color w:val="000000" w:themeColor="text1"/>
                    </w:rPr>
                    <w:t>Reading comics</w:t>
                  </w:r>
                </w:p>
              </w:tc>
              <w:tc>
                <w:tcPr>
                  <w:tcW w:w="2400" w:type="dxa"/>
                </w:tcPr>
                <w:p w14:paraId="0AD5A13C" w14:textId="77777777" w:rsidR="005145CA" w:rsidRDefault="005145CA" w:rsidP="00594E83">
                  <w:pPr>
                    <w:pStyle w:val="Prrafodelista"/>
                    <w:spacing w:line="259" w:lineRule="auto"/>
                    <w:ind w:left="0"/>
                    <w:jc w:val="both"/>
                    <w:rPr>
                      <w:rFonts w:ascii="Arial" w:hAnsi="Arial" w:cs="Arial"/>
                      <w:color w:val="000000" w:themeColor="text1"/>
                    </w:rPr>
                  </w:pPr>
                </w:p>
              </w:tc>
              <w:tc>
                <w:tcPr>
                  <w:tcW w:w="2400" w:type="dxa"/>
                </w:tcPr>
                <w:p w14:paraId="40972163" w14:textId="77777777" w:rsidR="005145CA" w:rsidRDefault="005145CA" w:rsidP="00594E83">
                  <w:pPr>
                    <w:pStyle w:val="Prrafodelista"/>
                    <w:spacing w:line="259" w:lineRule="auto"/>
                    <w:ind w:left="0"/>
                    <w:jc w:val="both"/>
                    <w:rPr>
                      <w:rFonts w:ascii="Arial" w:hAnsi="Arial" w:cs="Arial"/>
                      <w:color w:val="000000" w:themeColor="text1"/>
                    </w:rPr>
                  </w:pPr>
                </w:p>
              </w:tc>
            </w:tr>
            <w:tr w:rsidR="005145CA" w14:paraId="45E6EBFC" w14:textId="77777777" w:rsidTr="00594E83">
              <w:trPr>
                <w:trHeight w:val="383"/>
              </w:trPr>
              <w:tc>
                <w:tcPr>
                  <w:tcW w:w="2399" w:type="dxa"/>
                </w:tcPr>
                <w:p w14:paraId="769C6AA3" w14:textId="77777777" w:rsidR="005145CA" w:rsidRDefault="005145CA" w:rsidP="00594E83">
                  <w:pPr>
                    <w:pStyle w:val="Prrafodelista"/>
                    <w:spacing w:line="259" w:lineRule="auto"/>
                    <w:ind w:left="0"/>
                    <w:jc w:val="both"/>
                    <w:rPr>
                      <w:rFonts w:ascii="Arial" w:hAnsi="Arial" w:cs="Arial"/>
                      <w:color w:val="000000" w:themeColor="text1"/>
                    </w:rPr>
                  </w:pPr>
                  <w:r>
                    <w:rPr>
                      <w:rFonts w:ascii="Arial" w:hAnsi="Arial" w:cs="Arial"/>
                      <w:color w:val="000000" w:themeColor="text1"/>
                    </w:rPr>
                    <w:t>Going shopping</w:t>
                  </w:r>
                </w:p>
              </w:tc>
              <w:tc>
                <w:tcPr>
                  <w:tcW w:w="2400" w:type="dxa"/>
                </w:tcPr>
                <w:p w14:paraId="69B3F017" w14:textId="77777777" w:rsidR="005145CA" w:rsidRDefault="005145CA" w:rsidP="00594E83">
                  <w:pPr>
                    <w:pStyle w:val="Prrafodelista"/>
                    <w:spacing w:line="259" w:lineRule="auto"/>
                    <w:ind w:left="0"/>
                    <w:jc w:val="both"/>
                    <w:rPr>
                      <w:rFonts w:ascii="Arial" w:hAnsi="Arial" w:cs="Arial"/>
                      <w:color w:val="000000" w:themeColor="text1"/>
                    </w:rPr>
                  </w:pPr>
                </w:p>
              </w:tc>
              <w:tc>
                <w:tcPr>
                  <w:tcW w:w="2400" w:type="dxa"/>
                </w:tcPr>
                <w:p w14:paraId="370E97EB" w14:textId="77777777" w:rsidR="005145CA" w:rsidRDefault="005145CA" w:rsidP="00594E83">
                  <w:pPr>
                    <w:pStyle w:val="Prrafodelista"/>
                    <w:spacing w:line="259" w:lineRule="auto"/>
                    <w:ind w:left="0"/>
                    <w:jc w:val="both"/>
                    <w:rPr>
                      <w:rFonts w:ascii="Arial" w:hAnsi="Arial" w:cs="Arial"/>
                      <w:color w:val="000000" w:themeColor="text1"/>
                    </w:rPr>
                  </w:pPr>
                </w:p>
              </w:tc>
            </w:tr>
            <w:tr w:rsidR="005145CA" w14:paraId="38C25AAD" w14:textId="77777777" w:rsidTr="00594E83">
              <w:trPr>
                <w:trHeight w:val="383"/>
              </w:trPr>
              <w:tc>
                <w:tcPr>
                  <w:tcW w:w="2399" w:type="dxa"/>
                </w:tcPr>
                <w:p w14:paraId="46F805AD" w14:textId="77777777" w:rsidR="005145CA" w:rsidRDefault="005145CA" w:rsidP="00594E83">
                  <w:pPr>
                    <w:pStyle w:val="Prrafodelista"/>
                    <w:spacing w:line="259" w:lineRule="auto"/>
                    <w:ind w:left="0"/>
                    <w:jc w:val="both"/>
                    <w:rPr>
                      <w:rFonts w:ascii="Arial" w:hAnsi="Arial" w:cs="Arial"/>
                      <w:color w:val="000000" w:themeColor="text1"/>
                    </w:rPr>
                  </w:pPr>
                  <w:r>
                    <w:rPr>
                      <w:rFonts w:ascii="Arial" w:hAnsi="Arial" w:cs="Arial"/>
                      <w:color w:val="000000" w:themeColor="text1"/>
                    </w:rPr>
                    <w:t>Roller-skating</w:t>
                  </w:r>
                </w:p>
              </w:tc>
              <w:tc>
                <w:tcPr>
                  <w:tcW w:w="2400" w:type="dxa"/>
                </w:tcPr>
                <w:p w14:paraId="33FEA39A" w14:textId="77777777" w:rsidR="005145CA" w:rsidRDefault="005145CA" w:rsidP="00594E83">
                  <w:pPr>
                    <w:pStyle w:val="Prrafodelista"/>
                    <w:spacing w:line="259" w:lineRule="auto"/>
                    <w:ind w:left="0"/>
                    <w:jc w:val="both"/>
                    <w:rPr>
                      <w:rFonts w:ascii="Arial" w:hAnsi="Arial" w:cs="Arial"/>
                      <w:color w:val="000000" w:themeColor="text1"/>
                    </w:rPr>
                  </w:pPr>
                </w:p>
              </w:tc>
              <w:tc>
                <w:tcPr>
                  <w:tcW w:w="2400" w:type="dxa"/>
                </w:tcPr>
                <w:p w14:paraId="4AD7180C" w14:textId="77777777" w:rsidR="005145CA" w:rsidRDefault="005145CA" w:rsidP="00594E83">
                  <w:pPr>
                    <w:pStyle w:val="Prrafodelista"/>
                    <w:spacing w:line="259" w:lineRule="auto"/>
                    <w:ind w:left="0"/>
                    <w:jc w:val="both"/>
                    <w:rPr>
                      <w:rFonts w:ascii="Arial" w:hAnsi="Arial" w:cs="Arial"/>
                      <w:color w:val="000000" w:themeColor="text1"/>
                    </w:rPr>
                  </w:pPr>
                </w:p>
              </w:tc>
            </w:tr>
            <w:tr w:rsidR="005145CA" w14:paraId="1B423112" w14:textId="77777777" w:rsidTr="00594E83">
              <w:trPr>
                <w:trHeight w:val="383"/>
              </w:trPr>
              <w:tc>
                <w:tcPr>
                  <w:tcW w:w="2399" w:type="dxa"/>
                </w:tcPr>
                <w:p w14:paraId="131D8248" w14:textId="77777777" w:rsidR="005145CA" w:rsidRDefault="005145CA" w:rsidP="00594E83">
                  <w:pPr>
                    <w:pStyle w:val="Prrafodelista"/>
                    <w:spacing w:line="259" w:lineRule="auto"/>
                    <w:ind w:left="0"/>
                    <w:jc w:val="both"/>
                    <w:rPr>
                      <w:rFonts w:ascii="Arial" w:hAnsi="Arial" w:cs="Arial"/>
                      <w:color w:val="000000" w:themeColor="text1"/>
                    </w:rPr>
                  </w:pPr>
                  <w:r>
                    <w:rPr>
                      <w:rFonts w:ascii="Arial" w:hAnsi="Arial" w:cs="Arial"/>
                      <w:color w:val="000000" w:themeColor="text1"/>
                    </w:rPr>
                    <w:t>Talking to friends</w:t>
                  </w:r>
                </w:p>
              </w:tc>
              <w:tc>
                <w:tcPr>
                  <w:tcW w:w="2400" w:type="dxa"/>
                </w:tcPr>
                <w:p w14:paraId="6E1BB90E" w14:textId="77777777" w:rsidR="005145CA" w:rsidRDefault="005145CA" w:rsidP="00594E83">
                  <w:pPr>
                    <w:pStyle w:val="Prrafodelista"/>
                    <w:spacing w:line="259" w:lineRule="auto"/>
                    <w:ind w:left="0"/>
                    <w:jc w:val="both"/>
                    <w:rPr>
                      <w:rFonts w:ascii="Arial" w:hAnsi="Arial" w:cs="Arial"/>
                      <w:color w:val="000000" w:themeColor="text1"/>
                    </w:rPr>
                  </w:pPr>
                </w:p>
              </w:tc>
              <w:tc>
                <w:tcPr>
                  <w:tcW w:w="2400" w:type="dxa"/>
                </w:tcPr>
                <w:p w14:paraId="38973111" w14:textId="77777777" w:rsidR="005145CA" w:rsidRDefault="005145CA" w:rsidP="00594E83">
                  <w:pPr>
                    <w:pStyle w:val="Prrafodelista"/>
                    <w:spacing w:line="259" w:lineRule="auto"/>
                    <w:ind w:left="0"/>
                    <w:jc w:val="both"/>
                    <w:rPr>
                      <w:rFonts w:ascii="Arial" w:hAnsi="Arial" w:cs="Arial"/>
                      <w:color w:val="000000" w:themeColor="text1"/>
                    </w:rPr>
                  </w:pPr>
                </w:p>
              </w:tc>
            </w:tr>
            <w:tr w:rsidR="005145CA" w14:paraId="1A10B15F" w14:textId="77777777" w:rsidTr="00594E83">
              <w:trPr>
                <w:trHeight w:val="383"/>
              </w:trPr>
              <w:tc>
                <w:tcPr>
                  <w:tcW w:w="2399" w:type="dxa"/>
                </w:tcPr>
                <w:p w14:paraId="5561357D" w14:textId="77777777" w:rsidR="005145CA" w:rsidRDefault="005145CA" w:rsidP="00594E83">
                  <w:pPr>
                    <w:pStyle w:val="Prrafodelista"/>
                    <w:spacing w:line="259" w:lineRule="auto"/>
                    <w:ind w:left="0"/>
                    <w:jc w:val="both"/>
                    <w:rPr>
                      <w:rFonts w:ascii="Arial" w:hAnsi="Arial" w:cs="Arial"/>
                      <w:color w:val="000000" w:themeColor="text1"/>
                    </w:rPr>
                  </w:pPr>
                  <w:r>
                    <w:rPr>
                      <w:rFonts w:ascii="Arial" w:hAnsi="Arial" w:cs="Arial"/>
                      <w:color w:val="000000" w:themeColor="text1"/>
                    </w:rPr>
                    <w:t>Collecting stickers</w:t>
                  </w:r>
                </w:p>
              </w:tc>
              <w:tc>
                <w:tcPr>
                  <w:tcW w:w="2400" w:type="dxa"/>
                </w:tcPr>
                <w:p w14:paraId="0D4DCDDC" w14:textId="77777777" w:rsidR="005145CA" w:rsidRDefault="005145CA" w:rsidP="00594E83">
                  <w:pPr>
                    <w:pStyle w:val="Prrafodelista"/>
                    <w:spacing w:line="259" w:lineRule="auto"/>
                    <w:ind w:left="0"/>
                    <w:jc w:val="both"/>
                    <w:rPr>
                      <w:rFonts w:ascii="Arial" w:hAnsi="Arial" w:cs="Arial"/>
                      <w:color w:val="000000" w:themeColor="text1"/>
                    </w:rPr>
                  </w:pPr>
                </w:p>
              </w:tc>
              <w:tc>
                <w:tcPr>
                  <w:tcW w:w="2400" w:type="dxa"/>
                </w:tcPr>
                <w:p w14:paraId="7CDF3567" w14:textId="77777777" w:rsidR="005145CA" w:rsidRDefault="005145CA" w:rsidP="00594E83">
                  <w:pPr>
                    <w:pStyle w:val="Prrafodelista"/>
                    <w:spacing w:line="259" w:lineRule="auto"/>
                    <w:ind w:left="0"/>
                    <w:jc w:val="both"/>
                    <w:rPr>
                      <w:rFonts w:ascii="Arial" w:hAnsi="Arial" w:cs="Arial"/>
                      <w:color w:val="000000" w:themeColor="text1"/>
                    </w:rPr>
                  </w:pPr>
                </w:p>
              </w:tc>
            </w:tr>
          </w:tbl>
          <w:p w14:paraId="0D715438" w14:textId="77777777" w:rsidR="005145CA" w:rsidRPr="00CC0023" w:rsidRDefault="005145CA" w:rsidP="00594E83">
            <w:pPr>
              <w:pStyle w:val="Prrafodelista"/>
              <w:spacing w:line="259" w:lineRule="auto"/>
              <w:jc w:val="both"/>
              <w:rPr>
                <w:rFonts w:ascii="Arial" w:hAnsi="Arial" w:cs="Arial"/>
                <w:b/>
              </w:rPr>
            </w:pPr>
          </w:p>
          <w:p w14:paraId="4FB89F7E" w14:textId="77777777" w:rsidR="005145CA" w:rsidRPr="00E41D62" w:rsidRDefault="005145CA" w:rsidP="00594E83">
            <w:pPr>
              <w:spacing w:line="259" w:lineRule="auto"/>
              <w:jc w:val="both"/>
              <w:rPr>
                <w:rFonts w:ascii="Arial" w:hAnsi="Arial" w:cs="Arial"/>
              </w:rPr>
            </w:pPr>
            <w:r w:rsidRPr="00E41D62">
              <w:rPr>
                <w:rFonts w:ascii="Arial" w:hAnsi="Arial" w:cs="Arial"/>
              </w:rPr>
              <w:t xml:space="preserve">Students practice in pairs asking each other the following questions: </w:t>
            </w:r>
          </w:p>
          <w:p w14:paraId="78CB729F" w14:textId="77777777" w:rsidR="005145CA" w:rsidRPr="00E41D62" w:rsidRDefault="005145CA" w:rsidP="00594E83">
            <w:pPr>
              <w:spacing w:line="259" w:lineRule="auto"/>
              <w:jc w:val="both"/>
              <w:rPr>
                <w:rFonts w:ascii="Arial" w:hAnsi="Arial" w:cs="Arial"/>
              </w:rPr>
            </w:pPr>
            <w:r w:rsidRPr="00E41D62">
              <w:rPr>
                <w:rFonts w:ascii="Arial" w:hAnsi="Arial" w:cs="Arial"/>
              </w:rPr>
              <w:t>Do you like reading comics?</w:t>
            </w:r>
          </w:p>
          <w:p w14:paraId="2FF93367" w14:textId="77777777" w:rsidR="005145CA" w:rsidRPr="00E41D62" w:rsidRDefault="005145CA" w:rsidP="00594E83">
            <w:pPr>
              <w:spacing w:line="259" w:lineRule="auto"/>
              <w:rPr>
                <w:rFonts w:ascii="Arial" w:hAnsi="Arial" w:cs="Arial"/>
              </w:rPr>
            </w:pPr>
            <w:r w:rsidRPr="00E41D62">
              <w:rPr>
                <w:rFonts w:ascii="Arial" w:hAnsi="Arial" w:cs="Arial"/>
              </w:rPr>
              <w:t xml:space="preserve">Do you like going shopping? </w:t>
            </w:r>
          </w:p>
          <w:p w14:paraId="0635B0CA" w14:textId="77777777" w:rsidR="005145CA" w:rsidRPr="00E41D62" w:rsidRDefault="005145CA" w:rsidP="00594E83">
            <w:pPr>
              <w:spacing w:line="259" w:lineRule="auto"/>
              <w:rPr>
                <w:rFonts w:ascii="Arial" w:hAnsi="Arial" w:cs="Arial"/>
              </w:rPr>
            </w:pPr>
            <w:r w:rsidRPr="00E41D62">
              <w:rPr>
                <w:rFonts w:ascii="Arial" w:hAnsi="Arial" w:cs="Arial"/>
              </w:rPr>
              <w:t>Do you like ___?</w:t>
            </w:r>
          </w:p>
        </w:tc>
        <w:tc>
          <w:tcPr>
            <w:tcW w:w="1130" w:type="dxa"/>
            <w:gridSpan w:val="2"/>
            <w:tcBorders>
              <w:bottom w:val="single" w:sz="4" w:space="0" w:color="auto"/>
            </w:tcBorders>
          </w:tcPr>
          <w:p w14:paraId="54CBFBF7" w14:textId="77777777" w:rsidR="005145CA" w:rsidRDefault="005145CA" w:rsidP="00594E83">
            <w:pPr>
              <w:pStyle w:val="NormalWeb"/>
              <w:spacing w:line="360" w:lineRule="auto"/>
              <w:rPr>
                <w:rFonts w:ascii="Arial" w:hAnsi="Arial" w:cs="Arial"/>
                <w:sz w:val="18"/>
                <w:szCs w:val="18"/>
              </w:rPr>
            </w:pPr>
            <w:r>
              <w:rPr>
                <w:rFonts w:ascii="Arial" w:hAnsi="Arial" w:cs="Arial"/>
                <w:sz w:val="18"/>
                <w:szCs w:val="18"/>
              </w:rPr>
              <w:lastRenderedPageBreak/>
              <w:t>40 minutes</w:t>
            </w:r>
          </w:p>
          <w:p w14:paraId="308E109E" w14:textId="77777777" w:rsidR="005145CA" w:rsidRDefault="005145CA" w:rsidP="00594E83">
            <w:pPr>
              <w:pStyle w:val="NormalWeb"/>
              <w:spacing w:line="360" w:lineRule="auto"/>
              <w:rPr>
                <w:rFonts w:ascii="Arial" w:hAnsi="Arial" w:cs="Arial"/>
                <w:sz w:val="18"/>
                <w:szCs w:val="18"/>
              </w:rPr>
            </w:pPr>
          </w:p>
        </w:tc>
      </w:tr>
      <w:tr w:rsidR="005145CA" w:rsidRPr="008E6CDD" w14:paraId="450A6C1F" w14:textId="77777777" w:rsidTr="00594E83">
        <w:trPr>
          <w:trHeight w:val="334"/>
          <w:jc w:val="center"/>
        </w:trPr>
        <w:tc>
          <w:tcPr>
            <w:tcW w:w="2689" w:type="dxa"/>
            <w:tcBorders>
              <w:bottom w:val="single" w:sz="4" w:space="0" w:color="auto"/>
            </w:tcBorders>
          </w:tcPr>
          <w:p w14:paraId="526C8B9A" w14:textId="44F1ED3F" w:rsidR="005145CA" w:rsidRDefault="005145CA" w:rsidP="00594E83">
            <w:pPr>
              <w:rPr>
                <w:rFonts w:ascii="Arial" w:hAnsi="Arial" w:cs="Arial"/>
              </w:rPr>
            </w:pPr>
            <w:r w:rsidRPr="00510743">
              <w:rPr>
                <w:rFonts w:ascii="Arial" w:hAnsi="Arial" w:cs="Arial"/>
                <w:b/>
              </w:rPr>
              <w:lastRenderedPageBreak/>
              <w:t>R.P.A.1.</w:t>
            </w:r>
            <w:r>
              <w:rPr>
                <w:rFonts w:ascii="Arial" w:hAnsi="Arial" w:cs="Arial"/>
                <w:b/>
              </w:rPr>
              <w:t xml:space="preserve"> </w:t>
            </w:r>
            <w:r w:rsidR="00FC7409" w:rsidRPr="00FC7409">
              <w:rPr>
                <w:rFonts w:ascii="Arial" w:hAnsi="Arial" w:cs="Arial"/>
              </w:rPr>
              <w:t>p</w:t>
            </w:r>
            <w:r w:rsidRPr="00FC7409">
              <w:rPr>
                <w:rFonts w:ascii="Arial" w:hAnsi="Arial" w:cs="Arial"/>
                <w:color w:val="000000"/>
              </w:rPr>
              <w:t>roduces</w:t>
            </w:r>
            <w:r w:rsidRPr="00510743">
              <w:rPr>
                <w:rFonts w:ascii="Arial" w:hAnsi="Arial" w:cs="Arial"/>
                <w:color w:val="000000"/>
              </w:rPr>
              <w:t xml:space="preserve"> the 44 phonemes with verbal modeling and visual cues and </w:t>
            </w:r>
            <w:r w:rsidRPr="00510743">
              <w:rPr>
                <w:rFonts w:ascii="Arial" w:hAnsi="Arial" w:cs="Arial"/>
              </w:rPr>
              <w:t>practices minimal pair sounds: s / θ</w:t>
            </w:r>
            <w:r>
              <w:rPr>
                <w:rFonts w:ascii="Arial" w:hAnsi="Arial" w:cs="Arial"/>
              </w:rPr>
              <w:t xml:space="preserve"> </w:t>
            </w:r>
            <w:r w:rsidRPr="00510743">
              <w:rPr>
                <w:rFonts w:ascii="Arial" w:hAnsi="Arial" w:cs="Arial"/>
              </w:rPr>
              <w:t>sin/ thin</w:t>
            </w:r>
            <w:r>
              <w:rPr>
                <w:rFonts w:ascii="Arial" w:hAnsi="Arial" w:cs="Arial"/>
              </w:rPr>
              <w:t>.</w:t>
            </w:r>
          </w:p>
          <w:p w14:paraId="29347567" w14:textId="77777777" w:rsidR="005145CA" w:rsidRPr="00FC60D5" w:rsidRDefault="005145CA" w:rsidP="00594E83">
            <w:pPr>
              <w:pStyle w:val="NormalWeb"/>
              <w:rPr>
                <w:rFonts w:ascii="Arial" w:hAnsi="Arial" w:cs="Arial"/>
                <w:sz w:val="18"/>
                <w:szCs w:val="20"/>
              </w:rPr>
            </w:pPr>
          </w:p>
          <w:p w14:paraId="5C88BDD1" w14:textId="77777777" w:rsidR="005145CA" w:rsidRDefault="005145CA" w:rsidP="00594E83">
            <w:pPr>
              <w:pStyle w:val="NormalWeb"/>
              <w:rPr>
                <w:rFonts w:ascii="Arial" w:hAnsi="Arial" w:cs="Arial"/>
                <w:sz w:val="18"/>
                <w:szCs w:val="20"/>
              </w:rPr>
            </w:pPr>
            <w:r w:rsidRPr="00FC60D5">
              <w:rPr>
                <w:rFonts w:ascii="Arial" w:hAnsi="Arial" w:cs="Arial"/>
                <w:sz w:val="18"/>
                <w:szCs w:val="20"/>
              </w:rPr>
              <w:t>INDICATORS</w:t>
            </w:r>
          </w:p>
          <w:p w14:paraId="04E6ED1F" w14:textId="77777777" w:rsidR="005145CA" w:rsidRDefault="005145CA" w:rsidP="00594E83">
            <w:pPr>
              <w:pStyle w:val="NormalWeb"/>
              <w:rPr>
                <w:rFonts w:ascii="Arial" w:hAnsi="Arial" w:cs="Arial"/>
                <w:sz w:val="18"/>
                <w:szCs w:val="20"/>
              </w:rPr>
            </w:pPr>
          </w:p>
          <w:p w14:paraId="2A236AD9" w14:textId="77777777" w:rsidR="005145CA" w:rsidRPr="00FC60D5" w:rsidRDefault="005145CA" w:rsidP="00594E83">
            <w:pPr>
              <w:pStyle w:val="NormalWeb"/>
              <w:rPr>
                <w:rFonts w:ascii="Arial" w:hAnsi="Arial" w:cs="Arial"/>
                <w:sz w:val="18"/>
                <w:szCs w:val="20"/>
              </w:rPr>
            </w:pPr>
          </w:p>
          <w:p w14:paraId="2BC6BD3B" w14:textId="77777777" w:rsidR="005145CA" w:rsidRPr="00FC60D5" w:rsidRDefault="005145CA" w:rsidP="00594E83">
            <w:pPr>
              <w:pStyle w:val="NormalWeb"/>
              <w:rPr>
                <w:rFonts w:ascii="Arial" w:hAnsi="Arial" w:cs="Arial"/>
              </w:rPr>
            </w:pPr>
            <w:r w:rsidRPr="00FC60D5">
              <w:rPr>
                <w:rFonts w:ascii="Arial" w:eastAsia="Calibri" w:hAnsi="Arial" w:cs="Arial"/>
                <w:b/>
              </w:rPr>
              <w:t>R.P.A.1.2</w:t>
            </w:r>
            <w:r w:rsidRPr="00FC60D5">
              <w:rPr>
                <w:rFonts w:ascii="Arial" w:eastAsia="Calibri" w:hAnsi="Arial" w:cs="Arial"/>
              </w:rPr>
              <w:t xml:space="preserve">. </w:t>
            </w:r>
            <w:r w:rsidRPr="00FC60D5">
              <w:rPr>
                <w:rFonts w:ascii="Arial" w:hAnsi="Arial" w:cs="Arial"/>
                <w:lang w:val="en-GB"/>
              </w:rPr>
              <w:t xml:space="preserve">recognizes the pronunciation of minimal pair sounds: s / </w:t>
            </w:r>
            <w:r w:rsidRPr="00FC60D5">
              <w:rPr>
                <w:rFonts w:ascii="Arial" w:hAnsi="Arial" w:cs="Arial"/>
              </w:rPr>
              <w:t>θ as they appear in list of words or sentences.</w:t>
            </w:r>
          </w:p>
          <w:p w14:paraId="02565555" w14:textId="77777777" w:rsidR="005145CA" w:rsidRPr="00FC60D5" w:rsidRDefault="005145CA" w:rsidP="00594E83">
            <w:pPr>
              <w:pStyle w:val="NormalWeb"/>
              <w:rPr>
                <w:rFonts w:ascii="Arial" w:hAnsi="Arial" w:cs="Arial"/>
              </w:rPr>
            </w:pPr>
          </w:p>
          <w:p w14:paraId="451449A3" w14:textId="77777777" w:rsidR="005145CA" w:rsidRPr="00FC60D5" w:rsidRDefault="005145CA" w:rsidP="00594E83">
            <w:pPr>
              <w:pStyle w:val="NormalWeb"/>
              <w:rPr>
                <w:rFonts w:ascii="Arial" w:hAnsi="Arial" w:cs="Arial"/>
              </w:rPr>
            </w:pPr>
          </w:p>
          <w:p w14:paraId="3659CF0E" w14:textId="77777777" w:rsidR="005145CA" w:rsidRDefault="005145CA" w:rsidP="00594E83">
            <w:pPr>
              <w:pStyle w:val="NormalWeb"/>
              <w:rPr>
                <w:rFonts w:ascii="Arial" w:hAnsi="Arial" w:cs="Arial"/>
              </w:rPr>
            </w:pPr>
          </w:p>
          <w:p w14:paraId="2E691897" w14:textId="77777777" w:rsidR="005145CA" w:rsidRDefault="005145CA" w:rsidP="00594E83">
            <w:pPr>
              <w:pStyle w:val="NormalWeb"/>
              <w:rPr>
                <w:rFonts w:ascii="Arial" w:hAnsi="Arial" w:cs="Arial"/>
              </w:rPr>
            </w:pPr>
          </w:p>
          <w:p w14:paraId="10E11DCB" w14:textId="77777777" w:rsidR="005145CA" w:rsidRDefault="005145CA" w:rsidP="00594E83">
            <w:pPr>
              <w:pStyle w:val="NormalWeb"/>
              <w:rPr>
                <w:rFonts w:ascii="Arial" w:hAnsi="Arial" w:cs="Arial"/>
              </w:rPr>
            </w:pPr>
          </w:p>
          <w:p w14:paraId="2740AC6B" w14:textId="77777777" w:rsidR="005145CA" w:rsidRDefault="005145CA" w:rsidP="00594E83">
            <w:pPr>
              <w:pStyle w:val="NormalWeb"/>
              <w:rPr>
                <w:rFonts w:ascii="Arial" w:hAnsi="Arial" w:cs="Arial"/>
              </w:rPr>
            </w:pPr>
          </w:p>
          <w:p w14:paraId="77235D22" w14:textId="77777777" w:rsidR="005145CA" w:rsidRDefault="005145CA" w:rsidP="00594E83">
            <w:pPr>
              <w:pStyle w:val="NormalWeb"/>
              <w:rPr>
                <w:rFonts w:ascii="Arial" w:hAnsi="Arial" w:cs="Arial"/>
              </w:rPr>
            </w:pPr>
          </w:p>
          <w:p w14:paraId="22B8E082" w14:textId="77777777" w:rsidR="005145CA" w:rsidRDefault="005145CA" w:rsidP="00594E83">
            <w:pPr>
              <w:pStyle w:val="NormalWeb"/>
              <w:rPr>
                <w:rFonts w:ascii="Arial" w:hAnsi="Arial" w:cs="Arial"/>
              </w:rPr>
            </w:pPr>
          </w:p>
          <w:p w14:paraId="29899825" w14:textId="77777777" w:rsidR="005145CA" w:rsidRDefault="005145CA" w:rsidP="00594E83">
            <w:pPr>
              <w:pStyle w:val="NormalWeb"/>
              <w:rPr>
                <w:rFonts w:ascii="Arial" w:hAnsi="Arial" w:cs="Arial"/>
              </w:rPr>
            </w:pPr>
          </w:p>
          <w:p w14:paraId="1E9E90C5" w14:textId="77777777" w:rsidR="005145CA" w:rsidRDefault="005145CA" w:rsidP="00594E83">
            <w:pPr>
              <w:pStyle w:val="NormalWeb"/>
              <w:rPr>
                <w:rFonts w:ascii="Arial" w:hAnsi="Arial" w:cs="Arial"/>
              </w:rPr>
            </w:pPr>
          </w:p>
          <w:p w14:paraId="44249A6D" w14:textId="77777777" w:rsidR="005145CA" w:rsidRDefault="005145CA" w:rsidP="00594E83">
            <w:pPr>
              <w:pStyle w:val="NormalWeb"/>
              <w:rPr>
                <w:rFonts w:ascii="Arial" w:hAnsi="Arial" w:cs="Arial"/>
              </w:rPr>
            </w:pPr>
          </w:p>
          <w:p w14:paraId="4B451EAA" w14:textId="77777777" w:rsidR="005145CA" w:rsidRDefault="005145CA" w:rsidP="00594E83">
            <w:pPr>
              <w:pStyle w:val="NormalWeb"/>
              <w:rPr>
                <w:rFonts w:ascii="Arial" w:hAnsi="Arial" w:cs="Arial"/>
              </w:rPr>
            </w:pPr>
          </w:p>
          <w:p w14:paraId="35B63C25" w14:textId="77777777" w:rsidR="005145CA" w:rsidRDefault="005145CA" w:rsidP="00594E83">
            <w:pPr>
              <w:pStyle w:val="NormalWeb"/>
              <w:rPr>
                <w:rFonts w:ascii="Arial" w:hAnsi="Arial" w:cs="Arial"/>
              </w:rPr>
            </w:pPr>
          </w:p>
          <w:p w14:paraId="2B2E2FDC" w14:textId="77777777" w:rsidR="005145CA" w:rsidRDefault="005145CA" w:rsidP="00594E83">
            <w:pPr>
              <w:pStyle w:val="NormalWeb"/>
              <w:rPr>
                <w:rFonts w:ascii="Arial" w:hAnsi="Arial" w:cs="Arial"/>
              </w:rPr>
            </w:pPr>
          </w:p>
          <w:p w14:paraId="25EECB4A" w14:textId="77777777" w:rsidR="005145CA" w:rsidRDefault="005145CA" w:rsidP="00594E83">
            <w:pPr>
              <w:pStyle w:val="NormalWeb"/>
              <w:rPr>
                <w:rFonts w:ascii="Arial" w:hAnsi="Arial" w:cs="Arial"/>
              </w:rPr>
            </w:pPr>
          </w:p>
          <w:p w14:paraId="54F98A7B" w14:textId="77777777" w:rsidR="005145CA" w:rsidRDefault="005145CA" w:rsidP="00594E83">
            <w:pPr>
              <w:pStyle w:val="NormalWeb"/>
              <w:rPr>
                <w:rFonts w:ascii="Arial" w:hAnsi="Arial" w:cs="Arial"/>
              </w:rPr>
            </w:pPr>
          </w:p>
          <w:p w14:paraId="04427E28" w14:textId="77777777" w:rsidR="005145CA" w:rsidRDefault="005145CA" w:rsidP="00594E83">
            <w:pPr>
              <w:pStyle w:val="NormalWeb"/>
              <w:rPr>
                <w:rFonts w:ascii="Arial" w:hAnsi="Arial" w:cs="Arial"/>
              </w:rPr>
            </w:pPr>
          </w:p>
          <w:p w14:paraId="05EE8679" w14:textId="77777777" w:rsidR="005145CA" w:rsidRDefault="005145CA" w:rsidP="00594E83">
            <w:pPr>
              <w:pStyle w:val="NormalWeb"/>
              <w:rPr>
                <w:rFonts w:ascii="Arial" w:hAnsi="Arial" w:cs="Arial"/>
              </w:rPr>
            </w:pPr>
          </w:p>
          <w:p w14:paraId="2AA97D71" w14:textId="77777777" w:rsidR="005145CA" w:rsidRDefault="005145CA" w:rsidP="00594E83">
            <w:pPr>
              <w:pStyle w:val="NormalWeb"/>
              <w:rPr>
                <w:rFonts w:ascii="Arial" w:hAnsi="Arial" w:cs="Arial"/>
              </w:rPr>
            </w:pPr>
          </w:p>
          <w:p w14:paraId="433E1558" w14:textId="77777777" w:rsidR="005145CA" w:rsidRDefault="005145CA" w:rsidP="00594E83">
            <w:pPr>
              <w:pStyle w:val="NormalWeb"/>
              <w:rPr>
                <w:rFonts w:ascii="Arial" w:hAnsi="Arial" w:cs="Arial"/>
              </w:rPr>
            </w:pPr>
          </w:p>
          <w:p w14:paraId="3FC59AC6" w14:textId="77777777" w:rsidR="005145CA" w:rsidRPr="00FC60D5" w:rsidRDefault="005145CA" w:rsidP="00594E83">
            <w:pPr>
              <w:pStyle w:val="NormalWeb"/>
              <w:rPr>
                <w:rFonts w:ascii="Arial" w:hAnsi="Arial" w:cs="Arial"/>
              </w:rPr>
            </w:pPr>
          </w:p>
          <w:p w14:paraId="1ACF748D" w14:textId="77777777" w:rsidR="005145CA" w:rsidRPr="008E6CDD" w:rsidRDefault="005145CA" w:rsidP="00594E83">
            <w:pPr>
              <w:rPr>
                <w:rFonts w:ascii="Arial" w:hAnsi="Arial" w:cs="Arial"/>
                <w:sz w:val="18"/>
                <w:szCs w:val="20"/>
              </w:rPr>
            </w:pPr>
            <w:r w:rsidRPr="00FC60D5">
              <w:rPr>
                <w:rFonts w:ascii="Arial" w:eastAsia="Calibri" w:hAnsi="Arial" w:cs="Arial"/>
                <w:b/>
                <w:sz w:val="24"/>
                <w:szCs w:val="24"/>
              </w:rPr>
              <w:t>R.P.A.1.3</w:t>
            </w:r>
            <w:r w:rsidRPr="00FC60D5">
              <w:rPr>
                <w:rFonts w:ascii="Arial" w:eastAsia="Calibri" w:hAnsi="Arial" w:cs="Arial"/>
                <w:sz w:val="24"/>
                <w:szCs w:val="24"/>
              </w:rPr>
              <w:t xml:space="preserve">.reads words and sentences that contain the </w:t>
            </w:r>
            <w:r w:rsidRPr="00FC60D5">
              <w:rPr>
                <w:rFonts w:ascii="Arial" w:hAnsi="Arial" w:cs="Arial"/>
                <w:sz w:val="24"/>
                <w:szCs w:val="24"/>
                <w:lang w:val="en-GB"/>
              </w:rPr>
              <w:t xml:space="preserve">minimal pair sounds: s / </w:t>
            </w:r>
            <w:r w:rsidRPr="00FC60D5">
              <w:rPr>
                <w:rFonts w:ascii="Arial" w:hAnsi="Arial" w:cs="Arial"/>
                <w:sz w:val="24"/>
                <w:szCs w:val="24"/>
              </w:rPr>
              <w:t>θ</w:t>
            </w:r>
            <w:r>
              <w:rPr>
                <w:rFonts w:ascii="Arial" w:hAnsi="Arial" w:cs="Arial"/>
                <w:sz w:val="24"/>
                <w:szCs w:val="24"/>
              </w:rPr>
              <w:t xml:space="preserve"> </w:t>
            </w:r>
            <w:r w:rsidRPr="00FC60D5">
              <w:rPr>
                <w:rFonts w:ascii="Arial" w:hAnsi="Arial" w:cs="Arial"/>
                <w:lang w:val="en-GB"/>
              </w:rPr>
              <w:t>sin/ thin correctly</w:t>
            </w:r>
          </w:p>
        </w:tc>
        <w:tc>
          <w:tcPr>
            <w:tcW w:w="2126" w:type="dxa"/>
            <w:gridSpan w:val="3"/>
            <w:tcBorders>
              <w:bottom w:val="single" w:sz="4" w:space="0" w:color="auto"/>
            </w:tcBorders>
          </w:tcPr>
          <w:p w14:paraId="23B6F7CD" w14:textId="77777777" w:rsidR="005145CA" w:rsidRDefault="005145CA" w:rsidP="00594E83">
            <w:pPr>
              <w:rPr>
                <w:rFonts w:ascii="Arial" w:hAnsi="Arial" w:cs="Arial"/>
                <w:color w:val="000000"/>
              </w:rPr>
            </w:pPr>
            <w:r w:rsidRPr="00510743">
              <w:rPr>
                <w:rFonts w:ascii="Arial" w:hAnsi="Arial" w:cs="Arial"/>
                <w:b/>
                <w:bCs/>
              </w:rPr>
              <w:lastRenderedPageBreak/>
              <w:t>R.P.A.1</w:t>
            </w:r>
            <w:r>
              <w:rPr>
                <w:rFonts w:ascii="Arial" w:hAnsi="Arial" w:cs="Arial"/>
                <w:b/>
                <w:bCs/>
              </w:rPr>
              <w:t>.</w:t>
            </w:r>
            <w:r w:rsidRPr="00510743">
              <w:rPr>
                <w:rFonts w:ascii="Arial" w:hAnsi="Arial" w:cs="Arial"/>
                <w:color w:val="000000"/>
              </w:rPr>
              <w:t xml:space="preserve"> </w:t>
            </w:r>
            <w:r>
              <w:rPr>
                <w:rFonts w:ascii="Arial" w:hAnsi="Arial" w:cs="Arial"/>
                <w:color w:val="000000"/>
              </w:rPr>
              <w:t>p</w:t>
            </w:r>
            <w:r w:rsidRPr="00510743">
              <w:rPr>
                <w:rFonts w:ascii="Arial" w:hAnsi="Arial" w:cs="Arial"/>
                <w:color w:val="000000"/>
              </w:rPr>
              <w:t>roduce the 44 phonemes of English with verbal modeling and visual cues.</w:t>
            </w:r>
          </w:p>
          <w:p w14:paraId="3D4D3E40" w14:textId="77777777" w:rsidR="005145CA" w:rsidRDefault="005145CA" w:rsidP="00594E83">
            <w:pPr>
              <w:autoSpaceDE w:val="0"/>
              <w:autoSpaceDN w:val="0"/>
              <w:adjustRightInd w:val="0"/>
              <w:rPr>
                <w:rFonts w:ascii="Arial" w:hAnsi="Arial" w:cs="Arial"/>
                <w:color w:val="000000"/>
                <w:sz w:val="20"/>
              </w:rPr>
            </w:pPr>
          </w:p>
          <w:p w14:paraId="575A01BA" w14:textId="77777777" w:rsidR="005145CA" w:rsidRPr="008E59DE" w:rsidRDefault="005145CA" w:rsidP="00594E83">
            <w:pPr>
              <w:jc w:val="center"/>
              <w:rPr>
                <w:rFonts w:ascii="Arial" w:hAnsi="Arial" w:cs="Arial"/>
                <w:sz w:val="20"/>
              </w:rPr>
            </w:pPr>
          </w:p>
        </w:tc>
        <w:tc>
          <w:tcPr>
            <w:tcW w:w="8514" w:type="dxa"/>
            <w:gridSpan w:val="9"/>
            <w:tcBorders>
              <w:bottom w:val="single" w:sz="4" w:space="0" w:color="auto"/>
            </w:tcBorders>
          </w:tcPr>
          <w:p w14:paraId="4F1B4568" w14:textId="77777777" w:rsidR="005145CA" w:rsidRPr="0028114B" w:rsidRDefault="005145CA" w:rsidP="00594E83">
            <w:pPr>
              <w:adjustRightInd w:val="0"/>
              <w:ind w:right="112"/>
              <w:jc w:val="center"/>
              <w:rPr>
                <w:rFonts w:ascii="Arial" w:hAnsi="Arial" w:cs="Arial"/>
                <w:b/>
              </w:rPr>
            </w:pPr>
            <w:r w:rsidRPr="0028114B">
              <w:rPr>
                <w:rFonts w:ascii="Arial" w:hAnsi="Arial" w:cs="Arial"/>
                <w:b/>
              </w:rPr>
              <w:lastRenderedPageBreak/>
              <w:t>Connection</w:t>
            </w:r>
          </w:p>
          <w:p w14:paraId="644283D7" w14:textId="77777777" w:rsidR="005145CA" w:rsidRDefault="005145CA" w:rsidP="00594E83">
            <w:pPr>
              <w:spacing w:after="0" w:line="240" w:lineRule="auto"/>
              <w:jc w:val="center"/>
              <w:rPr>
                <w:rFonts w:ascii="Arial" w:hAnsi="Arial" w:cs="Arial"/>
                <w:b/>
              </w:rPr>
            </w:pPr>
            <w:r w:rsidRPr="0028114B">
              <w:rPr>
                <w:rFonts w:ascii="Arial" w:hAnsi="Arial" w:cs="Arial"/>
                <w:b/>
              </w:rPr>
              <w:t>Pre-task</w:t>
            </w:r>
          </w:p>
          <w:p w14:paraId="66C8BFDF" w14:textId="77777777" w:rsidR="005145CA" w:rsidRPr="00785ADB" w:rsidRDefault="005145CA" w:rsidP="00594E83">
            <w:pPr>
              <w:spacing w:after="0" w:line="240" w:lineRule="auto"/>
              <w:rPr>
                <w:rFonts w:ascii="Arial" w:hAnsi="Arial" w:cs="Arial"/>
              </w:rPr>
            </w:pPr>
            <w:r w:rsidRPr="00785ADB">
              <w:rPr>
                <w:rFonts w:ascii="Arial" w:hAnsi="Arial" w:cs="Arial"/>
              </w:rPr>
              <w:t>Teachers introduces the goal of the lesson</w:t>
            </w:r>
          </w:p>
          <w:p w14:paraId="3E75B603" w14:textId="77777777" w:rsidR="005145CA" w:rsidRPr="0028114B" w:rsidRDefault="005145CA" w:rsidP="00594E83">
            <w:pPr>
              <w:spacing w:after="0" w:line="240" w:lineRule="auto"/>
              <w:jc w:val="center"/>
              <w:rPr>
                <w:rFonts w:ascii="Arial" w:hAnsi="Arial" w:cs="Arial"/>
                <w:b/>
              </w:rPr>
            </w:pPr>
          </w:p>
          <w:p w14:paraId="44D46F6D" w14:textId="77777777" w:rsidR="005145CA" w:rsidRPr="0028114B" w:rsidRDefault="005145CA" w:rsidP="00594E83">
            <w:pPr>
              <w:spacing w:after="0" w:line="240" w:lineRule="auto"/>
              <w:jc w:val="both"/>
              <w:rPr>
                <w:rFonts w:ascii="Arial" w:hAnsi="Arial" w:cs="Arial"/>
                <w:b/>
              </w:rPr>
            </w:pPr>
            <w:r w:rsidRPr="00785ADB">
              <w:rPr>
                <w:rFonts w:ascii="Arial" w:hAnsi="Arial" w:cs="Arial"/>
                <w:bCs/>
              </w:rPr>
              <w:lastRenderedPageBreak/>
              <w:t xml:space="preserve">Students watch the video about minimal pairs </w:t>
            </w:r>
            <w:r>
              <w:rPr>
                <w:noProof/>
              </w:rPr>
              <w:t>/Ɵ/</w:t>
            </w:r>
            <w:r w:rsidRPr="00785ADB">
              <w:rPr>
                <w:rFonts w:ascii="Arial" w:hAnsi="Arial" w:cs="Arial"/>
                <w:bCs/>
              </w:rPr>
              <w:t xml:space="preserve"> /s/.  Students pay attention to the pronunciation and to the vocabulary presented in the video.</w:t>
            </w:r>
            <w:r>
              <w:rPr>
                <w:rFonts w:ascii="Arial" w:hAnsi="Arial" w:cs="Arial"/>
                <w:bCs/>
              </w:rPr>
              <w:t xml:space="preserve"> In the following link, you will find a video about the pronunciation of </w:t>
            </w:r>
            <w:r w:rsidRPr="00FC60D5">
              <w:rPr>
                <w:noProof/>
              </w:rPr>
              <w:t>/Ɵ/</w:t>
            </w:r>
            <w:r w:rsidRPr="00FC60D5">
              <w:rPr>
                <w:rFonts w:ascii="Arial" w:hAnsi="Arial" w:cs="Arial"/>
              </w:rPr>
              <w:t xml:space="preserve"> and /s/</w:t>
            </w:r>
            <w:r>
              <w:rPr>
                <w:rFonts w:ascii="Arial" w:hAnsi="Arial" w:cs="Arial"/>
              </w:rPr>
              <w:t xml:space="preserve">: </w:t>
            </w:r>
            <w:hyperlink r:id="rId65" w:history="1">
              <w:r w:rsidRPr="0028114B">
                <w:rPr>
                  <w:rStyle w:val="Hipervnculo"/>
                  <w:rFonts w:ascii="Arial" w:hAnsi="Arial" w:cs="Arial"/>
                  <w:b/>
                </w:rPr>
                <w:t>https://youtu.be/coI1jElTEls</w:t>
              </w:r>
            </w:hyperlink>
            <w:r w:rsidRPr="0028114B">
              <w:rPr>
                <w:rFonts w:ascii="Arial" w:hAnsi="Arial" w:cs="Arial"/>
                <w:b/>
              </w:rPr>
              <w:t xml:space="preserve">  </w:t>
            </w:r>
          </w:p>
          <w:p w14:paraId="24C37660" w14:textId="77777777" w:rsidR="005145CA" w:rsidRDefault="005145CA" w:rsidP="00594E83">
            <w:pPr>
              <w:spacing w:after="0" w:line="240" w:lineRule="auto"/>
              <w:jc w:val="center"/>
              <w:rPr>
                <w:rFonts w:ascii="Arial" w:hAnsi="Arial" w:cs="Arial"/>
              </w:rPr>
            </w:pPr>
          </w:p>
          <w:p w14:paraId="79A1092D" w14:textId="77777777" w:rsidR="005145CA" w:rsidRDefault="005145CA" w:rsidP="00594E83">
            <w:pPr>
              <w:spacing w:after="0" w:line="240" w:lineRule="auto"/>
              <w:jc w:val="center"/>
              <w:rPr>
                <w:rFonts w:ascii="Arial" w:hAnsi="Arial" w:cs="Arial"/>
              </w:rPr>
            </w:pPr>
            <w:r w:rsidRPr="00F30712">
              <w:rPr>
                <w:rFonts w:ascii="Arial" w:hAnsi="Arial" w:cs="Arial"/>
                <w:noProof/>
              </w:rPr>
              <mc:AlternateContent>
                <mc:Choice Requires="wps">
                  <w:drawing>
                    <wp:anchor distT="45720" distB="45720" distL="114300" distR="114300" simplePos="0" relativeHeight="251679232" behindDoc="0" locked="0" layoutInCell="1" allowOverlap="1" wp14:anchorId="0B98909B" wp14:editId="76F042CD">
                      <wp:simplePos x="0" y="0"/>
                      <wp:positionH relativeFrom="column">
                        <wp:posOffset>1028065</wp:posOffset>
                      </wp:positionH>
                      <wp:positionV relativeFrom="paragraph">
                        <wp:posOffset>180340</wp:posOffset>
                      </wp:positionV>
                      <wp:extent cx="2057400" cy="1404620"/>
                      <wp:effectExtent l="0" t="0" r="19050" b="13335"/>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1404620"/>
                              </a:xfrm>
                              <a:prstGeom prst="rect">
                                <a:avLst/>
                              </a:prstGeom>
                              <a:solidFill>
                                <a:srgbClr val="FFFFFF"/>
                              </a:solidFill>
                              <a:ln w="9525">
                                <a:solidFill>
                                  <a:srgbClr val="000000"/>
                                </a:solidFill>
                                <a:miter lim="800000"/>
                                <a:headEnd/>
                                <a:tailEnd/>
                              </a:ln>
                            </wps:spPr>
                            <wps:txbx>
                              <w:txbxContent>
                                <w:p w14:paraId="385BB560" w14:textId="77777777" w:rsidR="00F17FAC" w:rsidRPr="00F30712" w:rsidRDefault="00F17FAC" w:rsidP="005145CA">
                                  <w:pPr>
                                    <w:jc w:val="center"/>
                                    <w:rPr>
                                      <w:b/>
                                      <w:sz w:val="36"/>
                                      <w:szCs w:val="36"/>
                                    </w:rPr>
                                  </w:pPr>
                                  <w:r w:rsidRPr="00F30712">
                                    <w:rPr>
                                      <w:b/>
                                      <w:sz w:val="36"/>
                                      <w:szCs w:val="36"/>
                                    </w:rPr>
                                    <w:t>Speech with Jenn</w:t>
                                  </w:r>
                                </w:p>
                                <w:p w14:paraId="3149ECEE" w14:textId="77777777" w:rsidR="00F17FAC" w:rsidRPr="00F30712" w:rsidRDefault="00F17FAC" w:rsidP="005145CA">
                                  <w:pPr>
                                    <w:jc w:val="center"/>
                                    <w:rPr>
                                      <w:b/>
                                      <w:sz w:val="36"/>
                                      <w:szCs w:val="36"/>
                                    </w:rPr>
                                  </w:pPr>
                                  <w:r w:rsidRPr="00F30712">
                                    <w:rPr>
                                      <w:b/>
                                      <w:sz w:val="36"/>
                                      <w:szCs w:val="36"/>
                                    </w:rPr>
                                    <w:t>Minimal Pairs th/s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B98909B" id="Cuadro de texto 2" o:spid="_x0000_s1035" type="#_x0000_t202" style="position:absolute;left:0;text-align:left;margin-left:80.95pt;margin-top:14.2pt;width:162pt;height:110.6pt;z-index:25167923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">
                      <v:textbox style="mso-fit-shape-to-text:t">
                        <w:txbxContent>
                          <w:p w14:paraId="385BB560" w14:textId="77777777" w:rsidR="00F17FAC" w:rsidRPr="00F30712" w:rsidRDefault="00F17FAC" w:rsidP="005145CA">
                            <w:pPr>
                              <w:jc w:val="center"/>
                              <w:rPr>
                                <w:b/>
                                <w:sz w:val="36"/>
                                <w:szCs w:val="36"/>
                              </w:rPr>
                            </w:pPr>
                            <w:r w:rsidRPr="00F30712">
                              <w:rPr>
                                <w:b/>
                                <w:sz w:val="36"/>
                                <w:szCs w:val="36"/>
                              </w:rPr>
                              <w:t>Speech with Jenn</w:t>
                            </w:r>
                          </w:p>
                          <w:p w14:paraId="3149ECEE" w14:textId="77777777" w:rsidR="00F17FAC" w:rsidRPr="00F30712" w:rsidRDefault="00F17FAC" w:rsidP="005145CA">
                            <w:pPr>
                              <w:jc w:val="center"/>
                              <w:rPr>
                                <w:b/>
                                <w:sz w:val="36"/>
                                <w:szCs w:val="36"/>
                              </w:rPr>
                            </w:pPr>
                            <w:r w:rsidRPr="00F30712">
                              <w:rPr>
                                <w:b/>
                                <w:sz w:val="36"/>
                                <w:szCs w:val="36"/>
                              </w:rPr>
                              <w:t>Minimal Pairs th/s</w:t>
                            </w:r>
                          </w:p>
                        </w:txbxContent>
                      </v:textbox>
                      <w10:wrap type="square"/>
                    </v:shape>
                  </w:pict>
                </mc:Fallback>
              </mc:AlternateContent>
            </w:r>
          </w:p>
          <w:p w14:paraId="31EA0E6A" w14:textId="77777777" w:rsidR="005145CA" w:rsidRDefault="005145CA" w:rsidP="00594E83">
            <w:pPr>
              <w:spacing w:after="0" w:line="240" w:lineRule="auto"/>
              <w:jc w:val="center"/>
              <w:rPr>
                <w:rFonts w:ascii="Arial" w:hAnsi="Arial" w:cs="Arial"/>
              </w:rPr>
            </w:pPr>
          </w:p>
          <w:p w14:paraId="7B37D724" w14:textId="77777777" w:rsidR="005145CA" w:rsidRDefault="005145CA" w:rsidP="00594E83">
            <w:pPr>
              <w:spacing w:after="0" w:line="240" w:lineRule="auto"/>
              <w:jc w:val="center"/>
              <w:rPr>
                <w:rFonts w:ascii="Arial" w:hAnsi="Arial" w:cs="Arial"/>
              </w:rPr>
            </w:pPr>
          </w:p>
          <w:p w14:paraId="284569BB" w14:textId="77777777" w:rsidR="005145CA" w:rsidRDefault="005145CA" w:rsidP="00594E83">
            <w:pPr>
              <w:spacing w:after="0" w:line="240" w:lineRule="auto"/>
              <w:jc w:val="center"/>
              <w:rPr>
                <w:rFonts w:ascii="Arial" w:hAnsi="Arial" w:cs="Arial"/>
              </w:rPr>
            </w:pPr>
          </w:p>
          <w:p w14:paraId="09F5E2E9" w14:textId="77777777" w:rsidR="005145CA" w:rsidRDefault="005145CA" w:rsidP="00594E83">
            <w:pPr>
              <w:spacing w:after="0" w:line="240" w:lineRule="auto"/>
              <w:jc w:val="center"/>
              <w:rPr>
                <w:rFonts w:ascii="Arial" w:hAnsi="Arial" w:cs="Arial"/>
              </w:rPr>
            </w:pPr>
          </w:p>
          <w:p w14:paraId="390EAC0F" w14:textId="77777777" w:rsidR="005145CA" w:rsidRDefault="005145CA" w:rsidP="00594E83">
            <w:pPr>
              <w:spacing w:after="0" w:line="240" w:lineRule="auto"/>
              <w:jc w:val="center"/>
              <w:rPr>
                <w:rFonts w:ascii="Arial" w:hAnsi="Arial" w:cs="Arial"/>
              </w:rPr>
            </w:pPr>
          </w:p>
          <w:p w14:paraId="02EB83C2" w14:textId="77777777" w:rsidR="005145CA" w:rsidRDefault="005145CA" w:rsidP="00594E83">
            <w:pPr>
              <w:spacing w:after="0" w:line="240" w:lineRule="auto"/>
              <w:jc w:val="center"/>
              <w:rPr>
                <w:rFonts w:ascii="Arial" w:hAnsi="Arial" w:cs="Arial"/>
              </w:rPr>
            </w:pPr>
          </w:p>
          <w:p w14:paraId="202A67D2" w14:textId="77777777" w:rsidR="005145CA" w:rsidRDefault="005145CA" w:rsidP="00594E83">
            <w:pPr>
              <w:spacing w:after="0" w:line="240" w:lineRule="auto"/>
              <w:jc w:val="both"/>
              <w:rPr>
                <w:rFonts w:ascii="Arial" w:hAnsi="Arial" w:cs="Arial"/>
              </w:rPr>
            </w:pPr>
          </w:p>
          <w:p w14:paraId="15DD9B91" w14:textId="77777777" w:rsidR="005145CA" w:rsidRPr="00FC60D5" w:rsidRDefault="005145CA" w:rsidP="00594E83">
            <w:pPr>
              <w:spacing w:after="0" w:line="240" w:lineRule="auto"/>
              <w:jc w:val="both"/>
              <w:rPr>
                <w:rFonts w:ascii="Arial" w:hAnsi="Arial" w:cs="Arial"/>
              </w:rPr>
            </w:pPr>
            <w:r w:rsidRPr="00FC60D5">
              <w:rPr>
                <w:rFonts w:ascii="Arial" w:hAnsi="Arial" w:cs="Arial"/>
                <w:noProof/>
              </w:rPr>
              <mc:AlternateContent>
                <mc:Choice Requires="wps">
                  <w:drawing>
                    <wp:anchor distT="0" distB="0" distL="114300" distR="114300" simplePos="0" relativeHeight="251678208" behindDoc="0" locked="0" layoutInCell="1" allowOverlap="1" wp14:anchorId="7A3FB106" wp14:editId="78772B70">
                      <wp:simplePos x="0" y="0"/>
                      <wp:positionH relativeFrom="column">
                        <wp:posOffset>3215640</wp:posOffset>
                      </wp:positionH>
                      <wp:positionV relativeFrom="paragraph">
                        <wp:posOffset>309880</wp:posOffset>
                      </wp:positionV>
                      <wp:extent cx="2143125" cy="2260600"/>
                      <wp:effectExtent l="19050" t="19050" r="47625" b="44450"/>
                      <wp:wrapNone/>
                      <wp:docPr id="1308591175" name="Estrella de 6 puntas 1308591175"/>
                      <wp:cNvGraphicFramePr/>
                      <a:graphic xmlns:a="http://schemas.openxmlformats.org/drawingml/2006/main">
                        <a:graphicData uri="http://schemas.microsoft.com/office/word/2010/wordprocessingShape">
                          <wps:wsp>
                            <wps:cNvSpPr/>
                            <wps:spPr>
                              <a:xfrm>
                                <a:off x="0" y="0"/>
                                <a:ext cx="2143125" cy="2260600"/>
                              </a:xfrm>
                              <a:prstGeom prst="star6">
                                <a:avLst/>
                              </a:prstGeom>
                            </wps:spPr>
                            <wps:style>
                              <a:lnRef idx="2">
                                <a:schemeClr val="accent6"/>
                              </a:lnRef>
                              <a:fillRef idx="1">
                                <a:schemeClr val="lt1"/>
                              </a:fillRef>
                              <a:effectRef idx="0">
                                <a:schemeClr val="accent6"/>
                              </a:effectRef>
                              <a:fontRef idx="minor">
                                <a:schemeClr val="dk1"/>
                              </a:fontRef>
                            </wps:style>
                            <wps:txbx>
                              <w:txbxContent>
                                <w:p w14:paraId="7C13441E" w14:textId="77777777" w:rsidR="00F17FAC" w:rsidRDefault="00F17FAC" w:rsidP="005145CA">
                                  <w:pPr>
                                    <w:jc w:val="center"/>
                                    <w:rPr>
                                      <w:sz w:val="28"/>
                                      <w:szCs w:val="28"/>
                                    </w:rPr>
                                  </w:pPr>
                                  <w:r>
                                    <w:rPr>
                                      <w:sz w:val="28"/>
                                      <w:szCs w:val="28"/>
                                    </w:rPr>
                                    <w:t>/s</w:t>
                                  </w:r>
                                  <w:r w:rsidRPr="006C1CF9">
                                    <w:rPr>
                                      <w:sz w:val="28"/>
                                      <w:szCs w:val="28"/>
                                    </w:rPr>
                                    <w:t>/</w:t>
                                  </w:r>
                                </w:p>
                                <w:p w14:paraId="0A29350D" w14:textId="77777777" w:rsidR="00F17FAC" w:rsidRDefault="00F17FAC" w:rsidP="005145CA">
                                  <w:pPr>
                                    <w:pStyle w:val="Sinespaciado"/>
                                    <w:jc w:val="center"/>
                                  </w:pPr>
                                  <w:r>
                                    <w:t>Sings</w:t>
                                  </w:r>
                                </w:p>
                                <w:p w14:paraId="69E4FAD4" w14:textId="77777777" w:rsidR="00F17FAC" w:rsidRDefault="00F17FAC" w:rsidP="005145CA">
                                  <w:pPr>
                                    <w:pStyle w:val="Sinespaciado"/>
                                    <w:jc w:val="center"/>
                                  </w:pPr>
                                  <w:r>
                                    <w:t>Sick</w:t>
                                  </w:r>
                                </w:p>
                                <w:p w14:paraId="10777F52" w14:textId="77777777" w:rsidR="00F17FAC" w:rsidRPr="006C1CF9" w:rsidRDefault="00F17FAC" w:rsidP="005145CA">
                                  <w:pPr>
                                    <w:pStyle w:val="Sinespaciado"/>
                                    <w:jc w:val="center"/>
                                  </w:pPr>
                                  <w:r>
                                    <w:t>mouse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3FB106" id="Estrella de 6 puntas 1308591175" o:spid="_x0000_s1036" style="position:absolute;left:0;text-align:left;margin-left:253.2pt;margin-top:24.4pt;width:168.75pt;height:178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143125,22606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" adj="-11796480,,5400" path="m,565150r714369,-10l1071563,r357193,565140l2143125,565150r-357176,565150l2143125,1695450r-714369,10l1071563,2260600,714369,1695460,,1695450,357176,1130300,,565150xe" fillcolor="white [3201]" strokecolor="#70ad47 [3209]" strokeweight="1pt">
                      <v:stroke joinstyle="miter"/>
                      <v:formulas/>
                      <v:path arrowok="t" o:connecttype="custom" o:connectlocs="0,565150;714369,565140;1071563,0;1428756,565140;2143125,565150;1785949,1130300;2143125,1695450;1428756,1695460;1071563,2260600;714369,1695460;0,1695450;357176,1130300;0,565150" o:connectangles="0,0,0,0,0,0,0,0,0,0,0,0,0" textboxrect="0,0,2143125,2260600"/>
                      <v:textbox>
                        <w:txbxContent>
                          <w:p w14:paraId="7C13441E" w14:textId="77777777" w:rsidR="00F17FAC" w:rsidRDefault="00F17FAC" w:rsidP="005145CA">
                            <w:pPr>
                              <w:jc w:val="center"/>
                              <w:rPr>
                                <w:sz w:val="28"/>
                                <w:szCs w:val="28"/>
                              </w:rPr>
                            </w:pPr>
                            <w:r>
                              <w:rPr>
                                <w:sz w:val="28"/>
                                <w:szCs w:val="28"/>
                              </w:rPr>
                              <w:t>/s</w:t>
                            </w:r>
                            <w:r w:rsidRPr="006C1CF9">
                              <w:rPr>
                                <w:sz w:val="28"/>
                                <w:szCs w:val="28"/>
                              </w:rPr>
                              <w:t>/</w:t>
                            </w:r>
                          </w:p>
                          <w:p w14:paraId="0A29350D" w14:textId="77777777" w:rsidR="00F17FAC" w:rsidRDefault="00F17FAC" w:rsidP="005145CA">
                            <w:pPr>
                              <w:pStyle w:val="Sinespaciado"/>
                              <w:jc w:val="center"/>
                            </w:pPr>
                            <w:r>
                              <w:t>Sings</w:t>
                            </w:r>
                          </w:p>
                          <w:p w14:paraId="69E4FAD4" w14:textId="77777777" w:rsidR="00F17FAC" w:rsidRDefault="00F17FAC" w:rsidP="005145CA">
                            <w:pPr>
                              <w:pStyle w:val="Sinespaciado"/>
                              <w:jc w:val="center"/>
                            </w:pPr>
                            <w:r>
                              <w:t>Sick</w:t>
                            </w:r>
                          </w:p>
                          <w:p w14:paraId="10777F52" w14:textId="77777777" w:rsidR="00F17FAC" w:rsidRPr="006C1CF9" w:rsidRDefault="00F17FAC" w:rsidP="005145CA">
                            <w:pPr>
                              <w:pStyle w:val="Sinespaciado"/>
                              <w:jc w:val="center"/>
                            </w:pPr>
                            <w:r>
                              <w:t>mouse</w:t>
                            </w:r>
                          </w:p>
                        </w:txbxContent>
                      </v:textbox>
                    </v:shape>
                  </w:pict>
                </mc:Fallback>
              </mc:AlternateContent>
            </w:r>
            <w:r w:rsidRPr="00FC60D5">
              <w:rPr>
                <w:rFonts w:ascii="Arial" w:hAnsi="Arial" w:cs="Arial"/>
                <w:noProof/>
              </w:rPr>
              <mc:AlternateContent>
                <mc:Choice Requires="wps">
                  <w:drawing>
                    <wp:anchor distT="0" distB="0" distL="114300" distR="114300" simplePos="0" relativeHeight="251677184" behindDoc="0" locked="0" layoutInCell="1" allowOverlap="1" wp14:anchorId="0ECA560F" wp14:editId="0354465C">
                      <wp:simplePos x="0" y="0"/>
                      <wp:positionH relativeFrom="column">
                        <wp:posOffset>78740</wp:posOffset>
                      </wp:positionH>
                      <wp:positionV relativeFrom="paragraph">
                        <wp:posOffset>309880</wp:posOffset>
                      </wp:positionV>
                      <wp:extent cx="1990725" cy="2286000"/>
                      <wp:effectExtent l="19050" t="19050" r="47625" b="38100"/>
                      <wp:wrapNone/>
                      <wp:docPr id="1308591174" name="Estrella de 6 puntas 1308591174"/>
                      <wp:cNvGraphicFramePr/>
                      <a:graphic xmlns:a="http://schemas.openxmlformats.org/drawingml/2006/main">
                        <a:graphicData uri="http://schemas.microsoft.com/office/word/2010/wordprocessingShape">
                          <wps:wsp>
                            <wps:cNvSpPr/>
                            <wps:spPr>
                              <a:xfrm>
                                <a:off x="0" y="0"/>
                                <a:ext cx="1990725" cy="2286000"/>
                              </a:xfrm>
                              <a:prstGeom prst="star6">
                                <a:avLst/>
                              </a:prstGeom>
                            </wps:spPr>
                            <wps:style>
                              <a:lnRef idx="2">
                                <a:schemeClr val="accent6"/>
                              </a:lnRef>
                              <a:fillRef idx="1">
                                <a:schemeClr val="lt1"/>
                              </a:fillRef>
                              <a:effectRef idx="0">
                                <a:schemeClr val="accent6"/>
                              </a:effectRef>
                              <a:fontRef idx="minor">
                                <a:schemeClr val="dk1"/>
                              </a:fontRef>
                            </wps:style>
                            <wps:txbx>
                              <w:txbxContent>
                                <w:p w14:paraId="535C1A45" w14:textId="77777777" w:rsidR="00F17FAC" w:rsidRDefault="00F17FAC" w:rsidP="005145CA">
                                  <w:pPr>
                                    <w:jc w:val="center"/>
                                    <w:rPr>
                                      <w:noProof/>
                                    </w:rPr>
                                  </w:pPr>
                                  <w:r>
                                    <w:rPr>
                                      <w:noProof/>
                                    </w:rPr>
                                    <w:t>/Ɵ/</w:t>
                                  </w:r>
                                </w:p>
                                <w:p w14:paraId="0F68ACB9" w14:textId="77777777" w:rsidR="00F17FAC" w:rsidRDefault="00F17FAC" w:rsidP="005145CA">
                                  <w:pPr>
                                    <w:pStyle w:val="Sinespaciado"/>
                                    <w:jc w:val="center"/>
                                  </w:pPr>
                                  <w:r>
                                    <w:t>Things</w:t>
                                  </w:r>
                                </w:p>
                                <w:p w14:paraId="3DB6FF03" w14:textId="77777777" w:rsidR="00F17FAC" w:rsidRDefault="00F17FAC" w:rsidP="005145CA">
                                  <w:pPr>
                                    <w:pStyle w:val="Sinespaciado"/>
                                    <w:jc w:val="center"/>
                                  </w:pPr>
                                  <w:r>
                                    <w:t>Thick</w:t>
                                  </w:r>
                                </w:p>
                                <w:p w14:paraId="3061ECB5" w14:textId="77777777" w:rsidR="00F17FAC" w:rsidRPr="006C1CF9" w:rsidRDefault="00F17FAC" w:rsidP="005145CA">
                                  <w:pPr>
                                    <w:pStyle w:val="Sinespaciado"/>
                                    <w:jc w:val="center"/>
                                  </w:pPr>
                                  <w:r>
                                    <w:t>mouth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CA560F" id="Estrella de 6 puntas 1308591174" o:spid="_x0000_s1037" style="position:absolute;left:0;text-align:left;margin-left:6.2pt;margin-top:24.4pt;width:156.75pt;height:180pt;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990725,22860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" adj="-11796480,,5400" path="m,571500r663570,-10l995363,r331792,571490l1990725,571500r-331777,571500l1990725,1714500r-663570,10l995363,2286000,663570,1714510,,1714500,331777,1143000,,571500xe" fillcolor="white [3201]" strokecolor="#70ad47 [3209]" strokeweight="1pt">
                      <v:stroke joinstyle="miter"/>
                      <v:formulas/>
                      <v:path arrowok="t" o:connecttype="custom" o:connectlocs="0,571500;663570,571490;995363,0;1327155,571490;1990725,571500;1658948,1143000;1990725,1714500;1327155,1714510;995363,2286000;663570,1714510;0,1714500;331777,1143000;0,571500" o:connectangles="0,0,0,0,0,0,0,0,0,0,0,0,0" textboxrect="0,0,1990725,2286000"/>
                      <v:textbox>
                        <w:txbxContent>
                          <w:p w14:paraId="535C1A45" w14:textId="77777777" w:rsidR="00F17FAC" w:rsidRDefault="00F17FAC" w:rsidP="005145CA">
                            <w:pPr>
                              <w:jc w:val="center"/>
                              <w:rPr>
                                <w:noProof/>
                              </w:rPr>
                            </w:pPr>
                            <w:r>
                              <w:rPr>
                                <w:noProof/>
                              </w:rPr>
                              <w:t>/Ɵ/</w:t>
                            </w:r>
                          </w:p>
                          <w:p w14:paraId="0F68ACB9" w14:textId="77777777" w:rsidR="00F17FAC" w:rsidRDefault="00F17FAC" w:rsidP="005145CA">
                            <w:pPr>
                              <w:pStyle w:val="Sinespaciado"/>
                              <w:jc w:val="center"/>
                            </w:pPr>
                            <w:r>
                              <w:t>Things</w:t>
                            </w:r>
                          </w:p>
                          <w:p w14:paraId="3DB6FF03" w14:textId="77777777" w:rsidR="00F17FAC" w:rsidRDefault="00F17FAC" w:rsidP="005145CA">
                            <w:pPr>
                              <w:pStyle w:val="Sinespaciado"/>
                              <w:jc w:val="center"/>
                            </w:pPr>
                            <w:r>
                              <w:t>Thick</w:t>
                            </w:r>
                          </w:p>
                          <w:p w14:paraId="3061ECB5" w14:textId="77777777" w:rsidR="00F17FAC" w:rsidRPr="006C1CF9" w:rsidRDefault="00F17FAC" w:rsidP="005145CA">
                            <w:pPr>
                              <w:pStyle w:val="Sinespaciado"/>
                              <w:jc w:val="center"/>
                            </w:pPr>
                            <w:r>
                              <w:t>mouth</w:t>
                            </w:r>
                          </w:p>
                        </w:txbxContent>
                      </v:textbox>
                    </v:shape>
                  </w:pict>
                </mc:Fallback>
              </mc:AlternateContent>
            </w:r>
            <w:r w:rsidRPr="00FC60D5">
              <w:rPr>
                <w:rFonts w:ascii="Arial" w:hAnsi="Arial" w:cs="Arial"/>
              </w:rPr>
              <w:t xml:space="preserve">The teacher will give some examples of words pronounce with </w:t>
            </w:r>
            <w:r w:rsidRPr="00FC60D5">
              <w:rPr>
                <w:noProof/>
              </w:rPr>
              <w:t>/Ɵ/</w:t>
            </w:r>
            <w:r w:rsidRPr="00FC60D5">
              <w:rPr>
                <w:rFonts w:ascii="Arial" w:hAnsi="Arial" w:cs="Arial"/>
              </w:rPr>
              <w:t xml:space="preserve"> and /s/. </w:t>
            </w:r>
            <w:r>
              <w:rPr>
                <w:rFonts w:ascii="Arial" w:hAnsi="Arial" w:cs="Arial"/>
              </w:rPr>
              <w:t xml:space="preserve">Teacher demonstrates how to produce the sound. </w:t>
            </w:r>
            <w:r w:rsidRPr="00FC60D5">
              <w:rPr>
                <w:rFonts w:ascii="Arial" w:hAnsi="Arial" w:cs="Arial"/>
              </w:rPr>
              <w:t>Students are asked to repeat</w:t>
            </w:r>
            <w:r>
              <w:rPr>
                <w:rFonts w:ascii="Arial" w:hAnsi="Arial" w:cs="Arial"/>
              </w:rPr>
              <w:t>.</w:t>
            </w:r>
          </w:p>
          <w:p w14:paraId="71A5BD99" w14:textId="77777777" w:rsidR="005145CA" w:rsidRDefault="005145CA" w:rsidP="00594E83">
            <w:pPr>
              <w:spacing w:after="0" w:line="240" w:lineRule="auto"/>
              <w:jc w:val="both"/>
              <w:rPr>
                <w:rFonts w:ascii="Arial" w:hAnsi="Arial" w:cs="Arial"/>
                <w:color w:val="ED7D31" w:themeColor="accent2"/>
              </w:rPr>
            </w:pPr>
          </w:p>
          <w:p w14:paraId="7E67920F" w14:textId="77777777" w:rsidR="005145CA" w:rsidRDefault="005145CA" w:rsidP="00594E83">
            <w:pPr>
              <w:spacing w:after="0" w:line="240" w:lineRule="auto"/>
              <w:jc w:val="both"/>
              <w:rPr>
                <w:rFonts w:ascii="Arial" w:hAnsi="Arial" w:cs="Arial"/>
                <w:color w:val="ED7D31" w:themeColor="accent2"/>
              </w:rPr>
            </w:pPr>
          </w:p>
          <w:p w14:paraId="665B56D6" w14:textId="77777777" w:rsidR="005145CA" w:rsidRDefault="005145CA" w:rsidP="00594E83">
            <w:pPr>
              <w:spacing w:after="0" w:line="240" w:lineRule="auto"/>
              <w:jc w:val="both"/>
              <w:rPr>
                <w:rFonts w:ascii="Arial" w:hAnsi="Arial" w:cs="Arial"/>
                <w:color w:val="ED7D31" w:themeColor="accent2"/>
              </w:rPr>
            </w:pPr>
          </w:p>
          <w:p w14:paraId="591F46A7" w14:textId="77777777" w:rsidR="005145CA" w:rsidRDefault="005145CA" w:rsidP="00594E83">
            <w:pPr>
              <w:spacing w:after="0" w:line="240" w:lineRule="auto"/>
              <w:jc w:val="both"/>
              <w:rPr>
                <w:rFonts w:ascii="Arial" w:hAnsi="Arial" w:cs="Arial"/>
                <w:color w:val="ED7D31" w:themeColor="accent2"/>
              </w:rPr>
            </w:pPr>
          </w:p>
          <w:p w14:paraId="1FE658A0" w14:textId="77777777" w:rsidR="005145CA" w:rsidRDefault="005145CA" w:rsidP="00594E83">
            <w:pPr>
              <w:spacing w:after="0" w:line="240" w:lineRule="auto"/>
              <w:jc w:val="both"/>
              <w:rPr>
                <w:rFonts w:ascii="Arial" w:hAnsi="Arial" w:cs="Arial"/>
                <w:color w:val="ED7D31" w:themeColor="accent2"/>
              </w:rPr>
            </w:pPr>
          </w:p>
          <w:p w14:paraId="62E2B170" w14:textId="77777777" w:rsidR="005145CA" w:rsidRPr="00D35C84" w:rsidRDefault="005145CA" w:rsidP="00594E83">
            <w:pPr>
              <w:spacing w:after="0" w:line="240" w:lineRule="auto"/>
              <w:jc w:val="both"/>
              <w:rPr>
                <w:rFonts w:ascii="Arial" w:hAnsi="Arial" w:cs="Arial"/>
                <w:color w:val="ED7D31" w:themeColor="accent2"/>
              </w:rPr>
            </w:pPr>
          </w:p>
          <w:p w14:paraId="2DBE022F" w14:textId="77777777" w:rsidR="005145CA" w:rsidRDefault="005145CA" w:rsidP="00594E83">
            <w:pPr>
              <w:spacing w:after="0" w:line="240" w:lineRule="auto"/>
              <w:jc w:val="both"/>
              <w:rPr>
                <w:rFonts w:ascii="Arial" w:hAnsi="Arial" w:cs="Arial"/>
                <w:b/>
              </w:rPr>
            </w:pPr>
          </w:p>
          <w:p w14:paraId="6D669F83" w14:textId="77777777" w:rsidR="005145CA" w:rsidRDefault="005145CA" w:rsidP="00594E83">
            <w:pPr>
              <w:spacing w:after="0" w:line="240" w:lineRule="auto"/>
              <w:jc w:val="both"/>
              <w:rPr>
                <w:rFonts w:ascii="Arial" w:hAnsi="Arial" w:cs="Arial"/>
                <w:b/>
              </w:rPr>
            </w:pPr>
          </w:p>
          <w:p w14:paraId="150247A6" w14:textId="77777777" w:rsidR="005145CA" w:rsidRDefault="005145CA" w:rsidP="00594E83">
            <w:pPr>
              <w:spacing w:after="0" w:line="240" w:lineRule="auto"/>
              <w:jc w:val="both"/>
              <w:rPr>
                <w:rFonts w:ascii="Arial" w:hAnsi="Arial" w:cs="Arial"/>
                <w:b/>
              </w:rPr>
            </w:pPr>
          </w:p>
          <w:p w14:paraId="138363E1" w14:textId="77777777" w:rsidR="005145CA" w:rsidRDefault="005145CA" w:rsidP="00594E83">
            <w:pPr>
              <w:spacing w:after="0" w:line="240" w:lineRule="auto"/>
              <w:jc w:val="both"/>
              <w:rPr>
                <w:rFonts w:ascii="Arial" w:hAnsi="Arial" w:cs="Arial"/>
                <w:b/>
              </w:rPr>
            </w:pPr>
          </w:p>
          <w:p w14:paraId="329B6789" w14:textId="77777777" w:rsidR="005145CA" w:rsidRDefault="005145CA" w:rsidP="00594E83">
            <w:pPr>
              <w:spacing w:after="0" w:line="240" w:lineRule="auto"/>
              <w:jc w:val="both"/>
              <w:rPr>
                <w:rFonts w:ascii="Arial" w:hAnsi="Arial" w:cs="Arial"/>
                <w:b/>
              </w:rPr>
            </w:pPr>
          </w:p>
          <w:p w14:paraId="0EDFC079" w14:textId="77777777" w:rsidR="005145CA" w:rsidRDefault="005145CA" w:rsidP="00594E83">
            <w:pPr>
              <w:spacing w:after="0" w:line="240" w:lineRule="auto"/>
              <w:jc w:val="both"/>
              <w:rPr>
                <w:rFonts w:ascii="Arial" w:hAnsi="Arial" w:cs="Arial"/>
                <w:b/>
              </w:rPr>
            </w:pPr>
          </w:p>
          <w:p w14:paraId="38E7A34C" w14:textId="77777777" w:rsidR="005145CA" w:rsidRDefault="005145CA" w:rsidP="00594E83">
            <w:pPr>
              <w:spacing w:after="0" w:line="240" w:lineRule="auto"/>
              <w:jc w:val="both"/>
              <w:rPr>
                <w:rFonts w:ascii="Arial" w:hAnsi="Arial" w:cs="Arial"/>
                <w:b/>
              </w:rPr>
            </w:pPr>
          </w:p>
          <w:p w14:paraId="29705D13" w14:textId="77777777" w:rsidR="005145CA" w:rsidRDefault="005145CA" w:rsidP="00594E83">
            <w:pPr>
              <w:spacing w:after="0" w:line="240" w:lineRule="auto"/>
              <w:jc w:val="both"/>
              <w:rPr>
                <w:rFonts w:ascii="Arial" w:hAnsi="Arial" w:cs="Arial"/>
                <w:b/>
              </w:rPr>
            </w:pPr>
          </w:p>
          <w:p w14:paraId="56AF59CC" w14:textId="77777777" w:rsidR="005145CA" w:rsidRDefault="005145CA" w:rsidP="00594E83">
            <w:pPr>
              <w:spacing w:after="0" w:line="240" w:lineRule="auto"/>
              <w:jc w:val="both"/>
              <w:rPr>
                <w:rFonts w:ascii="Arial" w:hAnsi="Arial" w:cs="Arial"/>
                <w:b/>
              </w:rPr>
            </w:pPr>
          </w:p>
          <w:p w14:paraId="2014D448" w14:textId="77777777" w:rsidR="005145CA" w:rsidRDefault="005145CA" w:rsidP="00594E83">
            <w:pPr>
              <w:spacing w:after="0" w:line="240" w:lineRule="auto"/>
              <w:jc w:val="both"/>
              <w:rPr>
                <w:rFonts w:ascii="Arial" w:hAnsi="Arial" w:cs="Arial"/>
                <w:b/>
              </w:rPr>
            </w:pPr>
          </w:p>
          <w:p w14:paraId="5A209A95" w14:textId="77777777" w:rsidR="005145CA" w:rsidRDefault="005145CA" w:rsidP="00594E83">
            <w:pPr>
              <w:spacing w:after="0" w:line="240" w:lineRule="auto"/>
              <w:jc w:val="both"/>
              <w:rPr>
                <w:rFonts w:ascii="Arial" w:hAnsi="Arial" w:cs="Arial"/>
                <w:b/>
              </w:rPr>
            </w:pPr>
          </w:p>
          <w:p w14:paraId="2FD72A76" w14:textId="77777777" w:rsidR="005145CA" w:rsidRDefault="005145CA" w:rsidP="00594E83">
            <w:pPr>
              <w:spacing w:after="0" w:line="240" w:lineRule="auto"/>
              <w:jc w:val="both"/>
              <w:rPr>
                <w:rFonts w:ascii="Arial" w:hAnsi="Arial" w:cs="Arial"/>
                <w:b/>
              </w:rPr>
            </w:pPr>
          </w:p>
          <w:p w14:paraId="6C84ACA8" w14:textId="77777777" w:rsidR="005145CA" w:rsidRDefault="005145CA" w:rsidP="00594E83">
            <w:pPr>
              <w:spacing w:after="0" w:line="240" w:lineRule="auto"/>
              <w:jc w:val="both"/>
              <w:rPr>
                <w:rFonts w:ascii="Arial" w:hAnsi="Arial" w:cs="Arial"/>
                <w:b/>
              </w:rPr>
            </w:pPr>
          </w:p>
          <w:p w14:paraId="38E0A749" w14:textId="77777777" w:rsidR="005145CA" w:rsidRDefault="005145CA" w:rsidP="00594E83">
            <w:pPr>
              <w:spacing w:after="0" w:line="240" w:lineRule="auto"/>
              <w:jc w:val="both"/>
              <w:rPr>
                <w:rFonts w:ascii="Arial" w:hAnsi="Arial" w:cs="Arial"/>
                <w:b/>
              </w:rPr>
            </w:pPr>
          </w:p>
          <w:p w14:paraId="1D7E77E9" w14:textId="77777777" w:rsidR="005145CA" w:rsidRPr="0028114B" w:rsidRDefault="005145CA" w:rsidP="00594E83">
            <w:pPr>
              <w:jc w:val="center"/>
              <w:rPr>
                <w:rFonts w:ascii="Arial" w:hAnsi="Arial" w:cs="Arial"/>
                <w:b/>
                <w:bCs/>
                <w:color w:val="000000"/>
                <w:lang w:eastAsia="es-CR"/>
              </w:rPr>
            </w:pPr>
            <w:r w:rsidRPr="0028114B">
              <w:rPr>
                <w:rFonts w:ascii="Arial" w:hAnsi="Arial" w:cs="Arial"/>
                <w:b/>
                <w:bCs/>
                <w:color w:val="000000"/>
                <w:lang w:eastAsia="es-CR"/>
              </w:rPr>
              <w:lastRenderedPageBreak/>
              <w:t>Clarification</w:t>
            </w:r>
          </w:p>
          <w:p w14:paraId="17CAD7B3" w14:textId="77777777" w:rsidR="005145CA" w:rsidRPr="0028114B" w:rsidRDefault="005145CA" w:rsidP="00594E83">
            <w:pPr>
              <w:spacing w:line="259" w:lineRule="auto"/>
              <w:contextualSpacing/>
              <w:jc w:val="center"/>
              <w:rPr>
                <w:rFonts w:ascii="Arial" w:hAnsi="Arial" w:cs="Arial"/>
                <w:b/>
              </w:rPr>
            </w:pPr>
            <w:r w:rsidRPr="0028114B">
              <w:rPr>
                <w:rFonts w:ascii="Arial" w:hAnsi="Arial" w:cs="Arial"/>
                <w:b/>
              </w:rPr>
              <w:t>Task-rehearsal</w:t>
            </w:r>
          </w:p>
          <w:p w14:paraId="5BC1AE64" w14:textId="62922CBF" w:rsidR="005145CA" w:rsidRPr="00F30712" w:rsidRDefault="005145CA" w:rsidP="00594E83">
            <w:pPr>
              <w:spacing w:line="259" w:lineRule="auto"/>
              <w:jc w:val="both"/>
              <w:rPr>
                <w:rFonts w:ascii="Arial" w:hAnsi="Arial" w:cs="Arial"/>
                <w:bCs/>
              </w:rPr>
            </w:pPr>
            <w:r w:rsidRPr="00F30712">
              <w:rPr>
                <w:rFonts w:ascii="Arial" w:hAnsi="Arial" w:cs="Arial"/>
                <w:bCs/>
              </w:rPr>
              <w:t>Students get mini flash-cards with some pictures related to th</w:t>
            </w:r>
            <w:r w:rsidR="00CF7849">
              <w:rPr>
                <w:rFonts w:ascii="Arial" w:hAnsi="Arial" w:cs="Arial"/>
                <w:bCs/>
              </w:rPr>
              <w:t>ese</w:t>
            </w:r>
            <w:r w:rsidRPr="00F30712">
              <w:rPr>
                <w:rFonts w:ascii="Arial" w:hAnsi="Arial" w:cs="Arial"/>
                <w:bCs/>
              </w:rPr>
              <w:t xml:space="preserve"> minimal pair</w:t>
            </w:r>
            <w:r w:rsidR="00CF7849">
              <w:rPr>
                <w:rFonts w:ascii="Arial" w:hAnsi="Arial" w:cs="Arial"/>
                <w:bCs/>
              </w:rPr>
              <w:t>s</w:t>
            </w:r>
            <w:r w:rsidRPr="00F30712">
              <w:rPr>
                <w:rFonts w:ascii="Arial" w:hAnsi="Arial" w:cs="Arial"/>
                <w:bCs/>
              </w:rPr>
              <w:t xml:space="preserve"> (</w:t>
            </w:r>
            <w:r w:rsidRPr="00CF7849">
              <w:rPr>
                <w:rFonts w:ascii="Arial" w:hAnsi="Arial" w:cs="Arial"/>
                <w:b/>
                <w:bCs/>
              </w:rPr>
              <w:t>Annex 5</w:t>
            </w:r>
            <w:r w:rsidRPr="00F30712">
              <w:rPr>
                <w:rFonts w:ascii="Arial" w:hAnsi="Arial" w:cs="Arial"/>
                <w:bCs/>
              </w:rPr>
              <w:t>)</w:t>
            </w:r>
            <w:r w:rsidR="00CF7849">
              <w:rPr>
                <w:rFonts w:ascii="Arial" w:hAnsi="Arial" w:cs="Arial"/>
                <w:bCs/>
              </w:rPr>
              <w:t>.</w:t>
            </w:r>
          </w:p>
          <w:p w14:paraId="304C0D4B" w14:textId="14FC3C48" w:rsidR="005145CA" w:rsidRPr="00F30712" w:rsidRDefault="005145CA" w:rsidP="00594E83">
            <w:pPr>
              <w:spacing w:line="259" w:lineRule="auto"/>
              <w:jc w:val="both"/>
              <w:rPr>
                <w:rFonts w:ascii="Arial" w:hAnsi="Arial" w:cs="Arial"/>
                <w:b/>
              </w:rPr>
            </w:pPr>
            <w:r w:rsidRPr="00F30712">
              <w:rPr>
                <w:rFonts w:ascii="Arial" w:hAnsi="Arial" w:cs="Arial"/>
                <w:bCs/>
              </w:rPr>
              <w:t xml:space="preserve">Students repeat after the teacher the </w:t>
            </w:r>
            <w:r w:rsidR="00BB405C">
              <w:rPr>
                <w:rFonts w:ascii="Arial" w:hAnsi="Arial" w:cs="Arial"/>
                <w:bCs/>
              </w:rPr>
              <w:t>words in the</w:t>
            </w:r>
            <w:r w:rsidRPr="00F30712">
              <w:rPr>
                <w:rFonts w:ascii="Arial" w:hAnsi="Arial" w:cs="Arial"/>
                <w:bCs/>
              </w:rPr>
              <w:t xml:space="preserve"> different pictures. </w:t>
            </w:r>
          </w:p>
          <w:p w14:paraId="70A6BD5A" w14:textId="77777777" w:rsidR="005145CA" w:rsidRDefault="005145CA" w:rsidP="00594E83">
            <w:pPr>
              <w:pStyle w:val="Prrafodelista"/>
              <w:spacing w:line="259" w:lineRule="auto"/>
              <w:jc w:val="center"/>
              <w:rPr>
                <w:rFonts w:ascii="Arial" w:hAnsi="Arial" w:cs="Arial"/>
              </w:rPr>
            </w:pPr>
            <w:r w:rsidRPr="00F7152B">
              <w:rPr>
                <w:noProof/>
                <w:lang w:eastAsia="en-US"/>
              </w:rPr>
              <w:drawing>
                <wp:inline distT="0" distB="0" distL="0" distR="0" wp14:anchorId="531BE0C8" wp14:editId="6F8B3CAF">
                  <wp:extent cx="2047875" cy="1541574"/>
                  <wp:effectExtent l="0" t="0" r="0" b="1905"/>
                  <wp:docPr id="19" name="Imagen 19" descr="Ilustraciones a color de un serrucho, n cubo de hielo que se derrite, de un barco que se hunde, uy un niño en dibulo de palitos agradeciendo a otro. " title="Cuatro ilustracion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D:\Users\rcenteno\Desktop\OneDrive - Ministerio de Educación\Documentos\ilustraciones.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053933" cy="1546134"/>
                          </a:xfrm>
                          <a:prstGeom prst="rect">
                            <a:avLst/>
                          </a:prstGeom>
                          <a:noFill/>
                          <a:ln>
                            <a:noFill/>
                          </a:ln>
                        </pic:spPr>
                      </pic:pic>
                    </a:graphicData>
                  </a:graphic>
                </wp:inline>
              </w:drawing>
            </w:r>
          </w:p>
          <w:p w14:paraId="47BB0DFF" w14:textId="77777777" w:rsidR="005145CA" w:rsidRPr="00F30712" w:rsidRDefault="005145CA" w:rsidP="00594E83">
            <w:pPr>
              <w:spacing w:line="259" w:lineRule="auto"/>
              <w:rPr>
                <w:rFonts w:ascii="Arial" w:hAnsi="Arial" w:cs="Arial"/>
              </w:rPr>
            </w:pPr>
            <w:r w:rsidRPr="00F30712">
              <w:rPr>
                <w:rFonts w:ascii="Arial" w:hAnsi="Arial" w:cs="Arial"/>
              </w:rPr>
              <w:t>The teacher pronounces each word at random. Students will number the words in the order they hear them.</w:t>
            </w:r>
          </w:p>
          <w:p w14:paraId="6E14C37B" w14:textId="18DAD6FC" w:rsidR="005145CA" w:rsidRPr="00F30712" w:rsidRDefault="005145CA" w:rsidP="00594E83">
            <w:pPr>
              <w:spacing w:line="259" w:lineRule="auto"/>
              <w:rPr>
                <w:rFonts w:ascii="Arial" w:hAnsi="Arial" w:cs="Arial"/>
              </w:rPr>
            </w:pPr>
            <w:r w:rsidRPr="00F30712">
              <w:rPr>
                <w:rFonts w:ascii="Arial" w:hAnsi="Arial" w:cs="Arial"/>
              </w:rPr>
              <w:t xml:space="preserve">Students read the words in pairs: student A reads and student B identifies the word </w:t>
            </w:r>
            <w:r w:rsidR="00045B31">
              <w:rPr>
                <w:rFonts w:ascii="Arial" w:hAnsi="Arial" w:cs="Arial"/>
              </w:rPr>
              <w:t>heard</w:t>
            </w:r>
            <w:r w:rsidRPr="00F30712">
              <w:rPr>
                <w:rFonts w:ascii="Arial" w:hAnsi="Arial" w:cs="Arial"/>
              </w:rPr>
              <w:t xml:space="preserve">. </w:t>
            </w:r>
          </w:p>
          <w:p w14:paraId="2D9C2957" w14:textId="77777777" w:rsidR="005145CA" w:rsidRPr="0028114B" w:rsidRDefault="005145CA" w:rsidP="00594E83">
            <w:pPr>
              <w:spacing w:line="259" w:lineRule="auto"/>
              <w:rPr>
                <w:rFonts w:ascii="Arial" w:hAnsi="Arial" w:cs="Arial"/>
                <w:b/>
              </w:rPr>
            </w:pPr>
            <w:r w:rsidRPr="00FC60D5">
              <w:rPr>
                <w:rFonts w:ascii="Arial" w:hAnsi="Arial" w:cs="Arial"/>
              </w:rPr>
              <w:t xml:space="preserve">Teacher checks and clarifies.  </w:t>
            </w:r>
          </w:p>
          <w:p w14:paraId="5AEAB88F" w14:textId="77777777" w:rsidR="005145CA" w:rsidRPr="0028114B" w:rsidRDefault="005145CA" w:rsidP="00594E83">
            <w:pPr>
              <w:spacing w:after="160" w:line="259" w:lineRule="auto"/>
              <w:jc w:val="center"/>
              <w:rPr>
                <w:rFonts w:ascii="Arial" w:hAnsi="Arial" w:cs="Arial"/>
                <w:b/>
              </w:rPr>
            </w:pPr>
            <w:r w:rsidRPr="0028114B">
              <w:rPr>
                <w:rFonts w:ascii="Arial" w:hAnsi="Arial" w:cs="Arial"/>
                <w:b/>
              </w:rPr>
              <w:t>Application/building up</w:t>
            </w:r>
          </w:p>
          <w:p w14:paraId="79B72A80" w14:textId="77777777" w:rsidR="005145CA" w:rsidRPr="0028114B" w:rsidRDefault="005145CA" w:rsidP="00594E83">
            <w:pPr>
              <w:spacing w:line="259" w:lineRule="auto"/>
              <w:contextualSpacing/>
              <w:jc w:val="center"/>
              <w:rPr>
                <w:rFonts w:ascii="Arial" w:hAnsi="Arial" w:cs="Arial"/>
                <w:b/>
              </w:rPr>
            </w:pPr>
            <w:r w:rsidRPr="0028114B">
              <w:rPr>
                <w:rFonts w:ascii="Arial" w:hAnsi="Arial" w:cs="Arial"/>
                <w:b/>
              </w:rPr>
              <w:t>Task completion</w:t>
            </w:r>
          </w:p>
          <w:p w14:paraId="02E66791" w14:textId="6A986E20" w:rsidR="005145CA" w:rsidRPr="000E5F36" w:rsidRDefault="005145CA" w:rsidP="00594E83">
            <w:pPr>
              <w:spacing w:line="259" w:lineRule="auto"/>
              <w:jc w:val="both"/>
              <w:rPr>
                <w:rFonts w:ascii="Arial" w:hAnsi="Arial" w:cs="Arial"/>
                <w:bCs/>
              </w:rPr>
            </w:pPr>
            <w:r w:rsidRPr="000E5F36">
              <w:rPr>
                <w:rFonts w:ascii="Arial" w:hAnsi="Arial" w:cs="Arial"/>
                <w:bCs/>
              </w:rPr>
              <w:t>Teacher shows different pictures</w:t>
            </w:r>
            <w:r w:rsidR="00CF7849">
              <w:rPr>
                <w:rFonts w:ascii="Arial" w:hAnsi="Arial" w:cs="Arial"/>
                <w:bCs/>
              </w:rPr>
              <w:t xml:space="preserve"> with words (</w:t>
            </w:r>
            <w:r w:rsidR="00CF7849" w:rsidRPr="00CF7849">
              <w:rPr>
                <w:rFonts w:ascii="Arial" w:hAnsi="Arial" w:cs="Arial"/>
                <w:b/>
                <w:bCs/>
              </w:rPr>
              <w:t>Annex 5</w:t>
            </w:r>
            <w:r w:rsidR="00CF7849">
              <w:rPr>
                <w:rFonts w:ascii="Arial" w:hAnsi="Arial" w:cs="Arial"/>
                <w:bCs/>
              </w:rPr>
              <w:t>),</w:t>
            </w:r>
            <w:r w:rsidRPr="000E5F36">
              <w:rPr>
                <w:rFonts w:ascii="Arial" w:hAnsi="Arial" w:cs="Arial"/>
                <w:bCs/>
              </w:rPr>
              <w:t xml:space="preserve"> and students pronounce them correctly.</w:t>
            </w:r>
          </w:p>
          <w:p w14:paraId="5C1FCAEA" w14:textId="77777777" w:rsidR="005145CA" w:rsidRPr="000E5F36" w:rsidRDefault="005145CA" w:rsidP="00594E83">
            <w:pPr>
              <w:spacing w:line="259" w:lineRule="auto"/>
              <w:jc w:val="both"/>
              <w:rPr>
                <w:rFonts w:ascii="Arial" w:hAnsi="Arial" w:cs="Arial"/>
                <w:bCs/>
              </w:rPr>
            </w:pPr>
            <w:r w:rsidRPr="000E5F36">
              <w:rPr>
                <w:rFonts w:ascii="Arial" w:hAnsi="Arial" w:cs="Arial"/>
                <w:bCs/>
              </w:rPr>
              <w:t>Students are called individually to pronounce the word the teacher shows.</w:t>
            </w:r>
          </w:p>
          <w:p w14:paraId="4AB8576A" w14:textId="64995E2A" w:rsidR="005145CA" w:rsidRDefault="005145CA" w:rsidP="00594E83">
            <w:pPr>
              <w:spacing w:line="259" w:lineRule="auto"/>
              <w:jc w:val="both"/>
              <w:rPr>
                <w:rFonts w:ascii="Arial" w:hAnsi="Arial" w:cs="Arial"/>
                <w:bCs/>
              </w:rPr>
            </w:pPr>
            <w:r w:rsidRPr="000E5F36">
              <w:rPr>
                <w:rFonts w:ascii="Arial" w:hAnsi="Arial" w:cs="Arial"/>
                <w:bCs/>
              </w:rPr>
              <w:lastRenderedPageBreak/>
              <w:t>After students answer, teacher repeats the word to clarify any students’ doubts</w:t>
            </w:r>
            <w:r w:rsidR="00CF7849">
              <w:rPr>
                <w:rFonts w:ascii="Arial" w:hAnsi="Arial" w:cs="Arial"/>
                <w:bCs/>
              </w:rPr>
              <w:t>.</w:t>
            </w:r>
          </w:p>
          <w:p w14:paraId="1CFE5746" w14:textId="77777777" w:rsidR="005145CA" w:rsidRPr="000E5F36" w:rsidRDefault="005145CA" w:rsidP="00594E83">
            <w:pPr>
              <w:spacing w:line="259" w:lineRule="auto"/>
              <w:jc w:val="both"/>
              <w:rPr>
                <w:rFonts w:ascii="Arial" w:hAnsi="Arial" w:cs="Arial"/>
                <w:bCs/>
              </w:rPr>
            </w:pPr>
            <w:r w:rsidRPr="000E5F36">
              <w:rPr>
                <w:rFonts w:ascii="Arial" w:hAnsi="Arial" w:cs="Arial"/>
                <w:bCs/>
              </w:rPr>
              <w:t xml:space="preserve">Students read some sentences and pronounce the minimal pair sounds /s/ </w:t>
            </w:r>
            <w:r>
              <w:rPr>
                <w:noProof/>
              </w:rPr>
              <w:t xml:space="preserve">/Ɵ/  </w:t>
            </w:r>
            <w:r w:rsidRPr="000E5F36">
              <w:rPr>
                <w:rFonts w:ascii="Arial" w:hAnsi="Arial" w:cs="Arial"/>
                <w:noProof/>
              </w:rPr>
              <w:t>correctly. Then, they underline them and</w:t>
            </w:r>
            <w:r>
              <w:rPr>
                <w:noProof/>
              </w:rPr>
              <w:t xml:space="preserve"> </w:t>
            </w:r>
            <w:r w:rsidRPr="000E5F36">
              <w:rPr>
                <w:rFonts w:ascii="Arial" w:hAnsi="Arial" w:cs="Arial"/>
                <w:bCs/>
              </w:rPr>
              <w:t>place the minimal pairs found in the sentences in the corresponding column by using a check mark.</w:t>
            </w:r>
          </w:p>
          <w:p w14:paraId="6466E322" w14:textId="77777777" w:rsidR="005145CA" w:rsidRDefault="005145CA" w:rsidP="00594E83">
            <w:pPr>
              <w:pStyle w:val="Prrafodelista"/>
              <w:spacing w:line="259" w:lineRule="auto"/>
              <w:ind w:left="1080"/>
              <w:jc w:val="both"/>
              <w:rPr>
                <w:rFonts w:ascii="Arial" w:hAnsi="Arial" w:cs="Arial"/>
                <w:b/>
              </w:rPr>
            </w:pPr>
          </w:p>
          <w:tbl>
            <w:tblPr>
              <w:tblStyle w:val="Tablaconcuadrcula"/>
              <w:tblW w:w="0" w:type="auto"/>
              <w:tblInd w:w="720" w:type="dxa"/>
              <w:tblLayout w:type="fixed"/>
              <w:tblLook w:val="04A0" w:firstRow="1" w:lastRow="0" w:firstColumn="1" w:lastColumn="0" w:noHBand="0" w:noVBand="1"/>
              <w:tblCaption w:val="Tabla para clasificar sonidos"/>
              <w:tblDescription w:val="Tabla con el título de Minimal Pairs. Los encabezados son los fonemas para /th/ y /s/. En la primera columna hay oraciones con palabras con esos sonidos, las cuales deben ser escritas en las celdas vacías. "/>
            </w:tblPr>
            <w:tblGrid>
              <w:gridCol w:w="2399"/>
              <w:gridCol w:w="2400"/>
              <w:gridCol w:w="2400"/>
            </w:tblGrid>
            <w:tr w:rsidR="005145CA" w14:paraId="42712823" w14:textId="77777777" w:rsidTr="00594E83">
              <w:trPr>
                <w:trHeight w:val="383"/>
              </w:trPr>
              <w:tc>
                <w:tcPr>
                  <w:tcW w:w="7199" w:type="dxa"/>
                  <w:gridSpan w:val="3"/>
                </w:tcPr>
                <w:p w14:paraId="5A246CDC" w14:textId="77777777" w:rsidR="005145CA" w:rsidRDefault="005145CA" w:rsidP="00594E83">
                  <w:pPr>
                    <w:pStyle w:val="Prrafodelista"/>
                    <w:spacing w:line="259" w:lineRule="auto"/>
                    <w:ind w:left="0"/>
                    <w:jc w:val="center"/>
                    <w:rPr>
                      <w:rFonts w:ascii="Arial" w:hAnsi="Arial" w:cs="Arial"/>
                      <w:color w:val="000000" w:themeColor="text1"/>
                    </w:rPr>
                  </w:pPr>
                  <w:r>
                    <w:rPr>
                      <w:rFonts w:ascii="Arial" w:hAnsi="Arial" w:cs="Arial"/>
                      <w:color w:val="000000" w:themeColor="text1"/>
                    </w:rPr>
                    <w:t>MINIMAL PAIRS</w:t>
                  </w:r>
                </w:p>
              </w:tc>
            </w:tr>
            <w:tr w:rsidR="005145CA" w14:paraId="5A3221C8" w14:textId="77777777" w:rsidTr="00594E83">
              <w:trPr>
                <w:trHeight w:val="383"/>
              </w:trPr>
              <w:tc>
                <w:tcPr>
                  <w:tcW w:w="2399" w:type="dxa"/>
                </w:tcPr>
                <w:p w14:paraId="0A1D95FE" w14:textId="77777777" w:rsidR="005145CA" w:rsidRPr="00CC0023" w:rsidRDefault="005145CA" w:rsidP="00594E83">
                  <w:pPr>
                    <w:pStyle w:val="Prrafodelista"/>
                    <w:spacing w:line="259" w:lineRule="auto"/>
                    <w:ind w:left="0"/>
                    <w:jc w:val="center"/>
                    <w:rPr>
                      <w:rFonts w:ascii="Arial" w:hAnsi="Arial" w:cs="Arial"/>
                      <w:b/>
                      <w:color w:val="000000" w:themeColor="text1"/>
                    </w:rPr>
                  </w:pPr>
                </w:p>
              </w:tc>
              <w:tc>
                <w:tcPr>
                  <w:tcW w:w="2400" w:type="dxa"/>
                </w:tcPr>
                <w:p w14:paraId="2C0FEB7F" w14:textId="77777777" w:rsidR="005145CA" w:rsidRDefault="005145CA" w:rsidP="00594E83">
                  <w:pPr>
                    <w:pStyle w:val="Prrafodelista"/>
                    <w:spacing w:line="259" w:lineRule="auto"/>
                    <w:ind w:left="0"/>
                    <w:jc w:val="center"/>
                    <w:rPr>
                      <w:rFonts w:ascii="Arial" w:hAnsi="Arial" w:cs="Arial"/>
                      <w:color w:val="000000" w:themeColor="text1"/>
                    </w:rPr>
                  </w:pPr>
                  <w:r>
                    <w:rPr>
                      <w:noProof/>
                    </w:rPr>
                    <w:t>/Ɵ/</w:t>
                  </w:r>
                </w:p>
              </w:tc>
              <w:tc>
                <w:tcPr>
                  <w:tcW w:w="2400" w:type="dxa"/>
                </w:tcPr>
                <w:p w14:paraId="79CA1FC8" w14:textId="77777777" w:rsidR="005145CA" w:rsidRDefault="005145CA" w:rsidP="00594E83">
                  <w:pPr>
                    <w:pStyle w:val="Prrafodelista"/>
                    <w:spacing w:line="259" w:lineRule="auto"/>
                    <w:ind w:left="0"/>
                    <w:jc w:val="center"/>
                    <w:rPr>
                      <w:rFonts w:ascii="Arial" w:hAnsi="Arial" w:cs="Arial"/>
                      <w:color w:val="000000" w:themeColor="text1"/>
                    </w:rPr>
                  </w:pPr>
                  <w:r>
                    <w:rPr>
                      <w:noProof/>
                    </w:rPr>
                    <w:t>/s/</w:t>
                  </w:r>
                </w:p>
              </w:tc>
            </w:tr>
            <w:tr w:rsidR="005145CA" w14:paraId="03943D1A" w14:textId="77777777" w:rsidTr="00594E83">
              <w:trPr>
                <w:trHeight w:val="383"/>
              </w:trPr>
              <w:tc>
                <w:tcPr>
                  <w:tcW w:w="2399" w:type="dxa"/>
                </w:tcPr>
                <w:p w14:paraId="5046E5AC" w14:textId="77777777" w:rsidR="005145CA" w:rsidRDefault="005145CA" w:rsidP="00594E83">
                  <w:pPr>
                    <w:spacing w:line="259" w:lineRule="auto"/>
                    <w:jc w:val="both"/>
                    <w:rPr>
                      <w:rFonts w:ascii="Arial" w:hAnsi="Arial" w:cs="Arial"/>
                      <w:color w:val="000000" w:themeColor="text1"/>
                    </w:rPr>
                  </w:pPr>
                  <w:r w:rsidRPr="006D2EE7">
                    <w:rPr>
                      <w:rFonts w:ascii="Arial" w:hAnsi="Arial" w:cs="Arial"/>
                    </w:rPr>
                    <w:t>Thank you very much</w:t>
                  </w:r>
                  <w:r>
                    <w:rPr>
                      <w:rFonts w:ascii="Arial" w:hAnsi="Arial" w:cs="Arial"/>
                    </w:rPr>
                    <w:t>.</w:t>
                  </w:r>
                </w:p>
              </w:tc>
              <w:tc>
                <w:tcPr>
                  <w:tcW w:w="2400" w:type="dxa"/>
                </w:tcPr>
                <w:p w14:paraId="4AE5E687" w14:textId="77777777" w:rsidR="005145CA" w:rsidRDefault="005145CA" w:rsidP="00594E83">
                  <w:pPr>
                    <w:pStyle w:val="Prrafodelista"/>
                    <w:spacing w:line="259" w:lineRule="auto"/>
                    <w:ind w:left="0"/>
                    <w:jc w:val="both"/>
                    <w:rPr>
                      <w:rFonts w:ascii="Arial" w:hAnsi="Arial" w:cs="Arial"/>
                      <w:color w:val="000000" w:themeColor="text1"/>
                    </w:rPr>
                  </w:pPr>
                </w:p>
              </w:tc>
              <w:tc>
                <w:tcPr>
                  <w:tcW w:w="2400" w:type="dxa"/>
                </w:tcPr>
                <w:p w14:paraId="70C9AA39" w14:textId="77777777" w:rsidR="005145CA" w:rsidRDefault="005145CA" w:rsidP="00594E83">
                  <w:pPr>
                    <w:pStyle w:val="Prrafodelista"/>
                    <w:spacing w:line="259" w:lineRule="auto"/>
                    <w:ind w:left="0"/>
                    <w:jc w:val="both"/>
                    <w:rPr>
                      <w:rFonts w:ascii="Arial" w:hAnsi="Arial" w:cs="Arial"/>
                      <w:color w:val="000000" w:themeColor="text1"/>
                    </w:rPr>
                  </w:pPr>
                </w:p>
              </w:tc>
            </w:tr>
            <w:tr w:rsidR="005145CA" w14:paraId="2A675510" w14:textId="77777777" w:rsidTr="00594E83">
              <w:trPr>
                <w:trHeight w:val="383"/>
              </w:trPr>
              <w:tc>
                <w:tcPr>
                  <w:tcW w:w="2399" w:type="dxa"/>
                </w:tcPr>
                <w:p w14:paraId="68F8D39A" w14:textId="77777777" w:rsidR="005145CA" w:rsidRDefault="005145CA" w:rsidP="00594E83">
                  <w:pPr>
                    <w:pStyle w:val="Prrafodelista"/>
                    <w:spacing w:line="259" w:lineRule="auto"/>
                    <w:ind w:left="0"/>
                    <w:jc w:val="both"/>
                    <w:rPr>
                      <w:rFonts w:ascii="Arial" w:hAnsi="Arial" w:cs="Arial"/>
                      <w:color w:val="000000" w:themeColor="text1"/>
                    </w:rPr>
                  </w:pPr>
                  <w:r>
                    <w:rPr>
                      <w:rFonts w:ascii="Arial" w:hAnsi="Arial" w:cs="Arial"/>
                      <w:color w:val="000000" w:themeColor="text1"/>
                    </w:rPr>
                    <w:t>The boat sank.</w:t>
                  </w:r>
                </w:p>
              </w:tc>
              <w:tc>
                <w:tcPr>
                  <w:tcW w:w="2400" w:type="dxa"/>
                </w:tcPr>
                <w:p w14:paraId="2CDAADE3" w14:textId="77777777" w:rsidR="005145CA" w:rsidRDefault="005145CA" w:rsidP="00594E83">
                  <w:pPr>
                    <w:pStyle w:val="Prrafodelista"/>
                    <w:spacing w:line="259" w:lineRule="auto"/>
                    <w:ind w:left="0"/>
                    <w:jc w:val="both"/>
                    <w:rPr>
                      <w:rFonts w:ascii="Arial" w:hAnsi="Arial" w:cs="Arial"/>
                      <w:color w:val="000000" w:themeColor="text1"/>
                    </w:rPr>
                  </w:pPr>
                </w:p>
              </w:tc>
              <w:tc>
                <w:tcPr>
                  <w:tcW w:w="2400" w:type="dxa"/>
                </w:tcPr>
                <w:p w14:paraId="5C4DA95E" w14:textId="77777777" w:rsidR="005145CA" w:rsidRDefault="005145CA" w:rsidP="00594E83">
                  <w:pPr>
                    <w:pStyle w:val="Prrafodelista"/>
                    <w:spacing w:line="259" w:lineRule="auto"/>
                    <w:ind w:left="0"/>
                    <w:jc w:val="both"/>
                    <w:rPr>
                      <w:rFonts w:ascii="Arial" w:hAnsi="Arial" w:cs="Arial"/>
                      <w:color w:val="000000" w:themeColor="text1"/>
                    </w:rPr>
                  </w:pPr>
                </w:p>
              </w:tc>
            </w:tr>
            <w:tr w:rsidR="005145CA" w14:paraId="2EA3539E" w14:textId="77777777" w:rsidTr="00594E83">
              <w:trPr>
                <w:trHeight w:val="383"/>
              </w:trPr>
              <w:tc>
                <w:tcPr>
                  <w:tcW w:w="2399" w:type="dxa"/>
                </w:tcPr>
                <w:p w14:paraId="59371F74" w14:textId="77777777" w:rsidR="005145CA" w:rsidRDefault="005145CA" w:rsidP="00594E83">
                  <w:pPr>
                    <w:pStyle w:val="Prrafodelista"/>
                    <w:spacing w:line="259" w:lineRule="auto"/>
                    <w:ind w:left="0"/>
                    <w:jc w:val="both"/>
                    <w:rPr>
                      <w:rFonts w:ascii="Arial" w:hAnsi="Arial" w:cs="Arial"/>
                      <w:color w:val="000000" w:themeColor="text1"/>
                    </w:rPr>
                  </w:pPr>
                  <w:r>
                    <w:rPr>
                      <w:rFonts w:ascii="Arial" w:hAnsi="Arial" w:cs="Arial"/>
                      <w:color w:val="000000" w:themeColor="text1"/>
                    </w:rPr>
                    <w:t>Open your mouth.</w:t>
                  </w:r>
                </w:p>
              </w:tc>
              <w:tc>
                <w:tcPr>
                  <w:tcW w:w="2400" w:type="dxa"/>
                </w:tcPr>
                <w:p w14:paraId="32BE7A69" w14:textId="77777777" w:rsidR="005145CA" w:rsidRDefault="005145CA" w:rsidP="00594E83">
                  <w:pPr>
                    <w:pStyle w:val="Prrafodelista"/>
                    <w:spacing w:line="259" w:lineRule="auto"/>
                    <w:ind w:left="0"/>
                    <w:jc w:val="both"/>
                    <w:rPr>
                      <w:rFonts w:ascii="Arial" w:hAnsi="Arial" w:cs="Arial"/>
                      <w:color w:val="000000" w:themeColor="text1"/>
                    </w:rPr>
                  </w:pPr>
                </w:p>
              </w:tc>
              <w:tc>
                <w:tcPr>
                  <w:tcW w:w="2400" w:type="dxa"/>
                </w:tcPr>
                <w:p w14:paraId="506ADCBE" w14:textId="77777777" w:rsidR="005145CA" w:rsidRDefault="005145CA" w:rsidP="00594E83">
                  <w:pPr>
                    <w:pStyle w:val="Prrafodelista"/>
                    <w:spacing w:line="259" w:lineRule="auto"/>
                    <w:ind w:left="0"/>
                    <w:jc w:val="both"/>
                    <w:rPr>
                      <w:rFonts w:ascii="Arial" w:hAnsi="Arial" w:cs="Arial"/>
                      <w:color w:val="000000" w:themeColor="text1"/>
                    </w:rPr>
                  </w:pPr>
                </w:p>
              </w:tc>
            </w:tr>
            <w:tr w:rsidR="005145CA" w14:paraId="100E9557" w14:textId="77777777" w:rsidTr="00594E83">
              <w:trPr>
                <w:trHeight w:val="383"/>
              </w:trPr>
              <w:tc>
                <w:tcPr>
                  <w:tcW w:w="2399" w:type="dxa"/>
                </w:tcPr>
                <w:p w14:paraId="4ACBB222" w14:textId="77777777" w:rsidR="005145CA" w:rsidRDefault="005145CA" w:rsidP="00594E83">
                  <w:pPr>
                    <w:pStyle w:val="Prrafodelista"/>
                    <w:spacing w:line="259" w:lineRule="auto"/>
                    <w:ind w:left="0"/>
                    <w:jc w:val="both"/>
                    <w:rPr>
                      <w:rFonts w:ascii="Arial" w:hAnsi="Arial" w:cs="Arial"/>
                      <w:color w:val="000000" w:themeColor="text1"/>
                    </w:rPr>
                  </w:pPr>
                  <w:r>
                    <w:rPr>
                      <w:rFonts w:ascii="Arial" w:hAnsi="Arial" w:cs="Arial"/>
                      <w:color w:val="000000" w:themeColor="text1"/>
                    </w:rPr>
                    <w:t>The mouse is ugly.</w:t>
                  </w:r>
                </w:p>
              </w:tc>
              <w:tc>
                <w:tcPr>
                  <w:tcW w:w="2400" w:type="dxa"/>
                </w:tcPr>
                <w:p w14:paraId="037DA51C" w14:textId="77777777" w:rsidR="005145CA" w:rsidRDefault="005145CA" w:rsidP="00594E83">
                  <w:pPr>
                    <w:pStyle w:val="Prrafodelista"/>
                    <w:spacing w:line="259" w:lineRule="auto"/>
                    <w:ind w:left="0"/>
                    <w:jc w:val="both"/>
                    <w:rPr>
                      <w:rFonts w:ascii="Arial" w:hAnsi="Arial" w:cs="Arial"/>
                      <w:color w:val="000000" w:themeColor="text1"/>
                    </w:rPr>
                  </w:pPr>
                </w:p>
              </w:tc>
              <w:tc>
                <w:tcPr>
                  <w:tcW w:w="2400" w:type="dxa"/>
                </w:tcPr>
                <w:p w14:paraId="0633E616" w14:textId="77777777" w:rsidR="005145CA" w:rsidRDefault="005145CA" w:rsidP="00594E83">
                  <w:pPr>
                    <w:pStyle w:val="Prrafodelista"/>
                    <w:spacing w:line="259" w:lineRule="auto"/>
                    <w:ind w:left="0"/>
                    <w:jc w:val="both"/>
                    <w:rPr>
                      <w:rFonts w:ascii="Arial" w:hAnsi="Arial" w:cs="Arial"/>
                      <w:color w:val="000000" w:themeColor="text1"/>
                    </w:rPr>
                  </w:pPr>
                </w:p>
              </w:tc>
            </w:tr>
            <w:tr w:rsidR="005145CA" w14:paraId="7A196B68" w14:textId="77777777" w:rsidTr="00594E83">
              <w:trPr>
                <w:trHeight w:val="383"/>
              </w:trPr>
              <w:tc>
                <w:tcPr>
                  <w:tcW w:w="2399" w:type="dxa"/>
                </w:tcPr>
                <w:p w14:paraId="1A83D8B0" w14:textId="77777777" w:rsidR="005145CA" w:rsidRDefault="005145CA" w:rsidP="00594E83">
                  <w:pPr>
                    <w:pStyle w:val="Prrafodelista"/>
                    <w:spacing w:line="259" w:lineRule="auto"/>
                    <w:ind w:left="0"/>
                    <w:jc w:val="both"/>
                    <w:rPr>
                      <w:rFonts w:ascii="Arial" w:hAnsi="Arial" w:cs="Arial"/>
                      <w:color w:val="000000" w:themeColor="text1"/>
                    </w:rPr>
                  </w:pPr>
                  <w:r>
                    <w:rPr>
                      <w:rFonts w:ascii="Arial" w:hAnsi="Arial" w:cs="Arial"/>
                      <w:color w:val="000000" w:themeColor="text1"/>
                    </w:rPr>
                    <w:t>I like many things.</w:t>
                  </w:r>
                </w:p>
              </w:tc>
              <w:tc>
                <w:tcPr>
                  <w:tcW w:w="2400" w:type="dxa"/>
                </w:tcPr>
                <w:p w14:paraId="4F1CA69D" w14:textId="77777777" w:rsidR="005145CA" w:rsidRDefault="005145CA" w:rsidP="00594E83">
                  <w:pPr>
                    <w:pStyle w:val="Prrafodelista"/>
                    <w:spacing w:line="259" w:lineRule="auto"/>
                    <w:ind w:left="0"/>
                    <w:jc w:val="both"/>
                    <w:rPr>
                      <w:rFonts w:ascii="Arial" w:hAnsi="Arial" w:cs="Arial"/>
                      <w:color w:val="000000" w:themeColor="text1"/>
                    </w:rPr>
                  </w:pPr>
                </w:p>
              </w:tc>
              <w:tc>
                <w:tcPr>
                  <w:tcW w:w="2400" w:type="dxa"/>
                </w:tcPr>
                <w:p w14:paraId="1930A43D" w14:textId="77777777" w:rsidR="005145CA" w:rsidRDefault="005145CA" w:rsidP="00594E83">
                  <w:pPr>
                    <w:pStyle w:val="Prrafodelista"/>
                    <w:spacing w:line="259" w:lineRule="auto"/>
                    <w:ind w:left="0"/>
                    <w:jc w:val="both"/>
                    <w:rPr>
                      <w:rFonts w:ascii="Arial" w:hAnsi="Arial" w:cs="Arial"/>
                      <w:color w:val="000000" w:themeColor="text1"/>
                    </w:rPr>
                  </w:pPr>
                </w:p>
              </w:tc>
            </w:tr>
            <w:tr w:rsidR="005145CA" w14:paraId="71A7A78E" w14:textId="77777777" w:rsidTr="00594E83">
              <w:trPr>
                <w:trHeight w:val="383"/>
              </w:trPr>
              <w:tc>
                <w:tcPr>
                  <w:tcW w:w="2399" w:type="dxa"/>
                </w:tcPr>
                <w:p w14:paraId="3C3A7E46" w14:textId="77777777" w:rsidR="005145CA" w:rsidRDefault="005145CA" w:rsidP="00594E83">
                  <w:pPr>
                    <w:pStyle w:val="Prrafodelista"/>
                    <w:spacing w:line="259" w:lineRule="auto"/>
                    <w:ind w:left="0"/>
                    <w:jc w:val="both"/>
                    <w:rPr>
                      <w:rFonts w:ascii="Arial" w:hAnsi="Arial" w:cs="Arial"/>
                      <w:color w:val="000000" w:themeColor="text1"/>
                    </w:rPr>
                  </w:pPr>
                  <w:r>
                    <w:rPr>
                      <w:rFonts w:ascii="Arial" w:hAnsi="Arial" w:cs="Arial"/>
                      <w:color w:val="000000" w:themeColor="text1"/>
                    </w:rPr>
                    <w:t>My mother is sick.</w:t>
                  </w:r>
                </w:p>
              </w:tc>
              <w:tc>
                <w:tcPr>
                  <w:tcW w:w="2400" w:type="dxa"/>
                </w:tcPr>
                <w:p w14:paraId="2B0B2942" w14:textId="77777777" w:rsidR="005145CA" w:rsidRDefault="005145CA" w:rsidP="00594E83">
                  <w:pPr>
                    <w:pStyle w:val="Prrafodelista"/>
                    <w:spacing w:line="259" w:lineRule="auto"/>
                    <w:ind w:left="0"/>
                    <w:jc w:val="both"/>
                    <w:rPr>
                      <w:rFonts w:ascii="Arial" w:hAnsi="Arial" w:cs="Arial"/>
                      <w:color w:val="000000" w:themeColor="text1"/>
                    </w:rPr>
                  </w:pPr>
                </w:p>
              </w:tc>
              <w:tc>
                <w:tcPr>
                  <w:tcW w:w="2400" w:type="dxa"/>
                </w:tcPr>
                <w:p w14:paraId="663A9D0B" w14:textId="77777777" w:rsidR="005145CA" w:rsidRDefault="005145CA" w:rsidP="00594E83">
                  <w:pPr>
                    <w:pStyle w:val="Prrafodelista"/>
                    <w:spacing w:line="259" w:lineRule="auto"/>
                    <w:ind w:left="0"/>
                    <w:jc w:val="both"/>
                    <w:rPr>
                      <w:rFonts w:ascii="Arial" w:hAnsi="Arial" w:cs="Arial"/>
                      <w:color w:val="000000" w:themeColor="text1"/>
                    </w:rPr>
                  </w:pPr>
                </w:p>
              </w:tc>
            </w:tr>
          </w:tbl>
          <w:p w14:paraId="47D3D664" w14:textId="77777777" w:rsidR="005145CA" w:rsidRPr="001862AD" w:rsidRDefault="005145CA" w:rsidP="00594E83">
            <w:pPr>
              <w:spacing w:line="259" w:lineRule="auto"/>
              <w:jc w:val="both"/>
              <w:rPr>
                <w:rFonts w:ascii="Arial" w:hAnsi="Arial" w:cs="Arial"/>
                <w:bCs/>
              </w:rPr>
            </w:pPr>
          </w:p>
          <w:p w14:paraId="24D49212" w14:textId="77777777" w:rsidR="005145CA" w:rsidRPr="0028114B" w:rsidRDefault="005145CA" w:rsidP="00594E83">
            <w:pPr>
              <w:adjustRightInd w:val="0"/>
              <w:spacing w:after="160" w:line="259" w:lineRule="auto"/>
              <w:ind w:right="112"/>
              <w:jc w:val="center"/>
              <w:rPr>
                <w:rFonts w:ascii="Arial" w:hAnsi="Arial" w:cs="Arial"/>
                <w:b/>
              </w:rPr>
            </w:pPr>
            <w:r w:rsidRPr="0028114B">
              <w:rPr>
                <w:rFonts w:ascii="Arial" w:hAnsi="Arial" w:cs="Arial"/>
                <w:b/>
              </w:rPr>
              <w:t>Collaboration</w:t>
            </w:r>
          </w:p>
          <w:p w14:paraId="09F48AEB" w14:textId="77777777" w:rsidR="005145CA" w:rsidRDefault="005145CA" w:rsidP="00594E83">
            <w:pPr>
              <w:spacing w:line="259" w:lineRule="auto"/>
              <w:contextualSpacing/>
              <w:jc w:val="center"/>
              <w:rPr>
                <w:rFonts w:ascii="Arial" w:hAnsi="Arial" w:cs="Arial"/>
                <w:b/>
              </w:rPr>
            </w:pPr>
            <w:r w:rsidRPr="0028114B">
              <w:rPr>
                <w:rFonts w:ascii="Arial" w:hAnsi="Arial" w:cs="Arial"/>
                <w:b/>
              </w:rPr>
              <w:t>Task assessment</w:t>
            </w:r>
          </w:p>
          <w:p w14:paraId="05820CB3" w14:textId="77777777" w:rsidR="005145CA" w:rsidRPr="00F30712" w:rsidRDefault="005145CA" w:rsidP="00594E83">
            <w:pPr>
              <w:spacing w:line="259" w:lineRule="auto"/>
              <w:contextualSpacing/>
              <w:rPr>
                <w:rFonts w:ascii="Arial" w:hAnsi="Arial" w:cs="Arial"/>
              </w:rPr>
            </w:pPr>
            <w:r w:rsidRPr="00F30712">
              <w:rPr>
                <w:rFonts w:ascii="Arial" w:hAnsi="Arial" w:cs="Arial"/>
              </w:rPr>
              <w:t>Provide peer and teacher’s feedback after completing main task.</w:t>
            </w:r>
          </w:p>
          <w:p w14:paraId="692DF2C3" w14:textId="77777777" w:rsidR="005145CA" w:rsidRPr="00981F22" w:rsidRDefault="005145CA" w:rsidP="00594E83">
            <w:pPr>
              <w:spacing w:line="259" w:lineRule="auto"/>
              <w:jc w:val="both"/>
              <w:rPr>
                <w:rFonts w:ascii="Arial" w:hAnsi="Arial" w:cs="Arial"/>
                <w:b/>
              </w:rPr>
            </w:pPr>
          </w:p>
        </w:tc>
        <w:tc>
          <w:tcPr>
            <w:tcW w:w="1130" w:type="dxa"/>
            <w:gridSpan w:val="2"/>
            <w:tcBorders>
              <w:bottom w:val="single" w:sz="4" w:space="0" w:color="auto"/>
            </w:tcBorders>
          </w:tcPr>
          <w:p w14:paraId="22C70479" w14:textId="77777777" w:rsidR="005145CA" w:rsidRDefault="005145CA" w:rsidP="00594E83">
            <w:pPr>
              <w:pStyle w:val="NormalWeb"/>
              <w:spacing w:line="360" w:lineRule="auto"/>
              <w:rPr>
                <w:rFonts w:ascii="Arial" w:hAnsi="Arial" w:cs="Arial"/>
                <w:sz w:val="18"/>
                <w:szCs w:val="18"/>
              </w:rPr>
            </w:pPr>
            <w:r>
              <w:rPr>
                <w:rFonts w:ascii="Arial" w:hAnsi="Arial" w:cs="Arial"/>
                <w:sz w:val="18"/>
                <w:szCs w:val="18"/>
              </w:rPr>
              <w:lastRenderedPageBreak/>
              <w:t>40 minutes</w:t>
            </w:r>
          </w:p>
          <w:p w14:paraId="4803636F" w14:textId="77777777" w:rsidR="005145CA" w:rsidRDefault="005145CA" w:rsidP="00594E83">
            <w:pPr>
              <w:pStyle w:val="NormalWeb"/>
              <w:spacing w:line="360" w:lineRule="auto"/>
              <w:rPr>
                <w:rFonts w:ascii="Arial" w:hAnsi="Arial" w:cs="Arial"/>
                <w:sz w:val="18"/>
                <w:szCs w:val="18"/>
              </w:rPr>
            </w:pPr>
          </w:p>
        </w:tc>
      </w:tr>
      <w:tr w:rsidR="005145CA" w:rsidRPr="008E6CDD" w14:paraId="294A0A8E" w14:textId="77777777" w:rsidTr="00594E83">
        <w:trPr>
          <w:trHeight w:val="334"/>
          <w:jc w:val="center"/>
        </w:trPr>
        <w:tc>
          <w:tcPr>
            <w:tcW w:w="2689" w:type="dxa"/>
            <w:tcBorders>
              <w:bottom w:val="single" w:sz="4" w:space="0" w:color="auto"/>
            </w:tcBorders>
          </w:tcPr>
          <w:p w14:paraId="3BE2B016" w14:textId="2B82FA34" w:rsidR="005145CA" w:rsidRPr="00FC60D5" w:rsidRDefault="005145CA" w:rsidP="00594E83">
            <w:pPr>
              <w:rPr>
                <w:rFonts w:ascii="Arial" w:hAnsi="Arial" w:cs="Arial"/>
              </w:rPr>
            </w:pPr>
            <w:r w:rsidRPr="00510743">
              <w:rPr>
                <w:rFonts w:ascii="Arial" w:hAnsi="Arial" w:cs="Arial"/>
                <w:b/>
              </w:rPr>
              <w:lastRenderedPageBreak/>
              <w:t>SI.1.</w:t>
            </w:r>
            <w:r w:rsidR="00CC5345">
              <w:rPr>
                <w:rFonts w:ascii="Arial" w:hAnsi="Arial" w:cs="Arial"/>
              </w:rPr>
              <w:t xml:space="preserve"> a</w:t>
            </w:r>
            <w:r w:rsidRPr="00510743">
              <w:rPr>
                <w:rFonts w:ascii="Arial" w:hAnsi="Arial" w:cs="Arial"/>
              </w:rPr>
              <w:t>sks others simple questions concerning their homes (village/town) or their interests (e.g.</w:t>
            </w:r>
            <w:r>
              <w:rPr>
                <w:rFonts w:ascii="Arial" w:hAnsi="Arial" w:cs="Arial"/>
              </w:rPr>
              <w:t>,</w:t>
            </w:r>
            <w:r w:rsidRPr="00510743">
              <w:rPr>
                <w:rFonts w:ascii="Arial" w:hAnsi="Arial" w:cs="Arial"/>
              </w:rPr>
              <w:t xml:space="preserve"> Where </w:t>
            </w:r>
            <w:r w:rsidRPr="00510743">
              <w:rPr>
                <w:rFonts w:ascii="Arial" w:hAnsi="Arial" w:cs="Arial"/>
              </w:rPr>
              <w:lastRenderedPageBreak/>
              <w:t xml:space="preserve">do you live? What do you </w:t>
            </w:r>
            <w:r w:rsidRPr="00FC60D5">
              <w:rPr>
                <w:rFonts w:ascii="Arial" w:hAnsi="Arial" w:cs="Arial"/>
              </w:rPr>
              <w:t>like?).</w:t>
            </w:r>
          </w:p>
          <w:p w14:paraId="028A1922" w14:textId="77777777" w:rsidR="005145CA" w:rsidRPr="00FC60D5" w:rsidRDefault="005145CA" w:rsidP="00594E83">
            <w:pPr>
              <w:pStyle w:val="NormalWeb"/>
              <w:rPr>
                <w:rFonts w:ascii="Arial" w:hAnsi="Arial" w:cs="Arial"/>
                <w:sz w:val="18"/>
                <w:szCs w:val="20"/>
              </w:rPr>
            </w:pPr>
            <w:r w:rsidRPr="00FC60D5">
              <w:rPr>
                <w:rFonts w:ascii="Arial" w:hAnsi="Arial" w:cs="Arial"/>
                <w:sz w:val="18"/>
                <w:szCs w:val="20"/>
              </w:rPr>
              <w:t>INDICATOR</w:t>
            </w:r>
          </w:p>
          <w:p w14:paraId="06F2D85D" w14:textId="77777777" w:rsidR="005145CA" w:rsidRDefault="005145CA" w:rsidP="00594E83">
            <w:pPr>
              <w:pStyle w:val="NormalWeb"/>
              <w:rPr>
                <w:rFonts w:ascii="Arial" w:hAnsi="Arial" w:cs="Arial"/>
                <w:b/>
                <w:lang w:val="en-GB"/>
              </w:rPr>
            </w:pPr>
          </w:p>
          <w:p w14:paraId="2D63254E" w14:textId="77777777" w:rsidR="005145CA" w:rsidRDefault="005145CA" w:rsidP="00594E83">
            <w:pPr>
              <w:pStyle w:val="NormalWeb"/>
              <w:rPr>
                <w:rFonts w:ascii="Arial" w:hAnsi="Arial" w:cs="Arial"/>
                <w:b/>
                <w:lang w:val="en-GB"/>
              </w:rPr>
            </w:pPr>
          </w:p>
          <w:p w14:paraId="4F9AF0AD" w14:textId="77777777" w:rsidR="005145CA" w:rsidRDefault="005145CA" w:rsidP="00594E83">
            <w:pPr>
              <w:pStyle w:val="NormalWeb"/>
              <w:rPr>
                <w:rFonts w:ascii="Arial" w:hAnsi="Arial" w:cs="Arial"/>
                <w:b/>
                <w:lang w:val="en-GB"/>
              </w:rPr>
            </w:pPr>
          </w:p>
          <w:p w14:paraId="060FF528" w14:textId="77777777" w:rsidR="005145CA" w:rsidRDefault="005145CA" w:rsidP="00594E83">
            <w:pPr>
              <w:pStyle w:val="NormalWeb"/>
              <w:rPr>
                <w:rFonts w:ascii="Arial" w:hAnsi="Arial" w:cs="Arial"/>
                <w:b/>
                <w:lang w:val="en-GB"/>
              </w:rPr>
            </w:pPr>
          </w:p>
          <w:p w14:paraId="2D3CA24D" w14:textId="77777777" w:rsidR="005145CA" w:rsidRDefault="005145CA" w:rsidP="00594E83">
            <w:pPr>
              <w:pStyle w:val="NormalWeb"/>
              <w:rPr>
                <w:rFonts w:ascii="Arial" w:hAnsi="Arial" w:cs="Arial"/>
                <w:b/>
                <w:lang w:val="en-GB"/>
              </w:rPr>
            </w:pPr>
          </w:p>
          <w:p w14:paraId="0A2B223E" w14:textId="77777777" w:rsidR="005145CA" w:rsidRDefault="005145CA" w:rsidP="00594E83">
            <w:pPr>
              <w:pStyle w:val="NormalWeb"/>
              <w:rPr>
                <w:rFonts w:ascii="Arial" w:hAnsi="Arial" w:cs="Arial"/>
                <w:b/>
                <w:lang w:val="en-GB"/>
              </w:rPr>
            </w:pPr>
          </w:p>
          <w:p w14:paraId="33CD55D4" w14:textId="77777777" w:rsidR="005145CA" w:rsidRDefault="005145CA" w:rsidP="00594E83">
            <w:pPr>
              <w:pStyle w:val="NormalWeb"/>
              <w:rPr>
                <w:rFonts w:ascii="Arial" w:hAnsi="Arial" w:cs="Arial"/>
                <w:b/>
                <w:lang w:val="en-GB"/>
              </w:rPr>
            </w:pPr>
          </w:p>
          <w:p w14:paraId="67626D6C" w14:textId="77777777" w:rsidR="005145CA" w:rsidRDefault="005145CA" w:rsidP="00594E83">
            <w:pPr>
              <w:pStyle w:val="NormalWeb"/>
              <w:rPr>
                <w:rFonts w:ascii="Arial" w:hAnsi="Arial" w:cs="Arial"/>
                <w:b/>
                <w:lang w:val="en-GB"/>
              </w:rPr>
            </w:pPr>
          </w:p>
          <w:p w14:paraId="460CA60B" w14:textId="77777777" w:rsidR="005145CA" w:rsidRDefault="005145CA" w:rsidP="00594E83">
            <w:pPr>
              <w:pStyle w:val="NormalWeb"/>
              <w:rPr>
                <w:rFonts w:ascii="Arial" w:hAnsi="Arial" w:cs="Arial"/>
                <w:b/>
                <w:lang w:val="en-GB"/>
              </w:rPr>
            </w:pPr>
          </w:p>
          <w:p w14:paraId="6E4ADDB8" w14:textId="77777777" w:rsidR="005145CA" w:rsidRDefault="005145CA" w:rsidP="00594E83">
            <w:pPr>
              <w:pStyle w:val="NormalWeb"/>
              <w:rPr>
                <w:rFonts w:ascii="Arial" w:hAnsi="Arial" w:cs="Arial"/>
                <w:b/>
                <w:lang w:val="en-GB"/>
              </w:rPr>
            </w:pPr>
          </w:p>
          <w:p w14:paraId="4928C0FF" w14:textId="77777777" w:rsidR="005145CA" w:rsidRDefault="005145CA" w:rsidP="00594E83">
            <w:pPr>
              <w:pStyle w:val="NormalWeb"/>
              <w:rPr>
                <w:rFonts w:ascii="Arial" w:hAnsi="Arial" w:cs="Arial"/>
                <w:b/>
                <w:lang w:val="en-GB"/>
              </w:rPr>
            </w:pPr>
          </w:p>
          <w:p w14:paraId="3B80D8DE" w14:textId="77777777" w:rsidR="005145CA" w:rsidRDefault="005145CA" w:rsidP="00594E83">
            <w:pPr>
              <w:pStyle w:val="NormalWeb"/>
              <w:rPr>
                <w:rFonts w:ascii="Arial" w:hAnsi="Arial" w:cs="Arial"/>
                <w:b/>
                <w:lang w:val="en-GB"/>
              </w:rPr>
            </w:pPr>
          </w:p>
          <w:p w14:paraId="590C9B82" w14:textId="77777777" w:rsidR="005145CA" w:rsidRDefault="005145CA" w:rsidP="00594E83">
            <w:pPr>
              <w:pStyle w:val="NormalWeb"/>
              <w:rPr>
                <w:rFonts w:ascii="Arial" w:hAnsi="Arial" w:cs="Arial"/>
                <w:b/>
                <w:lang w:val="en-GB"/>
              </w:rPr>
            </w:pPr>
          </w:p>
          <w:p w14:paraId="53B6A26B" w14:textId="77777777" w:rsidR="005145CA" w:rsidRDefault="005145CA" w:rsidP="00594E83">
            <w:pPr>
              <w:pStyle w:val="NormalWeb"/>
              <w:rPr>
                <w:rFonts w:ascii="Arial" w:hAnsi="Arial" w:cs="Arial"/>
                <w:b/>
                <w:lang w:val="en-GB"/>
              </w:rPr>
            </w:pPr>
          </w:p>
          <w:p w14:paraId="2081B4B2" w14:textId="77777777" w:rsidR="005145CA" w:rsidRDefault="005145CA" w:rsidP="00594E83">
            <w:pPr>
              <w:pStyle w:val="NormalWeb"/>
              <w:rPr>
                <w:rFonts w:ascii="Arial" w:hAnsi="Arial" w:cs="Arial"/>
                <w:b/>
                <w:lang w:val="en-GB"/>
              </w:rPr>
            </w:pPr>
          </w:p>
          <w:p w14:paraId="2AFDD1A1" w14:textId="77777777" w:rsidR="005145CA" w:rsidRDefault="005145CA" w:rsidP="00594E83">
            <w:pPr>
              <w:pStyle w:val="NormalWeb"/>
              <w:rPr>
                <w:rFonts w:ascii="Arial" w:hAnsi="Arial" w:cs="Arial"/>
                <w:b/>
                <w:lang w:val="en-GB"/>
              </w:rPr>
            </w:pPr>
          </w:p>
          <w:p w14:paraId="6148BD6B" w14:textId="77777777" w:rsidR="00045C21" w:rsidRDefault="00045C21" w:rsidP="00594E83">
            <w:pPr>
              <w:pStyle w:val="NormalWeb"/>
              <w:rPr>
                <w:rFonts w:ascii="Arial" w:hAnsi="Arial" w:cs="Arial"/>
                <w:b/>
                <w:lang w:val="en-GB"/>
              </w:rPr>
            </w:pPr>
          </w:p>
          <w:p w14:paraId="665FD378" w14:textId="77777777" w:rsidR="005145CA" w:rsidRDefault="005145CA" w:rsidP="00594E83">
            <w:pPr>
              <w:pStyle w:val="NormalWeb"/>
              <w:rPr>
                <w:rFonts w:ascii="Arial" w:hAnsi="Arial" w:cs="Arial"/>
                <w:b/>
                <w:lang w:val="en-GB"/>
              </w:rPr>
            </w:pPr>
          </w:p>
          <w:p w14:paraId="05409576" w14:textId="4DC031F1" w:rsidR="005145CA" w:rsidRPr="008E6CDD" w:rsidRDefault="005145CA" w:rsidP="00594E83">
            <w:pPr>
              <w:pStyle w:val="NormalWeb"/>
              <w:rPr>
                <w:rFonts w:ascii="Arial" w:hAnsi="Arial" w:cs="Arial"/>
                <w:sz w:val="18"/>
                <w:szCs w:val="20"/>
              </w:rPr>
            </w:pPr>
            <w:r w:rsidRPr="00FC60D5">
              <w:rPr>
                <w:rFonts w:ascii="Arial" w:hAnsi="Arial" w:cs="Arial"/>
                <w:b/>
                <w:lang w:val="en-GB"/>
              </w:rPr>
              <w:t>SI.1.</w:t>
            </w:r>
            <w:r w:rsidRPr="00FC60D5">
              <w:rPr>
                <w:rFonts w:ascii="Arial" w:hAnsi="Arial" w:cs="Arial"/>
                <w:b/>
                <w:bCs/>
                <w:lang w:val="en-GB"/>
              </w:rPr>
              <w:t xml:space="preserve"> 1.</w:t>
            </w:r>
            <w:r w:rsidRPr="00FC60D5">
              <w:rPr>
                <w:rFonts w:ascii="Arial" w:hAnsi="Arial" w:cs="Arial"/>
                <w:lang w:val="en-GB"/>
              </w:rPr>
              <w:t xml:space="preserve"> </w:t>
            </w:r>
            <w:r w:rsidR="00045C21">
              <w:rPr>
                <w:rFonts w:ascii="Arial" w:hAnsi="Arial" w:cs="Arial"/>
                <w:sz w:val="22"/>
                <w:szCs w:val="22"/>
                <w:lang w:val="en-GB"/>
              </w:rPr>
              <w:t>a</w:t>
            </w:r>
            <w:r w:rsidRPr="00045C21">
              <w:rPr>
                <w:rFonts w:ascii="Arial" w:hAnsi="Arial" w:cs="Arial"/>
                <w:sz w:val="22"/>
                <w:szCs w:val="22"/>
                <w:lang w:val="en-GB"/>
              </w:rPr>
              <w:t xml:space="preserve">sks others simple questions concerning their homes (village/town) or their interests (e.g., Where do you live? </w:t>
            </w:r>
            <w:r w:rsidRPr="00045C21">
              <w:rPr>
                <w:rFonts w:ascii="Arial" w:hAnsi="Arial" w:cs="Arial"/>
                <w:sz w:val="22"/>
                <w:szCs w:val="22"/>
              </w:rPr>
              <w:t>What do you like?) in an informal exchange.</w:t>
            </w:r>
          </w:p>
        </w:tc>
        <w:tc>
          <w:tcPr>
            <w:tcW w:w="2126" w:type="dxa"/>
            <w:gridSpan w:val="3"/>
            <w:tcBorders>
              <w:bottom w:val="single" w:sz="4" w:space="0" w:color="auto"/>
            </w:tcBorders>
          </w:tcPr>
          <w:p w14:paraId="19B294CE" w14:textId="77777777" w:rsidR="005145CA" w:rsidRDefault="005145CA" w:rsidP="00594E83">
            <w:pPr>
              <w:rPr>
                <w:rFonts w:ascii="Arial" w:hAnsi="Arial" w:cs="Arial"/>
              </w:rPr>
            </w:pPr>
            <w:r w:rsidRPr="00510743">
              <w:rPr>
                <w:rFonts w:ascii="Arial" w:hAnsi="Arial" w:cs="Arial"/>
                <w:b/>
              </w:rPr>
              <w:lastRenderedPageBreak/>
              <w:t>SI.1.</w:t>
            </w:r>
            <w:r>
              <w:rPr>
                <w:rFonts w:ascii="Arial" w:hAnsi="Arial" w:cs="Arial"/>
              </w:rPr>
              <w:t xml:space="preserve"> ask</w:t>
            </w:r>
            <w:r w:rsidRPr="00510743">
              <w:rPr>
                <w:rFonts w:ascii="Arial" w:hAnsi="Arial" w:cs="Arial"/>
              </w:rPr>
              <w:t xml:space="preserve"> others simple questions </w:t>
            </w:r>
            <w:r>
              <w:rPr>
                <w:rFonts w:ascii="Arial" w:hAnsi="Arial" w:cs="Arial"/>
              </w:rPr>
              <w:t xml:space="preserve"> </w:t>
            </w:r>
            <w:r w:rsidRPr="00510743">
              <w:rPr>
                <w:rFonts w:ascii="Arial" w:hAnsi="Arial" w:cs="Arial"/>
              </w:rPr>
              <w:t xml:space="preserve">concerning their homes (village/town) </w:t>
            </w:r>
            <w:r w:rsidRPr="00510743">
              <w:rPr>
                <w:rFonts w:ascii="Arial" w:hAnsi="Arial" w:cs="Arial"/>
              </w:rPr>
              <w:lastRenderedPageBreak/>
              <w:t>or their interests (e.g.</w:t>
            </w:r>
            <w:r>
              <w:rPr>
                <w:rFonts w:ascii="Arial" w:hAnsi="Arial" w:cs="Arial"/>
              </w:rPr>
              <w:t>,</w:t>
            </w:r>
            <w:r w:rsidRPr="00510743">
              <w:rPr>
                <w:rFonts w:ascii="Arial" w:hAnsi="Arial" w:cs="Arial"/>
              </w:rPr>
              <w:t xml:space="preserve"> Where do you live? What do you like?).</w:t>
            </w:r>
          </w:p>
          <w:p w14:paraId="73035A81" w14:textId="77777777" w:rsidR="005145CA" w:rsidRPr="008E6CDD" w:rsidRDefault="005145CA" w:rsidP="00594E83">
            <w:pPr>
              <w:autoSpaceDE w:val="0"/>
              <w:autoSpaceDN w:val="0"/>
              <w:adjustRightInd w:val="0"/>
              <w:rPr>
                <w:rFonts w:ascii="Arial" w:hAnsi="Arial" w:cs="Arial"/>
                <w:color w:val="000000"/>
                <w:sz w:val="20"/>
              </w:rPr>
            </w:pPr>
          </w:p>
        </w:tc>
        <w:tc>
          <w:tcPr>
            <w:tcW w:w="8514" w:type="dxa"/>
            <w:gridSpan w:val="9"/>
            <w:tcBorders>
              <w:bottom w:val="single" w:sz="4" w:space="0" w:color="auto"/>
            </w:tcBorders>
          </w:tcPr>
          <w:p w14:paraId="62B4057E" w14:textId="77777777" w:rsidR="005145CA" w:rsidRPr="0028114B" w:rsidRDefault="005145CA" w:rsidP="00594E83">
            <w:pPr>
              <w:adjustRightInd w:val="0"/>
              <w:ind w:right="112"/>
              <w:jc w:val="center"/>
              <w:rPr>
                <w:rFonts w:ascii="Arial" w:hAnsi="Arial" w:cs="Arial"/>
                <w:b/>
              </w:rPr>
            </w:pPr>
            <w:r w:rsidRPr="0028114B">
              <w:rPr>
                <w:rFonts w:ascii="Arial" w:hAnsi="Arial" w:cs="Arial"/>
                <w:b/>
              </w:rPr>
              <w:lastRenderedPageBreak/>
              <w:t>Connection</w:t>
            </w:r>
          </w:p>
          <w:p w14:paraId="2F438BB7" w14:textId="77777777" w:rsidR="005145CA" w:rsidRDefault="005145CA" w:rsidP="00594E83">
            <w:pPr>
              <w:spacing w:after="0" w:line="240" w:lineRule="auto"/>
              <w:jc w:val="center"/>
              <w:rPr>
                <w:rFonts w:ascii="Arial" w:hAnsi="Arial" w:cs="Arial"/>
                <w:b/>
              </w:rPr>
            </w:pPr>
            <w:r w:rsidRPr="0028114B">
              <w:rPr>
                <w:rFonts w:ascii="Arial" w:hAnsi="Arial" w:cs="Arial"/>
                <w:b/>
              </w:rPr>
              <w:t>Pre-task</w:t>
            </w:r>
          </w:p>
          <w:p w14:paraId="4D53B642" w14:textId="38FBF418" w:rsidR="005145CA" w:rsidRPr="00B0000C" w:rsidRDefault="005145CA" w:rsidP="00594E83">
            <w:pPr>
              <w:spacing w:after="0" w:line="240" w:lineRule="auto"/>
              <w:rPr>
                <w:rFonts w:ascii="Arial" w:hAnsi="Arial" w:cs="Arial"/>
              </w:rPr>
            </w:pPr>
            <w:r w:rsidRPr="00B0000C">
              <w:rPr>
                <w:rFonts w:ascii="Arial" w:hAnsi="Arial" w:cs="Arial"/>
              </w:rPr>
              <w:t>Teachers introduces the goal of the lesson</w:t>
            </w:r>
            <w:r w:rsidR="00CC5345">
              <w:rPr>
                <w:rFonts w:ascii="Arial" w:hAnsi="Arial" w:cs="Arial"/>
              </w:rPr>
              <w:t>.</w:t>
            </w:r>
          </w:p>
          <w:p w14:paraId="222CE03C" w14:textId="35F69777" w:rsidR="005145CA" w:rsidRPr="00954C31" w:rsidRDefault="005145CA" w:rsidP="00594E83">
            <w:pPr>
              <w:spacing w:after="160" w:line="259" w:lineRule="auto"/>
              <w:jc w:val="both"/>
              <w:rPr>
                <w:rFonts w:ascii="Arial" w:hAnsi="Arial" w:cs="Arial"/>
              </w:rPr>
            </w:pPr>
            <w:r>
              <w:rPr>
                <w:rFonts w:ascii="Arial" w:hAnsi="Arial" w:cs="Arial"/>
              </w:rPr>
              <w:lastRenderedPageBreak/>
              <w:t xml:space="preserve">The teacher tells students that the school is organizing different school clubs. The clubs will be organized according to students´ preferences, so he/she will ask some of them a few questions. The teacher </w:t>
            </w:r>
            <w:r w:rsidR="001F56AD">
              <w:rPr>
                <w:rFonts w:ascii="Arial" w:hAnsi="Arial" w:cs="Arial"/>
              </w:rPr>
              <w:t>draws</w:t>
            </w:r>
            <w:r>
              <w:rPr>
                <w:rFonts w:ascii="Arial" w:hAnsi="Arial" w:cs="Arial"/>
              </w:rPr>
              <w:t xml:space="preserve"> a table on the board with the names of some students. María is the first name on the list. </w:t>
            </w:r>
          </w:p>
          <w:p w14:paraId="2EA32D72" w14:textId="77777777" w:rsidR="005145CA" w:rsidRPr="001D3355" w:rsidRDefault="005145CA" w:rsidP="00594E83">
            <w:pPr>
              <w:spacing w:after="0" w:line="360" w:lineRule="auto"/>
              <w:rPr>
                <w:rFonts w:ascii="Arial" w:hAnsi="Arial" w:cs="Arial"/>
                <w:bCs/>
              </w:rPr>
            </w:pPr>
            <w:r w:rsidRPr="001D3355">
              <w:rPr>
                <w:rFonts w:ascii="Arial" w:hAnsi="Arial" w:cs="Arial"/>
                <w:b/>
                <w:bCs/>
              </w:rPr>
              <w:t>Teacher</w:t>
            </w:r>
            <w:r w:rsidRPr="001D3355">
              <w:rPr>
                <w:rFonts w:ascii="Arial" w:hAnsi="Arial" w:cs="Arial"/>
                <w:bCs/>
              </w:rPr>
              <w:t xml:space="preserve">: Hello María! What do you do for fun? </w:t>
            </w:r>
          </w:p>
          <w:p w14:paraId="45134B7A" w14:textId="77777777" w:rsidR="005145CA" w:rsidRPr="001D3355" w:rsidRDefault="005145CA" w:rsidP="00594E83">
            <w:pPr>
              <w:spacing w:after="0" w:line="360" w:lineRule="auto"/>
              <w:rPr>
                <w:rFonts w:ascii="Arial" w:hAnsi="Arial" w:cs="Arial"/>
                <w:bCs/>
              </w:rPr>
            </w:pPr>
            <w:r w:rsidRPr="001D3355">
              <w:rPr>
                <w:rFonts w:ascii="Arial" w:hAnsi="Arial" w:cs="Arial"/>
                <w:b/>
                <w:bCs/>
              </w:rPr>
              <w:t>María</w:t>
            </w:r>
            <w:r w:rsidRPr="001D3355">
              <w:rPr>
                <w:rFonts w:ascii="Arial" w:hAnsi="Arial" w:cs="Arial"/>
                <w:bCs/>
              </w:rPr>
              <w:t xml:space="preserve">: I´m crazy about </w:t>
            </w:r>
            <w:r w:rsidRPr="001D3355">
              <w:rPr>
                <w:rFonts w:ascii="Arial" w:hAnsi="Arial" w:cs="Arial"/>
                <w:bCs/>
                <w:u w:val="single"/>
              </w:rPr>
              <w:t>dancing.</w:t>
            </w:r>
          </w:p>
          <w:p w14:paraId="104351BA" w14:textId="77777777" w:rsidR="005145CA" w:rsidRPr="001D3355" w:rsidRDefault="005145CA" w:rsidP="00594E83">
            <w:pPr>
              <w:spacing w:after="0" w:line="360" w:lineRule="auto"/>
              <w:rPr>
                <w:rFonts w:ascii="Arial" w:hAnsi="Arial" w:cs="Arial"/>
                <w:bCs/>
              </w:rPr>
            </w:pPr>
            <w:r w:rsidRPr="001D3355">
              <w:rPr>
                <w:rFonts w:ascii="Arial" w:hAnsi="Arial" w:cs="Arial"/>
                <w:b/>
                <w:bCs/>
              </w:rPr>
              <w:t>Teacher</w:t>
            </w:r>
            <w:r w:rsidRPr="001D3355">
              <w:rPr>
                <w:rFonts w:ascii="Arial" w:hAnsi="Arial" w:cs="Arial"/>
                <w:bCs/>
              </w:rPr>
              <w:t xml:space="preserve">: How long have you been dancing? </w:t>
            </w:r>
          </w:p>
          <w:p w14:paraId="01A30E36" w14:textId="77777777" w:rsidR="005145CA" w:rsidRPr="001D3355" w:rsidRDefault="005145CA" w:rsidP="00594E83">
            <w:pPr>
              <w:spacing w:after="0" w:line="360" w:lineRule="auto"/>
              <w:rPr>
                <w:rFonts w:ascii="Arial" w:hAnsi="Arial" w:cs="Arial"/>
                <w:bCs/>
              </w:rPr>
            </w:pPr>
            <w:r w:rsidRPr="001D3355">
              <w:rPr>
                <w:rFonts w:ascii="Arial" w:hAnsi="Arial" w:cs="Arial"/>
                <w:b/>
                <w:bCs/>
              </w:rPr>
              <w:t>María</w:t>
            </w:r>
            <w:r w:rsidRPr="001D3355">
              <w:rPr>
                <w:rFonts w:ascii="Arial" w:hAnsi="Arial" w:cs="Arial"/>
                <w:bCs/>
              </w:rPr>
              <w:t xml:space="preserve">: I have been dancing for </w:t>
            </w:r>
            <w:r w:rsidRPr="001D3355">
              <w:rPr>
                <w:rFonts w:ascii="Arial" w:hAnsi="Arial" w:cs="Arial"/>
                <w:bCs/>
                <w:u w:val="single"/>
              </w:rPr>
              <w:t>three years</w:t>
            </w:r>
            <w:r w:rsidRPr="001D3355">
              <w:rPr>
                <w:rFonts w:ascii="Arial" w:hAnsi="Arial" w:cs="Arial"/>
                <w:bCs/>
              </w:rPr>
              <w:t>. I love it.</w:t>
            </w:r>
          </w:p>
          <w:p w14:paraId="6764E596" w14:textId="77777777" w:rsidR="005145CA" w:rsidRPr="00FC60D5" w:rsidRDefault="005145CA" w:rsidP="00594E83">
            <w:pPr>
              <w:spacing w:after="0" w:line="360" w:lineRule="auto"/>
              <w:rPr>
                <w:rFonts w:ascii="Arial" w:hAnsi="Arial" w:cs="Arial"/>
                <w:b/>
                <w:bCs/>
                <w:i/>
              </w:rPr>
            </w:pPr>
            <w:r w:rsidRPr="001D3355">
              <w:rPr>
                <w:rFonts w:ascii="Arial" w:hAnsi="Arial" w:cs="Arial"/>
                <w:b/>
                <w:bCs/>
              </w:rPr>
              <w:t>Teacher</w:t>
            </w:r>
            <w:r w:rsidRPr="001D3355">
              <w:rPr>
                <w:rFonts w:ascii="Arial" w:hAnsi="Arial" w:cs="Arial"/>
                <w:bCs/>
              </w:rPr>
              <w:t>: Sounds interesting! Thank you! See you.</w:t>
            </w:r>
            <w:r w:rsidRPr="00FC60D5">
              <w:rPr>
                <w:rFonts w:ascii="Arial" w:hAnsi="Arial" w:cs="Arial"/>
                <w:b/>
                <w:bCs/>
                <w:i/>
              </w:rPr>
              <w:t xml:space="preserve"> </w:t>
            </w:r>
          </w:p>
          <w:p w14:paraId="24C89FA2" w14:textId="77777777" w:rsidR="005145CA" w:rsidRDefault="005145CA" w:rsidP="00594E83">
            <w:pPr>
              <w:spacing w:after="0" w:line="256" w:lineRule="auto"/>
              <w:rPr>
                <w:rFonts w:ascii="Arial" w:hAnsi="Arial" w:cs="Arial"/>
                <w:bCs/>
              </w:rPr>
            </w:pPr>
          </w:p>
          <w:p w14:paraId="3FA0DD9F" w14:textId="77777777" w:rsidR="005145CA" w:rsidRDefault="005145CA" w:rsidP="00594E83">
            <w:pPr>
              <w:spacing w:after="0" w:line="256" w:lineRule="auto"/>
              <w:rPr>
                <w:rFonts w:ascii="Arial" w:hAnsi="Arial" w:cs="Arial"/>
                <w:bCs/>
              </w:rPr>
            </w:pPr>
            <w:r>
              <w:rPr>
                <w:rFonts w:ascii="Arial" w:hAnsi="Arial" w:cs="Arial"/>
                <w:bCs/>
              </w:rPr>
              <w:t>After asking the questions, the teacher writes down the underlined information in the table.</w:t>
            </w:r>
          </w:p>
          <w:tbl>
            <w:tblPr>
              <w:tblStyle w:val="Tablaconcuadrcula"/>
              <w:tblW w:w="0" w:type="auto"/>
              <w:tblInd w:w="360" w:type="dxa"/>
              <w:tblLayout w:type="fixed"/>
              <w:tblLook w:val="04A0" w:firstRow="1" w:lastRow="0" w:firstColumn="1" w:lastColumn="0" w:noHBand="0" w:noVBand="1"/>
              <w:tblCaption w:val="Tabla para entrevista en clase"/>
              <w:tblDescription w:val="Es una tabla de tres por tres. Tiene tres encabezados: compañero, hobby y tiempo. Las personas estudiantes deben completar las celdas con los nombres de compañeros o compañeras, un hobby que han practicado y anotar por cuanto tiempo lo han practicado."/>
            </w:tblPr>
            <w:tblGrid>
              <w:gridCol w:w="2015"/>
              <w:gridCol w:w="2976"/>
              <w:gridCol w:w="2580"/>
            </w:tblGrid>
            <w:tr w:rsidR="00F06A77" w14:paraId="6056C535" w14:textId="77777777" w:rsidTr="00F17FAC">
              <w:trPr>
                <w:trHeight w:val="415"/>
              </w:trPr>
              <w:tc>
                <w:tcPr>
                  <w:tcW w:w="2015" w:type="dxa"/>
                </w:tcPr>
                <w:p w14:paraId="00997962" w14:textId="77777777" w:rsidR="00F06A77" w:rsidRDefault="00F06A77" w:rsidP="00F06A77">
                  <w:pPr>
                    <w:pStyle w:val="Prrafodelista"/>
                    <w:spacing w:after="160" w:line="259" w:lineRule="auto"/>
                    <w:ind w:left="0"/>
                    <w:jc w:val="center"/>
                    <w:rPr>
                      <w:rFonts w:ascii="Arial" w:hAnsi="Arial" w:cs="Arial"/>
                    </w:rPr>
                  </w:pPr>
                  <w:r>
                    <w:rPr>
                      <w:rFonts w:ascii="Arial" w:hAnsi="Arial" w:cs="Arial"/>
                    </w:rPr>
                    <w:t>Classmate</w:t>
                  </w:r>
                </w:p>
              </w:tc>
              <w:tc>
                <w:tcPr>
                  <w:tcW w:w="2976" w:type="dxa"/>
                </w:tcPr>
                <w:p w14:paraId="1AD26245" w14:textId="77777777" w:rsidR="00F06A77" w:rsidRDefault="00F06A77" w:rsidP="00F06A77">
                  <w:pPr>
                    <w:pStyle w:val="Prrafodelista"/>
                    <w:spacing w:after="160" w:line="259" w:lineRule="auto"/>
                    <w:ind w:left="0"/>
                    <w:jc w:val="center"/>
                    <w:rPr>
                      <w:rFonts w:ascii="Arial" w:hAnsi="Arial" w:cs="Arial"/>
                    </w:rPr>
                  </w:pPr>
                  <w:r>
                    <w:rPr>
                      <w:rFonts w:ascii="Arial" w:hAnsi="Arial" w:cs="Arial"/>
                    </w:rPr>
                    <w:t>Hobby</w:t>
                  </w:r>
                </w:p>
              </w:tc>
              <w:tc>
                <w:tcPr>
                  <w:tcW w:w="2580" w:type="dxa"/>
                </w:tcPr>
                <w:p w14:paraId="1410B75A" w14:textId="77777777" w:rsidR="00F06A77" w:rsidRDefault="00F06A77" w:rsidP="00F06A77">
                  <w:pPr>
                    <w:pStyle w:val="Prrafodelista"/>
                    <w:spacing w:after="160" w:line="259" w:lineRule="auto"/>
                    <w:ind w:left="0"/>
                    <w:jc w:val="center"/>
                    <w:rPr>
                      <w:rFonts w:ascii="Arial" w:hAnsi="Arial" w:cs="Arial"/>
                    </w:rPr>
                  </w:pPr>
                  <w:r>
                    <w:rPr>
                      <w:rFonts w:ascii="Arial" w:hAnsi="Arial" w:cs="Arial"/>
                    </w:rPr>
                    <w:t>Time</w:t>
                  </w:r>
                </w:p>
              </w:tc>
            </w:tr>
            <w:tr w:rsidR="00F06A77" w14:paraId="09A5E567" w14:textId="77777777" w:rsidTr="00F17FAC">
              <w:trPr>
                <w:trHeight w:val="400"/>
              </w:trPr>
              <w:tc>
                <w:tcPr>
                  <w:tcW w:w="2015" w:type="dxa"/>
                </w:tcPr>
                <w:p w14:paraId="7BD86BB6" w14:textId="509FD214" w:rsidR="00F06A77" w:rsidRDefault="00F06A77" w:rsidP="00F06A77">
                  <w:pPr>
                    <w:pStyle w:val="Prrafodelista"/>
                    <w:spacing w:after="160" w:line="259" w:lineRule="auto"/>
                    <w:ind w:left="0"/>
                    <w:jc w:val="both"/>
                    <w:rPr>
                      <w:rFonts w:ascii="Arial" w:hAnsi="Arial" w:cs="Arial"/>
                    </w:rPr>
                  </w:pPr>
                  <w:r>
                    <w:rPr>
                      <w:rFonts w:ascii="Arial" w:hAnsi="Arial" w:cs="Arial"/>
                    </w:rPr>
                    <w:t>María</w:t>
                  </w:r>
                </w:p>
              </w:tc>
              <w:tc>
                <w:tcPr>
                  <w:tcW w:w="2976" w:type="dxa"/>
                </w:tcPr>
                <w:p w14:paraId="38A92B64" w14:textId="1E4B2C2C" w:rsidR="00F06A77" w:rsidRDefault="00F06A77" w:rsidP="00F06A77">
                  <w:pPr>
                    <w:pStyle w:val="Prrafodelista"/>
                    <w:spacing w:after="160" w:line="259" w:lineRule="auto"/>
                    <w:ind w:left="0"/>
                    <w:jc w:val="both"/>
                    <w:rPr>
                      <w:rFonts w:ascii="Arial" w:hAnsi="Arial" w:cs="Arial"/>
                    </w:rPr>
                  </w:pPr>
                  <w:r>
                    <w:rPr>
                      <w:rFonts w:ascii="Arial" w:hAnsi="Arial" w:cs="Arial"/>
                    </w:rPr>
                    <w:t>dancing</w:t>
                  </w:r>
                </w:p>
              </w:tc>
              <w:tc>
                <w:tcPr>
                  <w:tcW w:w="2580" w:type="dxa"/>
                </w:tcPr>
                <w:p w14:paraId="4CF261FC" w14:textId="31B1A077" w:rsidR="00F06A77" w:rsidRDefault="00F06A77" w:rsidP="00F06A77">
                  <w:pPr>
                    <w:pStyle w:val="Prrafodelista"/>
                    <w:spacing w:after="160" w:line="259" w:lineRule="auto"/>
                    <w:ind w:left="0"/>
                    <w:jc w:val="both"/>
                    <w:rPr>
                      <w:rFonts w:ascii="Arial" w:hAnsi="Arial" w:cs="Arial"/>
                    </w:rPr>
                  </w:pPr>
                  <w:r>
                    <w:rPr>
                      <w:rFonts w:ascii="Arial" w:hAnsi="Arial" w:cs="Arial"/>
                    </w:rPr>
                    <w:t>Three years</w:t>
                  </w:r>
                </w:p>
              </w:tc>
            </w:tr>
            <w:tr w:rsidR="00F06A77" w14:paraId="4FD519C4" w14:textId="77777777" w:rsidTr="00F17FAC">
              <w:trPr>
                <w:trHeight w:val="400"/>
              </w:trPr>
              <w:tc>
                <w:tcPr>
                  <w:tcW w:w="2015" w:type="dxa"/>
                </w:tcPr>
                <w:p w14:paraId="3C5E66A0" w14:textId="77777777" w:rsidR="00F06A77" w:rsidRDefault="00F06A77" w:rsidP="00F06A77">
                  <w:pPr>
                    <w:pStyle w:val="Prrafodelista"/>
                    <w:spacing w:after="160" w:line="259" w:lineRule="auto"/>
                    <w:ind w:left="0"/>
                    <w:jc w:val="both"/>
                    <w:rPr>
                      <w:rFonts w:ascii="Arial" w:hAnsi="Arial" w:cs="Arial"/>
                    </w:rPr>
                  </w:pPr>
                </w:p>
              </w:tc>
              <w:tc>
                <w:tcPr>
                  <w:tcW w:w="2976" w:type="dxa"/>
                </w:tcPr>
                <w:p w14:paraId="0C93E989" w14:textId="77777777" w:rsidR="00F06A77" w:rsidRDefault="00F06A77" w:rsidP="00F06A77">
                  <w:pPr>
                    <w:pStyle w:val="Prrafodelista"/>
                    <w:spacing w:after="160" w:line="259" w:lineRule="auto"/>
                    <w:ind w:left="0"/>
                    <w:jc w:val="both"/>
                    <w:rPr>
                      <w:rFonts w:ascii="Arial" w:hAnsi="Arial" w:cs="Arial"/>
                    </w:rPr>
                  </w:pPr>
                </w:p>
              </w:tc>
              <w:tc>
                <w:tcPr>
                  <w:tcW w:w="2580" w:type="dxa"/>
                </w:tcPr>
                <w:p w14:paraId="2172E558" w14:textId="77777777" w:rsidR="00F06A77" w:rsidRDefault="00F06A77" w:rsidP="00F06A77">
                  <w:pPr>
                    <w:pStyle w:val="Prrafodelista"/>
                    <w:spacing w:after="160" w:line="259" w:lineRule="auto"/>
                    <w:ind w:left="0"/>
                    <w:jc w:val="both"/>
                    <w:rPr>
                      <w:rFonts w:ascii="Arial" w:hAnsi="Arial" w:cs="Arial"/>
                    </w:rPr>
                  </w:pPr>
                </w:p>
              </w:tc>
            </w:tr>
          </w:tbl>
          <w:p w14:paraId="1962F973" w14:textId="77777777" w:rsidR="005145CA" w:rsidRDefault="005145CA" w:rsidP="00594E83">
            <w:pPr>
              <w:spacing w:after="0" w:line="256" w:lineRule="auto"/>
              <w:rPr>
                <w:rFonts w:ascii="Arial" w:hAnsi="Arial" w:cs="Arial"/>
                <w:bCs/>
              </w:rPr>
            </w:pPr>
          </w:p>
          <w:p w14:paraId="05087EB5" w14:textId="77777777" w:rsidR="005145CA" w:rsidRPr="00FC60D5" w:rsidRDefault="005145CA" w:rsidP="00594E83">
            <w:pPr>
              <w:spacing w:after="0" w:line="240" w:lineRule="auto"/>
              <w:rPr>
                <w:rFonts w:ascii="Arial" w:hAnsi="Arial" w:cs="Arial"/>
                <w:bCs/>
              </w:rPr>
            </w:pPr>
          </w:p>
          <w:p w14:paraId="31F195A2" w14:textId="77777777" w:rsidR="005145CA" w:rsidRPr="00FC60D5" w:rsidRDefault="005145CA" w:rsidP="00594E83">
            <w:pPr>
              <w:spacing w:after="0" w:line="240" w:lineRule="auto"/>
              <w:rPr>
                <w:rFonts w:ascii="Arial" w:hAnsi="Arial" w:cs="Arial"/>
                <w:bCs/>
              </w:rPr>
            </w:pPr>
            <w:r w:rsidRPr="00FC60D5">
              <w:rPr>
                <w:rFonts w:ascii="Arial" w:hAnsi="Arial" w:cs="Arial"/>
                <w:bCs/>
              </w:rPr>
              <w:t xml:space="preserve">Students are introduced to some descriptive words for hobbies and pastimes. Students are taught that these descriptions may match more than one hobby. That will depend on their own opinion.  </w:t>
            </w:r>
          </w:p>
          <w:tbl>
            <w:tblPr>
              <w:tblStyle w:val="Tablaconcuadrcula"/>
              <w:tblW w:w="0" w:type="auto"/>
              <w:tblInd w:w="708" w:type="dxa"/>
              <w:tblLayout w:type="fixed"/>
              <w:tblLook w:val="04A0" w:firstRow="1" w:lastRow="0" w:firstColumn="1" w:lastColumn="0" w:noHBand="0" w:noVBand="1"/>
              <w:tblCaption w:val="Tabla de hobbies y frases descriptivas"/>
              <w:tblDescription w:val="Los encabezados son hobbies y frase descriptiva. En las celdas debajo de cada encabezado, se incluye una lista de hobbies y frases para describir cada actividad. "/>
            </w:tblPr>
            <w:tblGrid>
              <w:gridCol w:w="3640"/>
              <w:gridCol w:w="3640"/>
            </w:tblGrid>
            <w:tr w:rsidR="005145CA" w:rsidRPr="00FC60D5" w14:paraId="29F0C328" w14:textId="77777777" w:rsidTr="00594E83">
              <w:trPr>
                <w:trHeight w:val="289"/>
              </w:trPr>
              <w:tc>
                <w:tcPr>
                  <w:tcW w:w="3640" w:type="dxa"/>
                  <w:shd w:val="clear" w:color="auto" w:fill="D9D9D9" w:themeFill="background1" w:themeFillShade="D9"/>
                </w:tcPr>
                <w:p w14:paraId="37779072" w14:textId="77777777" w:rsidR="005145CA" w:rsidRPr="00FC60D5" w:rsidRDefault="005145CA" w:rsidP="00594E83">
                  <w:pPr>
                    <w:spacing w:after="0" w:line="240" w:lineRule="auto"/>
                    <w:rPr>
                      <w:rFonts w:ascii="Arial" w:hAnsi="Arial" w:cs="Arial"/>
                      <w:b/>
                      <w:bCs/>
                      <w:sz w:val="20"/>
                      <w:szCs w:val="20"/>
                    </w:rPr>
                  </w:pPr>
                  <w:r w:rsidRPr="00FC60D5">
                    <w:rPr>
                      <w:rFonts w:ascii="Arial" w:hAnsi="Arial" w:cs="Arial"/>
                      <w:b/>
                      <w:bCs/>
                      <w:sz w:val="20"/>
                      <w:szCs w:val="20"/>
                    </w:rPr>
                    <w:t>HOBBIES</w:t>
                  </w:r>
                </w:p>
              </w:tc>
              <w:tc>
                <w:tcPr>
                  <w:tcW w:w="3640" w:type="dxa"/>
                  <w:shd w:val="clear" w:color="auto" w:fill="D9D9D9" w:themeFill="background1" w:themeFillShade="D9"/>
                </w:tcPr>
                <w:p w14:paraId="00ED4806" w14:textId="77777777" w:rsidR="005145CA" w:rsidRPr="00FC60D5" w:rsidRDefault="005145CA" w:rsidP="00594E83">
                  <w:pPr>
                    <w:spacing w:after="0" w:line="240" w:lineRule="auto"/>
                    <w:rPr>
                      <w:rFonts w:ascii="Arial" w:hAnsi="Arial" w:cs="Arial"/>
                      <w:b/>
                      <w:bCs/>
                      <w:sz w:val="20"/>
                      <w:szCs w:val="20"/>
                    </w:rPr>
                  </w:pPr>
                  <w:r w:rsidRPr="00FC60D5">
                    <w:rPr>
                      <w:rFonts w:ascii="Arial" w:hAnsi="Arial" w:cs="Arial"/>
                      <w:b/>
                      <w:bCs/>
                      <w:sz w:val="20"/>
                      <w:szCs w:val="20"/>
                    </w:rPr>
                    <w:t>DESCRIPTIVE PHRASE</w:t>
                  </w:r>
                </w:p>
              </w:tc>
            </w:tr>
            <w:tr w:rsidR="005145CA" w:rsidRPr="00FC60D5" w14:paraId="55F5C5D9" w14:textId="77777777" w:rsidTr="00594E83">
              <w:trPr>
                <w:trHeight w:val="289"/>
              </w:trPr>
              <w:tc>
                <w:tcPr>
                  <w:tcW w:w="3640" w:type="dxa"/>
                </w:tcPr>
                <w:p w14:paraId="147B991F" w14:textId="77777777" w:rsidR="005145CA" w:rsidRPr="00FC60D5" w:rsidRDefault="005145CA" w:rsidP="00594E83">
                  <w:pPr>
                    <w:spacing w:after="0" w:line="240" w:lineRule="auto"/>
                    <w:rPr>
                      <w:rFonts w:ascii="Arial" w:hAnsi="Arial" w:cs="Arial"/>
                      <w:bCs/>
                      <w:sz w:val="20"/>
                      <w:szCs w:val="20"/>
                    </w:rPr>
                  </w:pPr>
                  <w:r w:rsidRPr="00FC60D5">
                    <w:rPr>
                      <w:rFonts w:ascii="Arial" w:hAnsi="Arial" w:cs="Arial"/>
                      <w:bCs/>
                      <w:sz w:val="20"/>
                      <w:szCs w:val="20"/>
                    </w:rPr>
                    <w:t>Dancing</w:t>
                  </w:r>
                </w:p>
                <w:p w14:paraId="64ADF318" w14:textId="77777777" w:rsidR="005145CA" w:rsidRPr="00FC60D5" w:rsidRDefault="005145CA" w:rsidP="00594E83">
                  <w:pPr>
                    <w:spacing w:after="0" w:line="240" w:lineRule="auto"/>
                    <w:rPr>
                      <w:rFonts w:ascii="Arial" w:hAnsi="Arial" w:cs="Arial"/>
                      <w:bCs/>
                      <w:sz w:val="20"/>
                      <w:szCs w:val="20"/>
                    </w:rPr>
                  </w:pPr>
                  <w:r w:rsidRPr="00FC60D5">
                    <w:rPr>
                      <w:rFonts w:ascii="Arial" w:hAnsi="Arial" w:cs="Arial"/>
                      <w:bCs/>
                      <w:sz w:val="20"/>
                      <w:szCs w:val="20"/>
                    </w:rPr>
                    <w:t>Listening to rock music</w:t>
                  </w:r>
                </w:p>
                <w:p w14:paraId="0053C417" w14:textId="77777777" w:rsidR="005145CA" w:rsidRPr="00FC60D5" w:rsidRDefault="005145CA" w:rsidP="00594E83">
                  <w:pPr>
                    <w:spacing w:after="0" w:line="240" w:lineRule="auto"/>
                    <w:rPr>
                      <w:rFonts w:ascii="Arial" w:hAnsi="Arial" w:cs="Arial"/>
                      <w:bCs/>
                      <w:sz w:val="20"/>
                      <w:szCs w:val="20"/>
                    </w:rPr>
                  </w:pPr>
                  <w:r w:rsidRPr="00FC60D5">
                    <w:rPr>
                      <w:rFonts w:ascii="Arial" w:hAnsi="Arial" w:cs="Arial"/>
                      <w:bCs/>
                      <w:sz w:val="20"/>
                      <w:szCs w:val="20"/>
                    </w:rPr>
                    <w:t>Collecting stamps</w:t>
                  </w:r>
                </w:p>
                <w:p w14:paraId="2896526A" w14:textId="77777777" w:rsidR="005145CA" w:rsidRPr="00FC60D5" w:rsidRDefault="005145CA" w:rsidP="00594E83">
                  <w:pPr>
                    <w:spacing w:after="0" w:line="240" w:lineRule="auto"/>
                    <w:rPr>
                      <w:rFonts w:ascii="Arial" w:hAnsi="Arial" w:cs="Arial"/>
                      <w:bCs/>
                      <w:sz w:val="20"/>
                      <w:szCs w:val="20"/>
                    </w:rPr>
                  </w:pPr>
                  <w:r w:rsidRPr="00FC60D5">
                    <w:rPr>
                      <w:rFonts w:ascii="Arial" w:hAnsi="Arial" w:cs="Arial"/>
                      <w:bCs/>
                      <w:sz w:val="20"/>
                      <w:szCs w:val="20"/>
                    </w:rPr>
                    <w:t>Playing soccer</w:t>
                  </w:r>
                </w:p>
                <w:p w14:paraId="29E47EDB" w14:textId="77777777" w:rsidR="005145CA" w:rsidRPr="00FC60D5" w:rsidRDefault="005145CA" w:rsidP="00594E83">
                  <w:pPr>
                    <w:spacing w:after="0" w:line="240" w:lineRule="auto"/>
                    <w:rPr>
                      <w:rFonts w:ascii="Arial" w:hAnsi="Arial" w:cs="Arial"/>
                      <w:bCs/>
                      <w:sz w:val="20"/>
                      <w:szCs w:val="20"/>
                    </w:rPr>
                  </w:pPr>
                  <w:r w:rsidRPr="00FC60D5">
                    <w:rPr>
                      <w:rFonts w:ascii="Arial" w:hAnsi="Arial" w:cs="Arial"/>
                      <w:bCs/>
                      <w:sz w:val="20"/>
                      <w:szCs w:val="20"/>
                    </w:rPr>
                    <w:t>Playing video games</w:t>
                  </w:r>
                </w:p>
                <w:p w14:paraId="3DE37153" w14:textId="77777777" w:rsidR="005145CA" w:rsidRPr="00FC60D5" w:rsidRDefault="005145CA" w:rsidP="00594E83">
                  <w:pPr>
                    <w:spacing w:after="0" w:line="240" w:lineRule="auto"/>
                    <w:rPr>
                      <w:rFonts w:ascii="Arial" w:hAnsi="Arial" w:cs="Arial"/>
                      <w:bCs/>
                      <w:sz w:val="20"/>
                      <w:szCs w:val="20"/>
                    </w:rPr>
                  </w:pPr>
                  <w:r w:rsidRPr="00FC60D5">
                    <w:rPr>
                      <w:rFonts w:ascii="Arial" w:hAnsi="Arial" w:cs="Arial"/>
                      <w:bCs/>
                      <w:sz w:val="20"/>
                      <w:szCs w:val="20"/>
                    </w:rPr>
                    <w:t>Cycling</w:t>
                  </w:r>
                </w:p>
                <w:p w14:paraId="597F47DB" w14:textId="77777777" w:rsidR="005145CA" w:rsidRPr="00FC60D5" w:rsidRDefault="005145CA" w:rsidP="00594E83">
                  <w:pPr>
                    <w:spacing w:after="0" w:line="240" w:lineRule="auto"/>
                    <w:rPr>
                      <w:rFonts w:ascii="Arial" w:hAnsi="Arial" w:cs="Arial"/>
                      <w:bCs/>
                      <w:sz w:val="20"/>
                      <w:szCs w:val="20"/>
                    </w:rPr>
                  </w:pPr>
                </w:p>
                <w:p w14:paraId="02F47A13" w14:textId="77777777" w:rsidR="005145CA" w:rsidRPr="00FC60D5" w:rsidRDefault="005145CA" w:rsidP="00594E83">
                  <w:pPr>
                    <w:spacing w:after="0" w:line="240" w:lineRule="auto"/>
                    <w:rPr>
                      <w:rFonts w:ascii="Arial" w:hAnsi="Arial" w:cs="Arial"/>
                      <w:bCs/>
                      <w:sz w:val="20"/>
                      <w:szCs w:val="20"/>
                    </w:rPr>
                  </w:pPr>
                  <w:r w:rsidRPr="00FC60D5">
                    <w:rPr>
                      <w:rFonts w:ascii="Arial" w:hAnsi="Arial" w:cs="Arial"/>
                      <w:bCs/>
                      <w:sz w:val="20"/>
                      <w:szCs w:val="20"/>
                    </w:rPr>
                    <w:t>other</w:t>
                  </w:r>
                </w:p>
              </w:tc>
              <w:tc>
                <w:tcPr>
                  <w:tcW w:w="3640" w:type="dxa"/>
                </w:tcPr>
                <w:p w14:paraId="77FBD263" w14:textId="77777777" w:rsidR="005145CA" w:rsidRPr="00FC60D5" w:rsidRDefault="005145CA" w:rsidP="00594E83">
                  <w:pPr>
                    <w:spacing w:after="0" w:line="240" w:lineRule="auto"/>
                    <w:rPr>
                      <w:rFonts w:ascii="Arial" w:hAnsi="Arial" w:cs="Arial"/>
                      <w:bCs/>
                      <w:sz w:val="20"/>
                      <w:szCs w:val="20"/>
                    </w:rPr>
                  </w:pPr>
                  <w:r w:rsidRPr="00FC60D5">
                    <w:rPr>
                      <w:rFonts w:ascii="Arial" w:hAnsi="Arial" w:cs="Arial"/>
                      <w:bCs/>
                      <w:sz w:val="20"/>
                      <w:szCs w:val="20"/>
                    </w:rPr>
                    <w:t>It´s funny</w:t>
                  </w:r>
                </w:p>
                <w:p w14:paraId="12C3159C" w14:textId="77777777" w:rsidR="005145CA" w:rsidRPr="00FC60D5" w:rsidRDefault="005145CA" w:rsidP="00594E83">
                  <w:pPr>
                    <w:spacing w:after="0" w:line="240" w:lineRule="auto"/>
                    <w:rPr>
                      <w:rFonts w:ascii="Arial" w:hAnsi="Arial" w:cs="Arial"/>
                      <w:bCs/>
                      <w:sz w:val="20"/>
                      <w:szCs w:val="20"/>
                    </w:rPr>
                  </w:pPr>
                  <w:r w:rsidRPr="00FC60D5">
                    <w:rPr>
                      <w:rFonts w:ascii="Arial" w:hAnsi="Arial" w:cs="Arial"/>
                      <w:bCs/>
                      <w:sz w:val="20"/>
                      <w:szCs w:val="20"/>
                    </w:rPr>
                    <w:t>It´s fascinating</w:t>
                  </w:r>
                </w:p>
                <w:p w14:paraId="6120AC9B" w14:textId="77777777" w:rsidR="005145CA" w:rsidRPr="00FC60D5" w:rsidRDefault="005145CA" w:rsidP="00594E83">
                  <w:pPr>
                    <w:spacing w:after="0" w:line="240" w:lineRule="auto"/>
                    <w:rPr>
                      <w:rFonts w:ascii="Arial" w:hAnsi="Arial" w:cs="Arial"/>
                      <w:bCs/>
                      <w:sz w:val="20"/>
                      <w:szCs w:val="20"/>
                    </w:rPr>
                  </w:pPr>
                  <w:r w:rsidRPr="00FC60D5">
                    <w:rPr>
                      <w:rFonts w:ascii="Arial" w:hAnsi="Arial" w:cs="Arial"/>
                      <w:bCs/>
                      <w:sz w:val="20"/>
                      <w:szCs w:val="20"/>
                    </w:rPr>
                    <w:t>It´s relaxing</w:t>
                  </w:r>
                </w:p>
                <w:p w14:paraId="3D8A9338" w14:textId="77777777" w:rsidR="005145CA" w:rsidRPr="00FC60D5" w:rsidRDefault="005145CA" w:rsidP="00594E83">
                  <w:pPr>
                    <w:spacing w:after="0" w:line="240" w:lineRule="auto"/>
                    <w:rPr>
                      <w:rFonts w:ascii="Arial" w:hAnsi="Arial" w:cs="Arial"/>
                      <w:bCs/>
                      <w:sz w:val="20"/>
                      <w:szCs w:val="20"/>
                    </w:rPr>
                  </w:pPr>
                  <w:r w:rsidRPr="00FC60D5">
                    <w:rPr>
                      <w:rFonts w:ascii="Arial" w:hAnsi="Arial" w:cs="Arial"/>
                      <w:bCs/>
                      <w:sz w:val="20"/>
                      <w:szCs w:val="20"/>
                    </w:rPr>
                    <w:t>It´s cheap</w:t>
                  </w:r>
                </w:p>
                <w:p w14:paraId="083EAE2E" w14:textId="77777777" w:rsidR="005145CA" w:rsidRPr="00FC60D5" w:rsidRDefault="005145CA" w:rsidP="00594E83">
                  <w:pPr>
                    <w:spacing w:after="0" w:line="240" w:lineRule="auto"/>
                    <w:rPr>
                      <w:rFonts w:ascii="Arial" w:hAnsi="Arial" w:cs="Arial"/>
                      <w:bCs/>
                      <w:sz w:val="20"/>
                      <w:szCs w:val="20"/>
                    </w:rPr>
                  </w:pPr>
                  <w:r w:rsidRPr="00FC60D5">
                    <w:rPr>
                      <w:rFonts w:ascii="Arial" w:hAnsi="Arial" w:cs="Arial"/>
                      <w:bCs/>
                      <w:sz w:val="20"/>
                      <w:szCs w:val="20"/>
                    </w:rPr>
                    <w:t>It´s different</w:t>
                  </w:r>
                </w:p>
                <w:p w14:paraId="67ACBE3A" w14:textId="77777777" w:rsidR="005145CA" w:rsidRPr="00FC60D5" w:rsidRDefault="005145CA" w:rsidP="00594E83">
                  <w:pPr>
                    <w:spacing w:after="0" w:line="240" w:lineRule="auto"/>
                    <w:rPr>
                      <w:rFonts w:ascii="Arial" w:hAnsi="Arial" w:cs="Arial"/>
                      <w:bCs/>
                      <w:sz w:val="20"/>
                      <w:szCs w:val="20"/>
                    </w:rPr>
                  </w:pPr>
                  <w:r w:rsidRPr="00FC60D5">
                    <w:rPr>
                      <w:rFonts w:ascii="Arial" w:hAnsi="Arial" w:cs="Arial"/>
                      <w:bCs/>
                      <w:sz w:val="20"/>
                      <w:szCs w:val="20"/>
                    </w:rPr>
                    <w:t>It´s easy.</w:t>
                  </w:r>
                </w:p>
                <w:p w14:paraId="690A94A7" w14:textId="77777777" w:rsidR="005145CA" w:rsidRPr="00FC60D5" w:rsidRDefault="005145CA" w:rsidP="00594E83">
                  <w:pPr>
                    <w:spacing w:after="0" w:line="240" w:lineRule="auto"/>
                    <w:rPr>
                      <w:rFonts w:ascii="Arial" w:hAnsi="Arial" w:cs="Arial"/>
                      <w:bCs/>
                      <w:sz w:val="20"/>
                      <w:szCs w:val="20"/>
                    </w:rPr>
                  </w:pPr>
                  <w:r w:rsidRPr="00FC60D5">
                    <w:rPr>
                      <w:rFonts w:ascii="Arial" w:hAnsi="Arial" w:cs="Arial"/>
                      <w:bCs/>
                      <w:sz w:val="20"/>
                      <w:szCs w:val="20"/>
                    </w:rPr>
                    <w:t>It´s exciting</w:t>
                  </w:r>
                </w:p>
              </w:tc>
            </w:tr>
          </w:tbl>
          <w:p w14:paraId="50B40759" w14:textId="77777777" w:rsidR="005145CA" w:rsidRPr="00FC60D5" w:rsidRDefault="005145CA" w:rsidP="00594E83">
            <w:pPr>
              <w:spacing w:after="0" w:line="240" w:lineRule="auto"/>
              <w:ind w:left="708"/>
              <w:rPr>
                <w:rFonts w:ascii="Arial" w:hAnsi="Arial" w:cs="Arial"/>
                <w:bCs/>
                <w:sz w:val="20"/>
                <w:szCs w:val="20"/>
              </w:rPr>
            </w:pPr>
          </w:p>
          <w:p w14:paraId="258AC24B" w14:textId="77777777" w:rsidR="005145CA" w:rsidRPr="00FC60D5" w:rsidRDefault="005145CA" w:rsidP="00594E83">
            <w:pPr>
              <w:pStyle w:val="Prrafodelista"/>
              <w:spacing w:after="160" w:line="259" w:lineRule="auto"/>
              <w:ind w:left="360"/>
              <w:jc w:val="both"/>
              <w:rPr>
                <w:rFonts w:ascii="Arial" w:hAnsi="Arial" w:cs="Arial"/>
              </w:rPr>
            </w:pPr>
            <w:r w:rsidRPr="00FC60D5">
              <w:rPr>
                <w:rFonts w:ascii="Arial" w:hAnsi="Arial" w:cs="Arial"/>
              </w:rPr>
              <w:t xml:space="preserve">Teacher clarifies the meaning and pronunciation. </w:t>
            </w:r>
          </w:p>
          <w:p w14:paraId="574C6C5F" w14:textId="77777777" w:rsidR="005145CA" w:rsidRPr="0028114B" w:rsidRDefault="005145CA" w:rsidP="00594E83">
            <w:pPr>
              <w:pStyle w:val="Prrafodelista"/>
              <w:spacing w:after="0" w:line="240" w:lineRule="auto"/>
              <w:jc w:val="center"/>
              <w:rPr>
                <w:rFonts w:ascii="Arial" w:hAnsi="Arial" w:cs="Arial"/>
                <w:b/>
              </w:rPr>
            </w:pPr>
          </w:p>
          <w:p w14:paraId="29E64A09" w14:textId="77777777" w:rsidR="005145CA" w:rsidRPr="0028114B" w:rsidRDefault="005145CA" w:rsidP="00594E83">
            <w:pPr>
              <w:jc w:val="center"/>
              <w:rPr>
                <w:rFonts w:ascii="Arial" w:hAnsi="Arial" w:cs="Arial"/>
                <w:b/>
                <w:bCs/>
                <w:color w:val="000000"/>
                <w:lang w:eastAsia="es-CR"/>
              </w:rPr>
            </w:pPr>
            <w:r w:rsidRPr="0028114B">
              <w:rPr>
                <w:rFonts w:ascii="Arial" w:hAnsi="Arial" w:cs="Arial"/>
                <w:b/>
                <w:bCs/>
                <w:color w:val="000000"/>
                <w:lang w:eastAsia="es-CR"/>
              </w:rPr>
              <w:t>Clarification</w:t>
            </w:r>
          </w:p>
          <w:p w14:paraId="02B306BA" w14:textId="77777777" w:rsidR="005145CA" w:rsidRPr="00156E22" w:rsidRDefault="005145CA" w:rsidP="00594E83">
            <w:pPr>
              <w:spacing w:line="259" w:lineRule="auto"/>
              <w:contextualSpacing/>
              <w:jc w:val="center"/>
              <w:rPr>
                <w:rFonts w:ascii="Arial" w:hAnsi="Arial" w:cs="Arial"/>
                <w:b/>
              </w:rPr>
            </w:pPr>
            <w:r w:rsidRPr="00156E22">
              <w:rPr>
                <w:rFonts w:ascii="Arial" w:hAnsi="Arial" w:cs="Arial"/>
                <w:b/>
              </w:rPr>
              <w:t>Task-rehearsal</w:t>
            </w:r>
          </w:p>
          <w:p w14:paraId="2915BDAD" w14:textId="77777777" w:rsidR="005145CA" w:rsidRPr="00A726F8" w:rsidRDefault="005145CA" w:rsidP="00594E83">
            <w:pPr>
              <w:spacing w:after="160" w:line="259" w:lineRule="auto"/>
              <w:jc w:val="both"/>
              <w:rPr>
                <w:rFonts w:ascii="Arial" w:hAnsi="Arial" w:cs="Arial"/>
              </w:rPr>
            </w:pPr>
            <w:r>
              <w:rPr>
                <w:rFonts w:ascii="Arial" w:hAnsi="Arial" w:cs="Arial"/>
              </w:rPr>
              <w:t xml:space="preserve">In </w:t>
            </w:r>
            <w:r w:rsidRPr="00A726F8">
              <w:rPr>
                <w:rFonts w:ascii="Arial" w:hAnsi="Arial" w:cs="Arial"/>
              </w:rPr>
              <w:t xml:space="preserve">pairs, students </w:t>
            </w:r>
            <w:r>
              <w:rPr>
                <w:rFonts w:ascii="Arial" w:hAnsi="Arial" w:cs="Arial"/>
              </w:rPr>
              <w:t xml:space="preserve">practice asking and answering questions about hobbies just like in the example shared by the teacher above. </w:t>
            </w:r>
          </w:p>
          <w:p w14:paraId="421A60DA" w14:textId="77777777" w:rsidR="005145CA" w:rsidRDefault="005145CA" w:rsidP="00594E83">
            <w:pPr>
              <w:spacing w:after="0"/>
              <w:jc w:val="center"/>
              <w:rPr>
                <w:rFonts w:cs="Arial"/>
              </w:rPr>
            </w:pPr>
          </w:p>
          <w:p w14:paraId="09027539" w14:textId="77777777" w:rsidR="005145CA" w:rsidRPr="0028114B" w:rsidRDefault="005145CA" w:rsidP="00594E83">
            <w:pPr>
              <w:spacing w:after="160" w:line="259" w:lineRule="auto"/>
              <w:jc w:val="center"/>
              <w:rPr>
                <w:rFonts w:ascii="Arial" w:hAnsi="Arial" w:cs="Arial"/>
                <w:b/>
              </w:rPr>
            </w:pPr>
            <w:r w:rsidRPr="0028114B">
              <w:rPr>
                <w:rFonts w:ascii="Arial" w:hAnsi="Arial" w:cs="Arial"/>
                <w:b/>
              </w:rPr>
              <w:t>Application/building up</w:t>
            </w:r>
          </w:p>
          <w:p w14:paraId="3E57C002" w14:textId="77777777" w:rsidR="005145CA" w:rsidRPr="0028114B" w:rsidRDefault="005145CA" w:rsidP="00594E83">
            <w:pPr>
              <w:spacing w:line="259" w:lineRule="auto"/>
              <w:contextualSpacing/>
              <w:jc w:val="center"/>
              <w:rPr>
                <w:rFonts w:ascii="Arial" w:hAnsi="Arial" w:cs="Arial"/>
                <w:b/>
              </w:rPr>
            </w:pPr>
            <w:r w:rsidRPr="0028114B">
              <w:rPr>
                <w:rFonts w:ascii="Arial" w:hAnsi="Arial" w:cs="Arial"/>
                <w:b/>
              </w:rPr>
              <w:t>Task completion</w:t>
            </w:r>
          </w:p>
          <w:p w14:paraId="476DDE53" w14:textId="77777777" w:rsidR="005145CA" w:rsidRPr="003D2E7F" w:rsidRDefault="005145CA" w:rsidP="00594E83">
            <w:pPr>
              <w:spacing w:after="160" w:line="259" w:lineRule="auto"/>
              <w:jc w:val="both"/>
              <w:rPr>
                <w:rFonts w:ascii="Arial" w:hAnsi="Arial" w:cs="Arial"/>
              </w:rPr>
            </w:pPr>
            <w:r>
              <w:rPr>
                <w:rFonts w:ascii="Arial" w:hAnsi="Arial" w:cs="Arial"/>
              </w:rPr>
              <w:t xml:space="preserve">To motivate your group, the homeroom teacher wants to organize some clubs for the students. The teacher has chosen you to go around the class and ask your classmates about their hobbies. Prepare a simple table like the one below with the names of at least 8 classmates. Stand up and walk around the classroom asking them questions about their hobbies and how long they have practiced them. </w:t>
            </w:r>
          </w:p>
          <w:p w14:paraId="5CF6E892" w14:textId="77777777" w:rsidR="005145CA" w:rsidRDefault="005145CA" w:rsidP="00594E83">
            <w:pPr>
              <w:pStyle w:val="Prrafodelista"/>
              <w:spacing w:after="160" w:line="259" w:lineRule="auto"/>
              <w:ind w:left="360"/>
              <w:jc w:val="both"/>
              <w:rPr>
                <w:rFonts w:ascii="Arial" w:hAnsi="Arial" w:cs="Arial"/>
              </w:rPr>
            </w:pPr>
          </w:p>
          <w:tbl>
            <w:tblPr>
              <w:tblStyle w:val="Tablaconcuadrcula"/>
              <w:tblW w:w="0" w:type="auto"/>
              <w:tblInd w:w="360" w:type="dxa"/>
              <w:tblLayout w:type="fixed"/>
              <w:tblLook w:val="04A0" w:firstRow="1" w:lastRow="0" w:firstColumn="1" w:lastColumn="0" w:noHBand="0" w:noVBand="1"/>
              <w:tblCaption w:val="Tabla para entrevista en clase"/>
              <w:tblDescription w:val="Es una tabla de tres por tres. Tiene tres encabezados: compañero, hobby y tiempo. Las personas estudiantes deben completar las celdas con los nombres de compañeros o compañeras, un hobby que han practicado y anotar por cuanto tiempo lo han practicado."/>
            </w:tblPr>
            <w:tblGrid>
              <w:gridCol w:w="2015"/>
              <w:gridCol w:w="2976"/>
              <w:gridCol w:w="2580"/>
            </w:tblGrid>
            <w:tr w:rsidR="005145CA" w14:paraId="1F0A258A" w14:textId="77777777" w:rsidTr="00594E83">
              <w:trPr>
                <w:trHeight w:val="415"/>
              </w:trPr>
              <w:tc>
                <w:tcPr>
                  <w:tcW w:w="2015" w:type="dxa"/>
                </w:tcPr>
                <w:p w14:paraId="074521C1" w14:textId="77777777" w:rsidR="005145CA" w:rsidRDefault="005145CA" w:rsidP="00594E83">
                  <w:pPr>
                    <w:pStyle w:val="Prrafodelista"/>
                    <w:spacing w:after="160" w:line="259" w:lineRule="auto"/>
                    <w:ind w:left="0"/>
                    <w:jc w:val="center"/>
                    <w:rPr>
                      <w:rFonts w:ascii="Arial" w:hAnsi="Arial" w:cs="Arial"/>
                    </w:rPr>
                  </w:pPr>
                  <w:r>
                    <w:rPr>
                      <w:rFonts w:ascii="Arial" w:hAnsi="Arial" w:cs="Arial"/>
                    </w:rPr>
                    <w:t>Classmate</w:t>
                  </w:r>
                </w:p>
              </w:tc>
              <w:tc>
                <w:tcPr>
                  <w:tcW w:w="2976" w:type="dxa"/>
                </w:tcPr>
                <w:p w14:paraId="022C8E22" w14:textId="77777777" w:rsidR="005145CA" w:rsidRDefault="005145CA" w:rsidP="00594E83">
                  <w:pPr>
                    <w:pStyle w:val="Prrafodelista"/>
                    <w:spacing w:after="160" w:line="259" w:lineRule="auto"/>
                    <w:ind w:left="0"/>
                    <w:jc w:val="center"/>
                    <w:rPr>
                      <w:rFonts w:ascii="Arial" w:hAnsi="Arial" w:cs="Arial"/>
                    </w:rPr>
                  </w:pPr>
                  <w:r>
                    <w:rPr>
                      <w:rFonts w:ascii="Arial" w:hAnsi="Arial" w:cs="Arial"/>
                    </w:rPr>
                    <w:t>Hobby</w:t>
                  </w:r>
                </w:p>
              </w:tc>
              <w:tc>
                <w:tcPr>
                  <w:tcW w:w="2580" w:type="dxa"/>
                </w:tcPr>
                <w:p w14:paraId="0255577E" w14:textId="77777777" w:rsidR="005145CA" w:rsidRDefault="005145CA" w:rsidP="00594E83">
                  <w:pPr>
                    <w:pStyle w:val="Prrafodelista"/>
                    <w:spacing w:after="160" w:line="259" w:lineRule="auto"/>
                    <w:ind w:left="0"/>
                    <w:jc w:val="center"/>
                    <w:rPr>
                      <w:rFonts w:ascii="Arial" w:hAnsi="Arial" w:cs="Arial"/>
                    </w:rPr>
                  </w:pPr>
                  <w:r>
                    <w:rPr>
                      <w:rFonts w:ascii="Arial" w:hAnsi="Arial" w:cs="Arial"/>
                    </w:rPr>
                    <w:t>Time</w:t>
                  </w:r>
                </w:p>
              </w:tc>
            </w:tr>
            <w:tr w:rsidR="005145CA" w14:paraId="7CD95A8F" w14:textId="77777777" w:rsidTr="00594E83">
              <w:trPr>
                <w:trHeight w:val="400"/>
              </w:trPr>
              <w:tc>
                <w:tcPr>
                  <w:tcW w:w="2015" w:type="dxa"/>
                </w:tcPr>
                <w:p w14:paraId="634EE269" w14:textId="77777777" w:rsidR="005145CA" w:rsidRDefault="005145CA" w:rsidP="00594E83">
                  <w:pPr>
                    <w:pStyle w:val="Prrafodelista"/>
                    <w:spacing w:after="160" w:line="259" w:lineRule="auto"/>
                    <w:ind w:left="0"/>
                    <w:jc w:val="both"/>
                    <w:rPr>
                      <w:rFonts w:ascii="Arial" w:hAnsi="Arial" w:cs="Arial"/>
                    </w:rPr>
                  </w:pPr>
                </w:p>
              </w:tc>
              <w:tc>
                <w:tcPr>
                  <w:tcW w:w="2976" w:type="dxa"/>
                </w:tcPr>
                <w:p w14:paraId="6450D30C" w14:textId="77777777" w:rsidR="005145CA" w:rsidRDefault="005145CA" w:rsidP="00594E83">
                  <w:pPr>
                    <w:pStyle w:val="Prrafodelista"/>
                    <w:spacing w:after="160" w:line="259" w:lineRule="auto"/>
                    <w:ind w:left="0"/>
                    <w:jc w:val="both"/>
                    <w:rPr>
                      <w:rFonts w:ascii="Arial" w:hAnsi="Arial" w:cs="Arial"/>
                    </w:rPr>
                  </w:pPr>
                </w:p>
              </w:tc>
              <w:tc>
                <w:tcPr>
                  <w:tcW w:w="2580" w:type="dxa"/>
                </w:tcPr>
                <w:p w14:paraId="0BBD6BB3" w14:textId="77777777" w:rsidR="005145CA" w:rsidRDefault="005145CA" w:rsidP="00594E83">
                  <w:pPr>
                    <w:pStyle w:val="Prrafodelista"/>
                    <w:spacing w:after="160" w:line="259" w:lineRule="auto"/>
                    <w:ind w:left="0"/>
                    <w:jc w:val="both"/>
                    <w:rPr>
                      <w:rFonts w:ascii="Arial" w:hAnsi="Arial" w:cs="Arial"/>
                    </w:rPr>
                  </w:pPr>
                </w:p>
              </w:tc>
            </w:tr>
            <w:tr w:rsidR="005145CA" w14:paraId="468C4024" w14:textId="77777777" w:rsidTr="00594E83">
              <w:trPr>
                <w:trHeight w:val="400"/>
              </w:trPr>
              <w:tc>
                <w:tcPr>
                  <w:tcW w:w="2015" w:type="dxa"/>
                </w:tcPr>
                <w:p w14:paraId="39742A6B" w14:textId="77777777" w:rsidR="005145CA" w:rsidRDefault="005145CA" w:rsidP="00594E83">
                  <w:pPr>
                    <w:pStyle w:val="Prrafodelista"/>
                    <w:spacing w:after="160" w:line="259" w:lineRule="auto"/>
                    <w:ind w:left="0"/>
                    <w:jc w:val="both"/>
                    <w:rPr>
                      <w:rFonts w:ascii="Arial" w:hAnsi="Arial" w:cs="Arial"/>
                    </w:rPr>
                  </w:pPr>
                </w:p>
              </w:tc>
              <w:tc>
                <w:tcPr>
                  <w:tcW w:w="2976" w:type="dxa"/>
                </w:tcPr>
                <w:p w14:paraId="388C181F" w14:textId="77777777" w:rsidR="005145CA" w:rsidRDefault="005145CA" w:rsidP="00594E83">
                  <w:pPr>
                    <w:pStyle w:val="Prrafodelista"/>
                    <w:spacing w:after="160" w:line="259" w:lineRule="auto"/>
                    <w:ind w:left="0"/>
                    <w:jc w:val="both"/>
                    <w:rPr>
                      <w:rFonts w:ascii="Arial" w:hAnsi="Arial" w:cs="Arial"/>
                    </w:rPr>
                  </w:pPr>
                </w:p>
              </w:tc>
              <w:tc>
                <w:tcPr>
                  <w:tcW w:w="2580" w:type="dxa"/>
                </w:tcPr>
                <w:p w14:paraId="71864183" w14:textId="77777777" w:rsidR="005145CA" w:rsidRDefault="005145CA" w:rsidP="00594E83">
                  <w:pPr>
                    <w:pStyle w:val="Prrafodelista"/>
                    <w:spacing w:after="160" w:line="259" w:lineRule="auto"/>
                    <w:ind w:left="0"/>
                    <w:jc w:val="both"/>
                    <w:rPr>
                      <w:rFonts w:ascii="Arial" w:hAnsi="Arial" w:cs="Arial"/>
                    </w:rPr>
                  </w:pPr>
                </w:p>
              </w:tc>
            </w:tr>
          </w:tbl>
          <w:p w14:paraId="0D85812B" w14:textId="77777777" w:rsidR="005145CA" w:rsidRDefault="005145CA" w:rsidP="00594E83">
            <w:pPr>
              <w:spacing w:after="0" w:line="240" w:lineRule="auto"/>
              <w:jc w:val="both"/>
              <w:rPr>
                <w:rFonts w:ascii="Arial" w:hAnsi="Arial" w:cs="Arial"/>
              </w:rPr>
            </w:pPr>
          </w:p>
          <w:p w14:paraId="55B90B2A" w14:textId="77777777" w:rsidR="005145CA" w:rsidRDefault="005145CA" w:rsidP="00594E83">
            <w:pPr>
              <w:spacing w:after="0" w:line="240" w:lineRule="auto"/>
              <w:jc w:val="both"/>
              <w:rPr>
                <w:rFonts w:ascii="Arial" w:hAnsi="Arial" w:cs="Arial"/>
              </w:rPr>
            </w:pPr>
            <w:r>
              <w:rPr>
                <w:rFonts w:ascii="Arial" w:hAnsi="Arial" w:cs="Arial"/>
              </w:rPr>
              <w:t xml:space="preserve">The teacher walks around the classroom to listen to students participating and evaluate their performance. </w:t>
            </w:r>
          </w:p>
          <w:p w14:paraId="36EE1B1B" w14:textId="77777777" w:rsidR="005145CA" w:rsidRPr="00C87EAE" w:rsidRDefault="005145CA" w:rsidP="00594E83">
            <w:pPr>
              <w:spacing w:after="0" w:line="240" w:lineRule="auto"/>
              <w:jc w:val="both"/>
              <w:rPr>
                <w:rFonts w:ascii="Arial" w:hAnsi="Arial" w:cs="Arial"/>
                <w:highlight w:val="yellow"/>
              </w:rPr>
            </w:pPr>
            <w:r>
              <w:rPr>
                <w:rFonts w:ascii="Arial" w:hAnsi="Arial" w:cs="Arial"/>
              </w:rPr>
              <w:t>When all of them are finished, s</w:t>
            </w:r>
            <w:r w:rsidRPr="00156E22">
              <w:rPr>
                <w:rFonts w:ascii="Arial" w:hAnsi="Arial" w:cs="Arial"/>
              </w:rPr>
              <w:t xml:space="preserve">tudents </w:t>
            </w:r>
            <w:r>
              <w:rPr>
                <w:rFonts w:ascii="Arial" w:hAnsi="Arial" w:cs="Arial"/>
              </w:rPr>
              <w:t xml:space="preserve">report in a simple way about what they found out. </w:t>
            </w:r>
          </w:p>
          <w:p w14:paraId="6792B445" w14:textId="77777777" w:rsidR="005145CA" w:rsidRPr="00C87EAE" w:rsidRDefault="005145CA" w:rsidP="00594E83">
            <w:pPr>
              <w:spacing w:after="0" w:line="240" w:lineRule="auto"/>
              <w:jc w:val="both"/>
              <w:rPr>
                <w:rFonts w:ascii="Arial" w:hAnsi="Arial" w:cs="Arial"/>
                <w:highlight w:val="yellow"/>
              </w:rPr>
            </w:pPr>
          </w:p>
          <w:p w14:paraId="3E97AE07" w14:textId="77777777" w:rsidR="00045C21" w:rsidRDefault="00045C21" w:rsidP="00594E83">
            <w:pPr>
              <w:adjustRightInd w:val="0"/>
              <w:spacing w:after="160" w:line="259" w:lineRule="auto"/>
              <w:ind w:right="112"/>
              <w:jc w:val="center"/>
              <w:rPr>
                <w:rFonts w:ascii="Arial" w:hAnsi="Arial" w:cs="Arial"/>
                <w:b/>
              </w:rPr>
            </w:pPr>
          </w:p>
          <w:p w14:paraId="5BFC1B8E" w14:textId="77777777" w:rsidR="00045C21" w:rsidRDefault="00045C21" w:rsidP="00594E83">
            <w:pPr>
              <w:adjustRightInd w:val="0"/>
              <w:spacing w:after="160" w:line="259" w:lineRule="auto"/>
              <w:ind w:right="112"/>
              <w:jc w:val="center"/>
              <w:rPr>
                <w:rFonts w:ascii="Arial" w:hAnsi="Arial" w:cs="Arial"/>
                <w:b/>
              </w:rPr>
            </w:pPr>
          </w:p>
          <w:p w14:paraId="021AB6A1" w14:textId="77777777" w:rsidR="005145CA" w:rsidRPr="00C87EAE" w:rsidRDefault="005145CA" w:rsidP="00594E83">
            <w:pPr>
              <w:adjustRightInd w:val="0"/>
              <w:spacing w:after="160" w:line="259" w:lineRule="auto"/>
              <w:ind w:right="112"/>
              <w:jc w:val="center"/>
              <w:rPr>
                <w:rFonts w:ascii="Arial" w:hAnsi="Arial" w:cs="Arial"/>
                <w:b/>
                <w:highlight w:val="yellow"/>
              </w:rPr>
            </w:pPr>
            <w:r w:rsidRPr="006642F2">
              <w:rPr>
                <w:rFonts w:ascii="Arial" w:hAnsi="Arial" w:cs="Arial"/>
                <w:b/>
              </w:rPr>
              <w:lastRenderedPageBreak/>
              <w:t>Collaboration</w:t>
            </w:r>
          </w:p>
          <w:p w14:paraId="55DCDFC1" w14:textId="77777777" w:rsidR="005145CA" w:rsidRPr="0028114B" w:rsidRDefault="005145CA" w:rsidP="00594E83">
            <w:pPr>
              <w:spacing w:line="259" w:lineRule="auto"/>
              <w:contextualSpacing/>
              <w:jc w:val="center"/>
              <w:rPr>
                <w:rFonts w:ascii="Arial" w:hAnsi="Arial" w:cs="Arial"/>
                <w:b/>
              </w:rPr>
            </w:pPr>
            <w:r w:rsidRPr="006642F2">
              <w:rPr>
                <w:rFonts w:ascii="Arial" w:hAnsi="Arial" w:cs="Arial"/>
                <w:b/>
              </w:rPr>
              <w:t>Task assessment</w:t>
            </w:r>
          </w:p>
          <w:p w14:paraId="1580E1D5" w14:textId="77777777" w:rsidR="005145CA" w:rsidRPr="006642F2" w:rsidRDefault="005145CA" w:rsidP="00594E83">
            <w:pPr>
              <w:spacing w:after="0"/>
              <w:jc w:val="both"/>
              <w:rPr>
                <w:rFonts w:ascii="Arial" w:hAnsi="Arial" w:cs="Arial"/>
              </w:rPr>
            </w:pPr>
            <w:r w:rsidRPr="006642F2">
              <w:rPr>
                <w:rFonts w:ascii="Arial" w:hAnsi="Arial" w:cs="Arial"/>
              </w:rPr>
              <w:t xml:space="preserve">By throwing a ball to a classmate, students make questions about any of the different hobbies studied in the lesson. Students will answer using any of the descriptive phrases. </w:t>
            </w:r>
          </w:p>
          <w:p w14:paraId="0C647662" w14:textId="77777777" w:rsidR="005145CA" w:rsidRPr="006642F2" w:rsidRDefault="005145CA" w:rsidP="00594E83">
            <w:pPr>
              <w:spacing w:after="0"/>
              <w:jc w:val="both"/>
              <w:rPr>
                <w:rFonts w:ascii="Arial" w:hAnsi="Arial" w:cs="Arial"/>
              </w:rPr>
            </w:pPr>
            <w:r w:rsidRPr="006642F2">
              <w:rPr>
                <w:rFonts w:ascii="Arial" w:hAnsi="Arial" w:cs="Arial"/>
              </w:rPr>
              <w:t>Example:</w:t>
            </w:r>
          </w:p>
          <w:p w14:paraId="051E4474" w14:textId="77777777" w:rsidR="005145CA" w:rsidRDefault="005145CA" w:rsidP="00594E83">
            <w:pPr>
              <w:spacing w:after="0"/>
              <w:jc w:val="both"/>
              <w:rPr>
                <w:rFonts w:ascii="Arial" w:hAnsi="Arial" w:cs="Arial"/>
              </w:rPr>
            </w:pPr>
            <w:r w:rsidRPr="006642F2">
              <w:rPr>
                <w:rFonts w:ascii="Arial" w:hAnsi="Arial" w:cs="Arial"/>
              </w:rPr>
              <w:t xml:space="preserve">Ana, what do you do for fun? </w:t>
            </w:r>
          </w:p>
          <w:p w14:paraId="7534C81D" w14:textId="77777777" w:rsidR="005145CA" w:rsidRPr="006642F2" w:rsidRDefault="005145CA" w:rsidP="00594E83">
            <w:pPr>
              <w:spacing w:after="0"/>
              <w:jc w:val="both"/>
              <w:rPr>
                <w:rFonts w:ascii="Arial" w:hAnsi="Arial" w:cs="Arial"/>
              </w:rPr>
            </w:pPr>
            <w:r w:rsidRPr="006642F2">
              <w:rPr>
                <w:rFonts w:ascii="Arial" w:hAnsi="Arial" w:cs="Arial"/>
              </w:rPr>
              <w:t xml:space="preserve">I´m crazy about </w:t>
            </w:r>
            <w:r w:rsidRPr="006642F2">
              <w:rPr>
                <w:rFonts w:ascii="Arial" w:hAnsi="Arial" w:cs="Arial"/>
                <w:u w:val="single"/>
              </w:rPr>
              <w:t>cycling</w:t>
            </w:r>
            <w:r w:rsidRPr="006642F2">
              <w:rPr>
                <w:rFonts w:ascii="Arial" w:hAnsi="Arial" w:cs="Arial"/>
              </w:rPr>
              <w:t xml:space="preserve">. I think </w:t>
            </w:r>
            <w:r w:rsidRPr="006642F2">
              <w:rPr>
                <w:rFonts w:ascii="Arial" w:hAnsi="Arial" w:cs="Arial"/>
                <w:u w:val="single"/>
              </w:rPr>
              <w:t>it´s relaxing</w:t>
            </w:r>
          </w:p>
          <w:p w14:paraId="04EE06A9" w14:textId="77777777" w:rsidR="005145CA" w:rsidRPr="00FC60D5" w:rsidRDefault="005145CA" w:rsidP="00594E83">
            <w:pPr>
              <w:pStyle w:val="Prrafodelista"/>
              <w:spacing w:after="0"/>
              <w:ind w:left="360"/>
              <w:jc w:val="both"/>
              <w:rPr>
                <w:rFonts w:ascii="Arial" w:hAnsi="Arial" w:cs="Arial"/>
              </w:rPr>
            </w:pPr>
          </w:p>
          <w:p w14:paraId="17E63432" w14:textId="77777777" w:rsidR="005145CA" w:rsidRDefault="005145CA" w:rsidP="00594E83">
            <w:pPr>
              <w:spacing w:after="0"/>
              <w:jc w:val="both"/>
              <w:rPr>
                <w:rFonts w:ascii="Arial" w:hAnsi="Arial" w:cs="Arial"/>
              </w:rPr>
            </w:pPr>
            <w:r w:rsidRPr="006642F2">
              <w:rPr>
                <w:rFonts w:ascii="Arial" w:hAnsi="Arial" w:cs="Arial"/>
              </w:rPr>
              <w:t>Teacher monitors and clarifies</w:t>
            </w:r>
          </w:p>
          <w:p w14:paraId="68C27522" w14:textId="7540AE94" w:rsidR="00A4751D" w:rsidRPr="0028114B" w:rsidRDefault="00A4751D" w:rsidP="00A4751D">
            <w:pPr>
              <w:spacing w:line="259" w:lineRule="auto"/>
              <w:contextualSpacing/>
              <w:jc w:val="center"/>
              <w:rPr>
                <w:rFonts w:ascii="Arial" w:hAnsi="Arial" w:cs="Arial"/>
                <w:b/>
              </w:rPr>
            </w:pPr>
            <w:r>
              <w:rPr>
                <w:rFonts w:ascii="Arial" w:hAnsi="Arial" w:cs="Arial"/>
                <w:b/>
              </w:rPr>
              <w:t>Post Task</w:t>
            </w:r>
          </w:p>
          <w:p w14:paraId="321DF8C4" w14:textId="7B1663A9" w:rsidR="00A4751D" w:rsidRDefault="00A4751D" w:rsidP="00A4751D">
            <w:pPr>
              <w:contextualSpacing/>
              <w:jc w:val="both"/>
              <w:rPr>
                <w:rFonts w:ascii="Arial" w:hAnsi="Arial" w:cs="Arial"/>
              </w:rPr>
            </w:pPr>
            <w:r w:rsidRPr="00054085">
              <w:rPr>
                <w:noProof/>
              </w:rPr>
              <w:drawing>
                <wp:anchor distT="0" distB="0" distL="114300" distR="114300" simplePos="0" relativeHeight="251680256" behindDoc="0" locked="0" layoutInCell="1" allowOverlap="1" wp14:anchorId="4BA40939" wp14:editId="622F05BD">
                  <wp:simplePos x="0" y="0"/>
                  <wp:positionH relativeFrom="column">
                    <wp:posOffset>1682210</wp:posOffset>
                  </wp:positionH>
                  <wp:positionV relativeFrom="paragraph">
                    <wp:posOffset>574567</wp:posOffset>
                  </wp:positionV>
                  <wp:extent cx="1172845" cy="1162050"/>
                  <wp:effectExtent l="0" t="0" r="8255" b="0"/>
                  <wp:wrapThrough wrapText="bothSides">
                    <wp:wrapPolygon edited="0">
                      <wp:start x="0" y="0"/>
                      <wp:lineTo x="0" y="21246"/>
                      <wp:lineTo x="21401" y="21246"/>
                      <wp:lineTo x="21401" y="0"/>
                      <wp:lineTo x="0" y="0"/>
                    </wp:wrapPolygon>
                  </wp:wrapThrough>
                  <wp:docPr id="1308591203" name="Imagen 1308591203" descr="Ilustración de un círculo con varias ilustraciones de hobbies con un spinner en el medio. " title="Ejemplo de un juego con hobbies y un spin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D:\Users\rcenteno\Desktop\OneDrive - Ministerio de Educación\Documentos\spinner.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172845" cy="11620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rPr>
              <w:t xml:space="preserve">Students can make a </w:t>
            </w:r>
            <w:r w:rsidRPr="007C4500">
              <w:rPr>
                <w:rFonts w:ascii="Arial" w:hAnsi="Arial" w:cs="Arial"/>
                <w:b/>
              </w:rPr>
              <w:t>“Hobbies Fidget spinner game”.</w:t>
            </w:r>
            <w:r>
              <w:rPr>
                <w:rFonts w:ascii="Arial" w:hAnsi="Arial" w:cs="Arial"/>
              </w:rPr>
              <w:t xml:space="preserve"> On a piece of paperboard students make a spinner with as many hobbies as they want (they can use the same they have been studying). Cut a small arrow and place it in the middle of the spinner. Ready to play. </w:t>
            </w:r>
          </w:p>
          <w:p w14:paraId="42DD42E1" w14:textId="77777777" w:rsidR="00A4751D" w:rsidRDefault="00A4751D" w:rsidP="00A4751D">
            <w:pPr>
              <w:contextualSpacing/>
              <w:jc w:val="both"/>
              <w:rPr>
                <w:rFonts w:ascii="Arial" w:hAnsi="Arial" w:cs="Arial"/>
              </w:rPr>
            </w:pPr>
            <w:r>
              <w:rPr>
                <w:rFonts w:ascii="Arial" w:hAnsi="Arial" w:cs="Arial"/>
              </w:rPr>
              <w:t xml:space="preserve">Look at the example: </w:t>
            </w:r>
          </w:p>
          <w:p w14:paraId="40FC0212" w14:textId="77777777" w:rsidR="00A4751D" w:rsidRDefault="00A4751D" w:rsidP="00A4751D">
            <w:pPr>
              <w:contextualSpacing/>
              <w:jc w:val="both"/>
              <w:rPr>
                <w:rFonts w:ascii="Arial" w:hAnsi="Arial" w:cs="Arial"/>
              </w:rPr>
            </w:pPr>
          </w:p>
          <w:p w14:paraId="3A823A44" w14:textId="77777777" w:rsidR="00A4751D" w:rsidRPr="006642F2" w:rsidRDefault="00A4751D" w:rsidP="00594E83">
            <w:pPr>
              <w:spacing w:after="0"/>
              <w:jc w:val="both"/>
              <w:rPr>
                <w:rFonts w:ascii="Arial" w:hAnsi="Arial" w:cs="Arial"/>
                <w:b/>
              </w:rPr>
            </w:pPr>
          </w:p>
        </w:tc>
        <w:tc>
          <w:tcPr>
            <w:tcW w:w="1130" w:type="dxa"/>
            <w:gridSpan w:val="2"/>
            <w:tcBorders>
              <w:bottom w:val="single" w:sz="4" w:space="0" w:color="auto"/>
            </w:tcBorders>
          </w:tcPr>
          <w:p w14:paraId="31021760" w14:textId="77777777" w:rsidR="005145CA" w:rsidRDefault="005145CA" w:rsidP="00594E83">
            <w:pPr>
              <w:pStyle w:val="NormalWeb"/>
              <w:spacing w:line="360" w:lineRule="auto"/>
              <w:rPr>
                <w:rFonts w:ascii="Arial" w:hAnsi="Arial" w:cs="Arial"/>
                <w:sz w:val="18"/>
                <w:szCs w:val="18"/>
              </w:rPr>
            </w:pPr>
            <w:r>
              <w:rPr>
                <w:rFonts w:ascii="Arial" w:hAnsi="Arial" w:cs="Arial"/>
                <w:sz w:val="18"/>
                <w:szCs w:val="18"/>
              </w:rPr>
              <w:lastRenderedPageBreak/>
              <w:t>40 minutes</w:t>
            </w:r>
          </w:p>
          <w:p w14:paraId="38477B18" w14:textId="77777777" w:rsidR="005145CA" w:rsidRDefault="005145CA" w:rsidP="00594E83">
            <w:pPr>
              <w:pStyle w:val="NormalWeb"/>
              <w:spacing w:line="360" w:lineRule="auto"/>
              <w:rPr>
                <w:rFonts w:ascii="Arial" w:hAnsi="Arial" w:cs="Arial"/>
                <w:sz w:val="18"/>
                <w:szCs w:val="18"/>
              </w:rPr>
            </w:pPr>
          </w:p>
        </w:tc>
      </w:tr>
      <w:tr w:rsidR="005145CA" w:rsidRPr="008E6CDD" w14:paraId="77306D24" w14:textId="77777777" w:rsidTr="00594E83">
        <w:trPr>
          <w:trHeight w:val="334"/>
          <w:jc w:val="center"/>
        </w:trPr>
        <w:tc>
          <w:tcPr>
            <w:tcW w:w="13329" w:type="dxa"/>
            <w:gridSpan w:val="13"/>
            <w:tcBorders>
              <w:bottom w:val="single" w:sz="4" w:space="0" w:color="auto"/>
            </w:tcBorders>
            <w:shd w:val="clear" w:color="auto" w:fill="F2F2F2" w:themeFill="background1" w:themeFillShade="F2"/>
          </w:tcPr>
          <w:p w14:paraId="1883C454" w14:textId="2416004E" w:rsidR="005145CA" w:rsidRPr="008E6CDD" w:rsidRDefault="005145CA" w:rsidP="00594E83">
            <w:pPr>
              <w:pStyle w:val="Prrafodelista"/>
              <w:ind w:left="360"/>
              <w:jc w:val="center"/>
              <w:rPr>
                <w:rFonts w:ascii="Arial" w:hAnsi="Arial" w:cs="Arial"/>
                <w:b/>
                <w:sz w:val="18"/>
                <w:szCs w:val="20"/>
              </w:rPr>
            </w:pPr>
            <w:r w:rsidRPr="008E6CDD">
              <w:rPr>
                <w:rFonts w:ascii="Arial" w:hAnsi="Arial" w:cs="Arial"/>
                <w:b/>
                <w:sz w:val="18"/>
                <w:szCs w:val="20"/>
              </w:rPr>
              <w:lastRenderedPageBreak/>
              <w:t>Integrated Mini-Project</w:t>
            </w:r>
          </w:p>
        </w:tc>
        <w:tc>
          <w:tcPr>
            <w:tcW w:w="1130" w:type="dxa"/>
            <w:gridSpan w:val="2"/>
            <w:tcBorders>
              <w:bottom w:val="single" w:sz="4" w:space="0" w:color="auto"/>
            </w:tcBorders>
            <w:shd w:val="clear" w:color="auto" w:fill="F2F2F2" w:themeFill="background1" w:themeFillShade="F2"/>
          </w:tcPr>
          <w:p w14:paraId="120F7CB9" w14:textId="77777777" w:rsidR="005145CA" w:rsidRPr="008E6CDD" w:rsidRDefault="005145CA" w:rsidP="00594E83">
            <w:pPr>
              <w:pStyle w:val="NormalWeb"/>
              <w:spacing w:line="360" w:lineRule="auto"/>
              <w:jc w:val="center"/>
              <w:rPr>
                <w:rFonts w:ascii="Arial" w:hAnsi="Arial" w:cs="Arial"/>
                <w:b/>
                <w:sz w:val="22"/>
              </w:rPr>
            </w:pPr>
            <w:r w:rsidRPr="008E6CDD">
              <w:rPr>
                <w:rFonts w:ascii="Arial" w:hAnsi="Arial" w:cs="Arial"/>
                <w:b/>
                <w:sz w:val="20"/>
                <w:szCs w:val="22"/>
              </w:rPr>
              <w:t>Time</w:t>
            </w:r>
          </w:p>
        </w:tc>
      </w:tr>
      <w:tr w:rsidR="005145CA" w:rsidRPr="008E6CDD" w14:paraId="4D3A0E9A" w14:textId="77777777" w:rsidTr="00594E83">
        <w:trPr>
          <w:trHeight w:val="334"/>
          <w:jc w:val="center"/>
        </w:trPr>
        <w:tc>
          <w:tcPr>
            <w:tcW w:w="13329" w:type="dxa"/>
            <w:gridSpan w:val="13"/>
            <w:tcBorders>
              <w:bottom w:val="single" w:sz="4" w:space="0" w:color="auto"/>
            </w:tcBorders>
          </w:tcPr>
          <w:p w14:paraId="4813AFBE" w14:textId="3800144D" w:rsidR="005145CA" w:rsidRPr="008E6CDD" w:rsidRDefault="003200C6" w:rsidP="003200C6">
            <w:pPr>
              <w:pStyle w:val="Prrafodelista"/>
              <w:numPr>
                <w:ilvl w:val="0"/>
                <w:numId w:val="37"/>
              </w:numPr>
              <w:spacing w:after="0" w:line="240" w:lineRule="auto"/>
              <w:jc w:val="both"/>
              <w:rPr>
                <w:rFonts w:ascii="Arial" w:hAnsi="Arial" w:cs="Arial"/>
                <w:sz w:val="18"/>
                <w:szCs w:val="20"/>
              </w:rPr>
            </w:pPr>
            <w:r w:rsidRPr="00091DE2">
              <w:rPr>
                <w:rFonts w:ascii="Arial" w:hAnsi="Arial" w:cs="Arial"/>
                <w:sz w:val="24"/>
                <w:szCs w:val="24"/>
              </w:rPr>
              <w:t>Phase: _______</w:t>
            </w:r>
            <w:r w:rsidRPr="00091DE2">
              <w:rPr>
                <w:rFonts w:ascii="Arial" w:hAnsi="Arial" w:cs="Arial"/>
                <w:b/>
                <w:bCs/>
                <w:sz w:val="24"/>
                <w:szCs w:val="24"/>
              </w:rPr>
              <w:t xml:space="preserve"> Planning</w:t>
            </w:r>
            <w:r w:rsidRPr="00091DE2">
              <w:rPr>
                <w:rFonts w:ascii="Arial" w:hAnsi="Arial" w:cs="Arial"/>
                <w:sz w:val="24"/>
                <w:szCs w:val="24"/>
              </w:rPr>
              <w:t xml:space="preserve"> and creating </w:t>
            </w:r>
            <w:r w:rsidRPr="00091DE2">
              <w:rPr>
                <w:rFonts w:ascii="Arial" w:hAnsi="Arial" w:cs="Arial"/>
                <w:b/>
                <w:bCs/>
                <w:sz w:val="24"/>
                <w:szCs w:val="24"/>
              </w:rPr>
              <w:t xml:space="preserve">collaboratively </w:t>
            </w:r>
            <w:r w:rsidRPr="00091DE2">
              <w:rPr>
                <w:rFonts w:ascii="Arial" w:hAnsi="Arial" w:cs="Arial"/>
                <w:bCs/>
                <w:sz w:val="24"/>
                <w:szCs w:val="24"/>
              </w:rPr>
              <w:t>a mini-</w:t>
            </w:r>
            <w:r w:rsidRPr="00091DE2">
              <w:rPr>
                <w:rFonts w:ascii="Arial" w:hAnsi="Arial" w:cs="Arial"/>
                <w:sz w:val="24"/>
                <w:szCs w:val="24"/>
              </w:rPr>
              <w:t xml:space="preserve">book or a video-book  where each learner describes personal interests and hobbies and future plans  </w:t>
            </w:r>
            <w:r w:rsidRPr="00091DE2">
              <w:rPr>
                <w:rFonts w:ascii="Arial" w:eastAsia="Arial" w:hAnsi="Arial" w:cs="Arial"/>
                <w:b/>
                <w:bCs/>
                <w:sz w:val="24"/>
                <w:szCs w:val="24"/>
              </w:rPr>
              <w:t xml:space="preserve">using </w:t>
            </w:r>
            <w:r w:rsidRPr="00091DE2">
              <w:rPr>
                <w:rFonts w:ascii="Arial" w:eastAsia="Arial" w:hAnsi="Arial" w:cs="Arial"/>
                <w:sz w:val="24"/>
                <w:szCs w:val="24"/>
              </w:rPr>
              <w:t xml:space="preserve">sentence frames and unit vocabulary to </w:t>
            </w:r>
            <w:r w:rsidRPr="00091DE2">
              <w:rPr>
                <w:rFonts w:ascii="Arial" w:eastAsia="Arial" w:hAnsi="Arial" w:cs="Arial"/>
                <w:b/>
                <w:bCs/>
                <w:sz w:val="24"/>
                <w:szCs w:val="24"/>
              </w:rPr>
              <w:t>report it in oral and written way</w:t>
            </w:r>
            <w:r w:rsidRPr="00091DE2">
              <w:rPr>
                <w:rFonts w:ascii="Arial" w:eastAsia="Arial" w:hAnsi="Arial" w:cs="Arial"/>
                <w:sz w:val="24"/>
                <w:szCs w:val="24"/>
              </w:rPr>
              <w:t xml:space="preserve"> to the class and family.</w:t>
            </w:r>
            <w:r w:rsidRPr="00091DE2">
              <w:rPr>
                <w:rFonts w:ascii="Arial" w:hAnsi="Arial" w:cs="Arial"/>
                <w:b/>
                <w:sz w:val="24"/>
                <w:szCs w:val="24"/>
              </w:rPr>
              <w:t xml:space="preserve"> Participating</w:t>
            </w:r>
            <w:r w:rsidRPr="00091DE2">
              <w:rPr>
                <w:rFonts w:ascii="Arial" w:hAnsi="Arial" w:cs="Arial"/>
                <w:sz w:val="24"/>
                <w:szCs w:val="24"/>
              </w:rPr>
              <w:t xml:space="preserve"> in co-assessment using technically designed instruments.</w:t>
            </w:r>
          </w:p>
        </w:tc>
        <w:tc>
          <w:tcPr>
            <w:tcW w:w="1130" w:type="dxa"/>
            <w:gridSpan w:val="2"/>
            <w:tcBorders>
              <w:bottom w:val="single" w:sz="4" w:space="0" w:color="auto"/>
            </w:tcBorders>
          </w:tcPr>
          <w:p w14:paraId="3649F36D" w14:textId="77777777" w:rsidR="005145CA" w:rsidRPr="008E6CDD" w:rsidRDefault="005145CA" w:rsidP="00594E83">
            <w:pPr>
              <w:pStyle w:val="NormalWeb"/>
              <w:ind w:left="20"/>
              <w:jc w:val="center"/>
              <w:rPr>
                <w:rFonts w:ascii="Arial" w:hAnsi="Arial" w:cs="Arial"/>
                <w:sz w:val="14"/>
                <w:szCs w:val="16"/>
              </w:rPr>
            </w:pPr>
          </w:p>
          <w:p w14:paraId="4E0C698C" w14:textId="77777777" w:rsidR="005145CA" w:rsidRPr="008E6CDD" w:rsidRDefault="005145CA" w:rsidP="00594E83">
            <w:pPr>
              <w:pStyle w:val="NormalWeb"/>
              <w:rPr>
                <w:rFonts w:ascii="Arial" w:hAnsi="Arial" w:cs="Arial"/>
                <w:sz w:val="22"/>
              </w:rPr>
            </w:pPr>
          </w:p>
        </w:tc>
      </w:tr>
      <w:tr w:rsidR="005145CA" w:rsidRPr="008E6CDD" w14:paraId="3FFD28EA" w14:textId="77777777" w:rsidTr="00594E83">
        <w:trPr>
          <w:trHeight w:val="334"/>
          <w:jc w:val="center"/>
        </w:trPr>
        <w:tc>
          <w:tcPr>
            <w:tcW w:w="14459" w:type="dxa"/>
            <w:gridSpan w:val="15"/>
            <w:shd w:val="clear" w:color="auto" w:fill="F2F2F2" w:themeFill="background1" w:themeFillShade="F2"/>
          </w:tcPr>
          <w:p w14:paraId="474F159E" w14:textId="77777777" w:rsidR="005145CA" w:rsidRPr="008E6CDD" w:rsidRDefault="005145CA" w:rsidP="00594E83">
            <w:pPr>
              <w:autoSpaceDE w:val="0"/>
              <w:autoSpaceDN w:val="0"/>
              <w:adjustRightInd w:val="0"/>
              <w:jc w:val="center"/>
              <w:rPr>
                <w:rFonts w:ascii="Arial" w:hAnsi="Arial" w:cs="Arial"/>
                <w:b/>
                <w:bCs/>
                <w:color w:val="000000"/>
                <w:sz w:val="18"/>
                <w:szCs w:val="20"/>
              </w:rPr>
            </w:pPr>
            <w:r w:rsidRPr="008E6CDD">
              <w:rPr>
                <w:sz w:val="18"/>
                <w:szCs w:val="20"/>
              </w:rPr>
              <w:br w:type="page"/>
            </w:r>
            <w:r w:rsidRPr="008E6CDD">
              <w:rPr>
                <w:rFonts w:ascii="Arial" w:hAnsi="Arial" w:cs="Arial"/>
                <w:b/>
                <w:sz w:val="18"/>
                <w:szCs w:val="20"/>
              </w:rPr>
              <w:t>Reflective Teaching</w:t>
            </w:r>
          </w:p>
        </w:tc>
      </w:tr>
      <w:tr w:rsidR="005145CA" w:rsidRPr="008E6CDD" w14:paraId="5300058F" w14:textId="77777777" w:rsidTr="00594E83">
        <w:trPr>
          <w:trHeight w:val="334"/>
          <w:jc w:val="center"/>
        </w:trPr>
        <w:tc>
          <w:tcPr>
            <w:tcW w:w="4718" w:type="dxa"/>
            <w:gridSpan w:val="3"/>
          </w:tcPr>
          <w:p w14:paraId="6E175CAA" w14:textId="77777777" w:rsidR="005145CA" w:rsidRPr="008E6CDD" w:rsidRDefault="005145CA" w:rsidP="00594E83">
            <w:pPr>
              <w:pStyle w:val="Prrafodelista"/>
              <w:ind w:left="360"/>
              <w:jc w:val="center"/>
              <w:rPr>
                <w:rFonts w:ascii="Arial" w:hAnsi="Arial" w:cs="Arial"/>
                <w:sz w:val="18"/>
                <w:szCs w:val="20"/>
              </w:rPr>
            </w:pPr>
            <w:r w:rsidRPr="008E6CDD">
              <w:rPr>
                <w:rFonts w:ascii="Arial" w:hAnsi="Arial" w:cs="Arial"/>
                <w:sz w:val="18"/>
                <w:szCs w:val="20"/>
              </w:rPr>
              <w:t>What worked well</w:t>
            </w:r>
          </w:p>
        </w:tc>
        <w:tc>
          <w:tcPr>
            <w:tcW w:w="4961" w:type="dxa"/>
            <w:gridSpan w:val="4"/>
          </w:tcPr>
          <w:p w14:paraId="114AE6CA" w14:textId="77777777" w:rsidR="005145CA" w:rsidRPr="008E6CDD" w:rsidRDefault="005145CA" w:rsidP="00594E83">
            <w:pPr>
              <w:pStyle w:val="Prrafodelista"/>
              <w:ind w:left="360"/>
              <w:jc w:val="center"/>
              <w:rPr>
                <w:rFonts w:ascii="Arial" w:hAnsi="Arial" w:cs="Arial"/>
                <w:sz w:val="18"/>
                <w:szCs w:val="20"/>
              </w:rPr>
            </w:pPr>
            <w:r w:rsidRPr="008E6CDD">
              <w:rPr>
                <w:rFonts w:ascii="Arial" w:hAnsi="Arial" w:cs="Arial"/>
                <w:sz w:val="18"/>
                <w:szCs w:val="20"/>
              </w:rPr>
              <w:t>What didn’t work well</w:t>
            </w:r>
          </w:p>
        </w:tc>
        <w:tc>
          <w:tcPr>
            <w:tcW w:w="4780" w:type="dxa"/>
            <w:gridSpan w:val="8"/>
          </w:tcPr>
          <w:p w14:paraId="01847EC5" w14:textId="77777777" w:rsidR="005145CA" w:rsidRPr="008E6CDD" w:rsidRDefault="005145CA" w:rsidP="00594E83">
            <w:pPr>
              <w:jc w:val="center"/>
              <w:rPr>
                <w:rFonts w:ascii="Arial" w:hAnsi="Arial" w:cs="Arial"/>
                <w:sz w:val="18"/>
                <w:szCs w:val="20"/>
              </w:rPr>
            </w:pPr>
            <w:r>
              <w:rPr>
                <w:rFonts w:ascii="Arial" w:hAnsi="Arial" w:cs="Arial"/>
                <w:sz w:val="18"/>
                <w:szCs w:val="20"/>
              </w:rPr>
              <w:t>How to improve</w:t>
            </w:r>
          </w:p>
        </w:tc>
      </w:tr>
      <w:tr w:rsidR="005145CA" w:rsidRPr="008E6CDD" w14:paraId="7A41F376" w14:textId="77777777" w:rsidTr="00594E83">
        <w:trPr>
          <w:trHeight w:val="334"/>
          <w:jc w:val="center"/>
        </w:trPr>
        <w:tc>
          <w:tcPr>
            <w:tcW w:w="14459" w:type="dxa"/>
            <w:gridSpan w:val="15"/>
            <w:shd w:val="clear" w:color="auto" w:fill="F2F2F2" w:themeFill="background1" w:themeFillShade="F2"/>
          </w:tcPr>
          <w:p w14:paraId="42E22F6B" w14:textId="77777777" w:rsidR="005145CA" w:rsidRPr="000B5977" w:rsidRDefault="005145CA" w:rsidP="00594E83">
            <w:pPr>
              <w:jc w:val="center"/>
              <w:rPr>
                <w:rFonts w:ascii="Arial" w:hAnsi="Arial" w:cs="Arial"/>
                <w:b/>
                <w:sz w:val="18"/>
                <w:szCs w:val="20"/>
              </w:rPr>
            </w:pPr>
            <w:r w:rsidRPr="008E6CDD">
              <w:rPr>
                <w:rFonts w:ascii="Arial" w:hAnsi="Arial" w:cs="Arial"/>
                <w:b/>
                <w:sz w:val="18"/>
                <w:szCs w:val="20"/>
              </w:rPr>
              <w:t>Enduring Understanding Reflection</w:t>
            </w:r>
          </w:p>
        </w:tc>
      </w:tr>
      <w:tr w:rsidR="005145CA" w:rsidRPr="008E6CDD" w14:paraId="7A8F6E0D" w14:textId="77777777" w:rsidTr="00594E83">
        <w:trPr>
          <w:trHeight w:val="334"/>
          <w:jc w:val="center"/>
        </w:trPr>
        <w:tc>
          <w:tcPr>
            <w:tcW w:w="14459" w:type="dxa"/>
            <w:gridSpan w:val="15"/>
          </w:tcPr>
          <w:p w14:paraId="4F25DCAB" w14:textId="77777777" w:rsidR="005145CA" w:rsidRPr="008E6CDD" w:rsidRDefault="005145CA" w:rsidP="00594E83">
            <w:pPr>
              <w:jc w:val="center"/>
              <w:rPr>
                <w:rFonts w:ascii="Arial" w:hAnsi="Arial" w:cs="Arial"/>
                <w:sz w:val="18"/>
                <w:szCs w:val="20"/>
              </w:rPr>
            </w:pPr>
          </w:p>
        </w:tc>
      </w:tr>
      <w:tr w:rsidR="005145CA" w:rsidRPr="005F1E84" w14:paraId="54F0E55D" w14:textId="77777777" w:rsidTr="00594E83">
        <w:trPr>
          <w:gridAfter w:val="1"/>
          <w:wAfter w:w="147" w:type="dxa"/>
          <w:trHeight w:val="334"/>
          <w:jc w:val="center"/>
        </w:trPr>
        <w:tc>
          <w:tcPr>
            <w:tcW w:w="14312" w:type="dxa"/>
            <w:gridSpan w:val="14"/>
            <w:tcBorders>
              <w:top w:val="single" w:sz="4" w:space="0" w:color="auto"/>
              <w:left w:val="single" w:sz="4" w:space="0" w:color="auto"/>
              <w:bottom w:val="single" w:sz="4" w:space="0" w:color="auto"/>
              <w:right w:val="single" w:sz="4" w:space="0" w:color="auto"/>
            </w:tcBorders>
            <w:shd w:val="clear" w:color="auto" w:fill="E2EFD9"/>
          </w:tcPr>
          <w:p w14:paraId="6B7DD212" w14:textId="77777777" w:rsidR="005145CA" w:rsidRPr="005F1E84" w:rsidRDefault="005145CA" w:rsidP="00594E83">
            <w:pPr>
              <w:adjustRightInd w:val="0"/>
              <w:ind w:right="112"/>
              <w:jc w:val="center"/>
              <w:rPr>
                <w:rFonts w:ascii="Arial" w:hAnsi="Arial" w:cs="Arial"/>
                <w:b/>
                <w:sz w:val="24"/>
                <w:szCs w:val="24"/>
              </w:rPr>
            </w:pPr>
            <w:r>
              <w:lastRenderedPageBreak/>
              <w:br w:type="page"/>
            </w:r>
            <w:r>
              <w:br w:type="page"/>
            </w:r>
            <w:r>
              <w:br w:type="page"/>
            </w:r>
            <w:r w:rsidRPr="005F1E84">
              <w:rPr>
                <w:rFonts w:ascii="Arial" w:hAnsi="Arial" w:cs="Arial"/>
                <w:b/>
                <w:sz w:val="24"/>
                <w:szCs w:val="24"/>
              </w:rPr>
              <w:t>Learner Self-Assessment</w:t>
            </w:r>
          </w:p>
        </w:tc>
      </w:tr>
      <w:tr w:rsidR="005145CA" w:rsidRPr="005F1E84" w14:paraId="0AD2259B" w14:textId="77777777" w:rsidTr="00594E83">
        <w:tblPrEx>
          <w:tblCellMar>
            <w:left w:w="108" w:type="dxa"/>
            <w:right w:w="108" w:type="dxa"/>
          </w:tblCellMar>
          <w:tblLook w:val="04A0" w:firstRow="1" w:lastRow="0" w:firstColumn="1" w:lastColumn="0" w:noHBand="0" w:noVBand="1"/>
        </w:tblPrEx>
        <w:trPr>
          <w:gridAfter w:val="1"/>
          <w:wAfter w:w="147" w:type="dxa"/>
          <w:trHeight w:val="1160"/>
          <w:jc w:val="center"/>
        </w:trPr>
        <w:tc>
          <w:tcPr>
            <w:tcW w:w="9780" w:type="dxa"/>
            <w:gridSpan w:val="8"/>
            <w:shd w:val="clear" w:color="auto" w:fill="FFFFFF" w:themeFill="background1"/>
            <w:vAlign w:val="center"/>
          </w:tcPr>
          <w:p w14:paraId="389BFF1F" w14:textId="77777777" w:rsidR="005145CA" w:rsidRPr="005F1E84" w:rsidRDefault="005145CA" w:rsidP="00594E83">
            <w:pPr>
              <w:spacing w:after="0"/>
              <w:rPr>
                <w:rFonts w:ascii="Arial" w:hAnsi="Arial" w:cs="Arial"/>
                <w:b/>
                <w:i/>
                <w:sz w:val="24"/>
                <w:szCs w:val="24"/>
              </w:rPr>
            </w:pPr>
            <w:r w:rsidRPr="005F1E84">
              <w:rPr>
                <w:rFonts w:ascii="Arial" w:hAnsi="Arial" w:cs="Arial"/>
                <w:b/>
                <w:i/>
                <w:sz w:val="24"/>
                <w:szCs w:val="24"/>
              </w:rPr>
              <w:t xml:space="preserve">I can… </w:t>
            </w:r>
          </w:p>
        </w:tc>
        <w:tc>
          <w:tcPr>
            <w:tcW w:w="1411" w:type="dxa"/>
            <w:gridSpan w:val="2"/>
            <w:shd w:val="clear" w:color="auto" w:fill="auto"/>
            <w:vAlign w:val="center"/>
          </w:tcPr>
          <w:p w14:paraId="53971609" w14:textId="77777777" w:rsidR="005145CA" w:rsidRPr="005F1E84" w:rsidRDefault="005145CA" w:rsidP="00594E83">
            <w:pPr>
              <w:spacing w:after="0"/>
              <w:jc w:val="center"/>
              <w:rPr>
                <w:rFonts w:ascii="Arial" w:hAnsi="Arial" w:cs="Arial"/>
                <w:b/>
                <w:i/>
                <w:sz w:val="24"/>
                <w:szCs w:val="24"/>
              </w:rPr>
            </w:pPr>
            <w:r w:rsidRPr="005F1E84">
              <w:rPr>
                <w:rFonts w:ascii="Arial" w:hAnsi="Arial" w:cs="Arial"/>
                <w:b/>
                <w:i/>
                <w:noProof/>
                <w:sz w:val="24"/>
                <w:szCs w:val="24"/>
              </w:rPr>
              <w:drawing>
                <wp:anchor distT="0" distB="0" distL="114300" distR="114300" simplePos="0" relativeHeight="251676160" behindDoc="0" locked="0" layoutInCell="1" allowOverlap="1" wp14:anchorId="5503E7F6" wp14:editId="11E6A3B5">
                  <wp:simplePos x="0" y="0"/>
                  <wp:positionH relativeFrom="column">
                    <wp:posOffset>186690</wp:posOffset>
                  </wp:positionH>
                  <wp:positionV relativeFrom="paragraph">
                    <wp:posOffset>36195</wp:posOffset>
                  </wp:positionV>
                  <wp:extent cx="330200" cy="330200"/>
                  <wp:effectExtent l="0" t="0" r="0" b="0"/>
                  <wp:wrapNone/>
                  <wp:docPr id="52" name="Imagen 88" descr="C:\Users\mcastilloh\Downloads\descarg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castilloh\Downloads\descarga.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30200" cy="3302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63545F0" w14:textId="77777777" w:rsidR="005145CA" w:rsidRPr="005F1E84" w:rsidRDefault="005145CA" w:rsidP="00594E83">
            <w:pPr>
              <w:spacing w:after="0"/>
              <w:jc w:val="center"/>
              <w:rPr>
                <w:rFonts w:ascii="Arial" w:hAnsi="Arial" w:cs="Arial"/>
                <w:b/>
                <w:i/>
                <w:sz w:val="24"/>
                <w:szCs w:val="24"/>
              </w:rPr>
            </w:pPr>
          </w:p>
          <w:p w14:paraId="24C8ECE5" w14:textId="77777777" w:rsidR="005145CA" w:rsidRPr="005F1E84" w:rsidRDefault="005145CA" w:rsidP="00594E83">
            <w:pPr>
              <w:spacing w:after="0"/>
              <w:jc w:val="center"/>
              <w:rPr>
                <w:rFonts w:ascii="Arial" w:hAnsi="Arial" w:cs="Arial"/>
                <w:b/>
                <w:i/>
                <w:sz w:val="24"/>
                <w:szCs w:val="24"/>
              </w:rPr>
            </w:pPr>
            <w:r w:rsidRPr="005F1E84">
              <w:rPr>
                <w:rFonts w:ascii="Arial" w:hAnsi="Arial" w:cs="Arial"/>
                <w:b/>
                <w:i/>
                <w:sz w:val="24"/>
                <w:szCs w:val="24"/>
              </w:rPr>
              <w:t>No achieved yet</w:t>
            </w:r>
          </w:p>
          <w:p w14:paraId="4B34C576" w14:textId="77777777" w:rsidR="005145CA" w:rsidRPr="005F1E84" w:rsidRDefault="005145CA" w:rsidP="00594E83">
            <w:pPr>
              <w:spacing w:after="0"/>
              <w:jc w:val="center"/>
              <w:rPr>
                <w:rFonts w:ascii="Arial" w:hAnsi="Arial" w:cs="Arial"/>
                <w:b/>
                <w:i/>
                <w:sz w:val="24"/>
                <w:szCs w:val="24"/>
              </w:rPr>
            </w:pPr>
            <w:r w:rsidRPr="005F1E84">
              <w:rPr>
                <w:rFonts w:ascii="Arial" w:hAnsi="Arial" w:cs="Arial"/>
                <w:color w:val="000000"/>
                <w:sz w:val="24"/>
                <w:szCs w:val="24"/>
              </w:rPr>
              <w:t>(Learner cannot achieve the task)</w:t>
            </w:r>
          </w:p>
        </w:tc>
        <w:tc>
          <w:tcPr>
            <w:tcW w:w="1793" w:type="dxa"/>
            <w:shd w:val="clear" w:color="auto" w:fill="auto"/>
            <w:vAlign w:val="center"/>
          </w:tcPr>
          <w:p w14:paraId="42882984" w14:textId="77777777" w:rsidR="005145CA" w:rsidRPr="005F1E84" w:rsidRDefault="005145CA" w:rsidP="00594E83">
            <w:pPr>
              <w:spacing w:after="0"/>
              <w:jc w:val="center"/>
              <w:rPr>
                <w:rFonts w:ascii="Arial" w:hAnsi="Arial" w:cs="Arial"/>
                <w:b/>
                <w:i/>
                <w:sz w:val="24"/>
                <w:szCs w:val="24"/>
              </w:rPr>
            </w:pPr>
            <w:r w:rsidRPr="005F1E84">
              <w:rPr>
                <w:rFonts w:ascii="Arial" w:hAnsi="Arial" w:cs="Arial"/>
                <w:b/>
                <w:i/>
                <w:noProof/>
                <w:sz w:val="24"/>
                <w:szCs w:val="24"/>
              </w:rPr>
              <w:drawing>
                <wp:anchor distT="0" distB="0" distL="114300" distR="114300" simplePos="0" relativeHeight="251675136" behindDoc="0" locked="0" layoutInCell="1" allowOverlap="1" wp14:anchorId="58231A57" wp14:editId="55B64F4D">
                  <wp:simplePos x="0" y="0"/>
                  <wp:positionH relativeFrom="column">
                    <wp:posOffset>248285</wp:posOffset>
                  </wp:positionH>
                  <wp:positionV relativeFrom="paragraph">
                    <wp:posOffset>0</wp:posOffset>
                  </wp:positionV>
                  <wp:extent cx="416560" cy="416560"/>
                  <wp:effectExtent l="0" t="0" r="2540" b="2540"/>
                  <wp:wrapNone/>
                  <wp:docPr id="53" name="Imagen 87" descr="C:\Users\mcastilloh\Downloads\Grinning-Face-with-Smiling-Ey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castilloh\Downloads\Grinning-Face-with-Smiling-Eyes.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16560" cy="4165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CAD8B22" w14:textId="77777777" w:rsidR="005145CA" w:rsidRPr="005F1E84" w:rsidRDefault="005145CA" w:rsidP="00594E83">
            <w:pPr>
              <w:spacing w:after="0"/>
              <w:jc w:val="center"/>
              <w:rPr>
                <w:rFonts w:ascii="Arial" w:hAnsi="Arial" w:cs="Arial"/>
                <w:b/>
                <w:i/>
                <w:sz w:val="24"/>
                <w:szCs w:val="24"/>
              </w:rPr>
            </w:pPr>
          </w:p>
          <w:p w14:paraId="28BFA3EB" w14:textId="77777777" w:rsidR="005145CA" w:rsidRPr="005F1E84" w:rsidRDefault="005145CA" w:rsidP="00594E83">
            <w:pPr>
              <w:spacing w:after="0"/>
              <w:jc w:val="center"/>
              <w:rPr>
                <w:rFonts w:ascii="Arial" w:hAnsi="Arial" w:cs="Arial"/>
                <w:b/>
                <w:i/>
                <w:sz w:val="24"/>
                <w:szCs w:val="24"/>
              </w:rPr>
            </w:pPr>
            <w:r w:rsidRPr="005F1E84">
              <w:rPr>
                <w:rFonts w:ascii="Arial" w:hAnsi="Arial" w:cs="Arial"/>
                <w:b/>
                <w:i/>
                <w:sz w:val="24"/>
                <w:szCs w:val="24"/>
              </w:rPr>
              <w:t>In progress</w:t>
            </w:r>
          </w:p>
          <w:p w14:paraId="5B003EEB" w14:textId="77777777" w:rsidR="005145CA" w:rsidRPr="005F1E84" w:rsidRDefault="005145CA" w:rsidP="00594E83">
            <w:pPr>
              <w:spacing w:after="0"/>
              <w:jc w:val="center"/>
              <w:rPr>
                <w:rFonts w:ascii="Arial" w:hAnsi="Arial" w:cs="Arial"/>
                <w:b/>
                <w:i/>
                <w:sz w:val="24"/>
                <w:szCs w:val="24"/>
              </w:rPr>
            </w:pPr>
            <w:r w:rsidRPr="005F1E84">
              <w:rPr>
                <w:rFonts w:ascii="Arial" w:hAnsi="Arial" w:cs="Arial"/>
                <w:color w:val="000000"/>
                <w:sz w:val="24"/>
                <w:szCs w:val="24"/>
              </w:rPr>
              <w:t>(Learner can achieve the task with some difficulty and needs improvement)</w:t>
            </w:r>
            <w:r w:rsidRPr="005F1E84">
              <w:rPr>
                <w:rFonts w:ascii="Arial" w:hAnsi="Arial" w:cs="Arial"/>
                <w:b/>
                <w:i/>
                <w:sz w:val="24"/>
                <w:szCs w:val="24"/>
              </w:rPr>
              <w:t xml:space="preserve"> </w:t>
            </w:r>
          </w:p>
        </w:tc>
        <w:tc>
          <w:tcPr>
            <w:tcW w:w="1328" w:type="dxa"/>
            <w:gridSpan w:val="3"/>
            <w:shd w:val="clear" w:color="auto" w:fill="auto"/>
            <w:vAlign w:val="center"/>
          </w:tcPr>
          <w:p w14:paraId="337AA154" w14:textId="77777777" w:rsidR="005145CA" w:rsidRPr="005F1E84" w:rsidRDefault="005145CA" w:rsidP="00594E83">
            <w:pPr>
              <w:spacing w:after="0"/>
              <w:jc w:val="center"/>
              <w:rPr>
                <w:rFonts w:ascii="Arial" w:hAnsi="Arial" w:cs="Arial"/>
                <w:b/>
                <w:i/>
                <w:sz w:val="24"/>
                <w:szCs w:val="24"/>
              </w:rPr>
            </w:pPr>
            <w:r w:rsidRPr="005F1E84">
              <w:rPr>
                <w:rFonts w:ascii="Arial" w:hAnsi="Arial" w:cs="Arial"/>
                <w:b/>
                <w:i/>
                <w:noProof/>
                <w:sz w:val="24"/>
                <w:szCs w:val="24"/>
              </w:rPr>
              <w:drawing>
                <wp:anchor distT="0" distB="0" distL="114300" distR="114300" simplePos="0" relativeHeight="251674112" behindDoc="0" locked="0" layoutInCell="1" allowOverlap="1" wp14:anchorId="4E0D12B1" wp14:editId="6692E258">
                  <wp:simplePos x="0" y="0"/>
                  <wp:positionH relativeFrom="column">
                    <wp:posOffset>55245</wp:posOffset>
                  </wp:positionH>
                  <wp:positionV relativeFrom="paragraph">
                    <wp:posOffset>-2540</wp:posOffset>
                  </wp:positionV>
                  <wp:extent cx="489585" cy="489585"/>
                  <wp:effectExtent l="0" t="0" r="0" b="5715"/>
                  <wp:wrapNone/>
                  <wp:docPr id="783692416" name="Imagen 86" descr="Resultado de imagen para happy emoj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happy emoji"/>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89585" cy="4895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28BD2D6" w14:textId="77777777" w:rsidR="005145CA" w:rsidRPr="005F1E84" w:rsidRDefault="005145CA" w:rsidP="00594E83">
            <w:pPr>
              <w:spacing w:after="0"/>
              <w:jc w:val="center"/>
              <w:rPr>
                <w:rFonts w:ascii="Arial" w:hAnsi="Arial" w:cs="Arial"/>
                <w:b/>
                <w:i/>
                <w:sz w:val="24"/>
                <w:szCs w:val="24"/>
              </w:rPr>
            </w:pPr>
          </w:p>
          <w:p w14:paraId="4923FB83" w14:textId="77777777" w:rsidR="005145CA" w:rsidRPr="005F1E84" w:rsidRDefault="005145CA" w:rsidP="00594E83">
            <w:pPr>
              <w:spacing w:after="0"/>
              <w:jc w:val="center"/>
              <w:rPr>
                <w:rFonts w:ascii="Arial" w:hAnsi="Arial" w:cs="Arial"/>
                <w:b/>
                <w:i/>
                <w:sz w:val="24"/>
                <w:szCs w:val="24"/>
              </w:rPr>
            </w:pPr>
            <w:r w:rsidRPr="005F1E84">
              <w:rPr>
                <w:rFonts w:ascii="Arial" w:hAnsi="Arial" w:cs="Arial"/>
                <w:b/>
                <w:i/>
                <w:sz w:val="24"/>
                <w:szCs w:val="24"/>
              </w:rPr>
              <w:t>Achieved</w:t>
            </w:r>
          </w:p>
          <w:p w14:paraId="0474AB09" w14:textId="77777777" w:rsidR="005145CA" w:rsidRPr="005F1E84" w:rsidRDefault="005145CA" w:rsidP="00594E83">
            <w:pPr>
              <w:spacing w:after="0"/>
              <w:jc w:val="center"/>
              <w:rPr>
                <w:rFonts w:ascii="Arial" w:hAnsi="Arial" w:cs="Arial"/>
                <w:b/>
                <w:i/>
                <w:sz w:val="24"/>
                <w:szCs w:val="24"/>
              </w:rPr>
            </w:pPr>
            <w:r w:rsidRPr="005F1E84">
              <w:rPr>
                <w:rFonts w:ascii="Arial" w:hAnsi="Arial" w:cs="Arial"/>
                <w:color w:val="000000"/>
                <w:sz w:val="24"/>
                <w:szCs w:val="24"/>
              </w:rPr>
              <w:t>(Learner can achieve the task without any difficulty).</w:t>
            </w:r>
            <w:r w:rsidRPr="005F1E84">
              <w:rPr>
                <w:rFonts w:ascii="Arial" w:hAnsi="Arial" w:cs="Arial"/>
                <w:b/>
                <w:i/>
                <w:sz w:val="24"/>
                <w:szCs w:val="24"/>
              </w:rPr>
              <w:t xml:space="preserve"> </w:t>
            </w:r>
          </w:p>
        </w:tc>
      </w:tr>
      <w:tr w:rsidR="005145CA" w:rsidRPr="005F1E84" w14:paraId="441F4A80" w14:textId="77777777" w:rsidTr="00594E83">
        <w:tblPrEx>
          <w:tblCellMar>
            <w:left w:w="108" w:type="dxa"/>
            <w:right w:w="108" w:type="dxa"/>
          </w:tblCellMar>
          <w:tblLook w:val="04A0" w:firstRow="1" w:lastRow="0" w:firstColumn="1" w:lastColumn="0" w:noHBand="0" w:noVBand="1"/>
        </w:tblPrEx>
        <w:trPr>
          <w:gridAfter w:val="1"/>
          <w:wAfter w:w="147" w:type="dxa"/>
          <w:trHeight w:val="334"/>
          <w:jc w:val="center"/>
        </w:trPr>
        <w:tc>
          <w:tcPr>
            <w:tcW w:w="9780" w:type="dxa"/>
            <w:gridSpan w:val="8"/>
            <w:shd w:val="clear" w:color="auto" w:fill="auto"/>
          </w:tcPr>
          <w:p w14:paraId="3AF95AAA" w14:textId="77777777" w:rsidR="005145CA" w:rsidRPr="00E63D57" w:rsidRDefault="005145CA" w:rsidP="00594E83">
            <w:pPr>
              <w:pStyle w:val="Sinespaciado"/>
              <w:rPr>
                <w:lang w:val="en-US"/>
              </w:rPr>
            </w:pPr>
            <w:r>
              <w:rPr>
                <w:rFonts w:ascii="Arial" w:hAnsi="Arial" w:cs="Arial"/>
                <w:lang w:val="en-US"/>
              </w:rPr>
              <w:t>i</w:t>
            </w:r>
            <w:r w:rsidRPr="00E63D57">
              <w:rPr>
                <w:rFonts w:ascii="Arial" w:hAnsi="Arial" w:cs="Arial"/>
                <w:lang w:val="en-US"/>
              </w:rPr>
              <w:t>dentify phrases and</w:t>
            </w:r>
            <w:r w:rsidRPr="00E63D57">
              <w:rPr>
                <w:rFonts w:ascii="Arial" w:hAnsi="Arial" w:cs="Arial"/>
                <w:highlight w:val="white"/>
                <w:lang w:val="en-GB"/>
              </w:rPr>
              <w:t xml:space="preserve"> high frequency vocabulary related to </w:t>
            </w:r>
            <w:r w:rsidRPr="00E63D57">
              <w:rPr>
                <w:rFonts w:ascii="Arial" w:hAnsi="Arial" w:cs="Arial"/>
                <w:lang w:val="en-US"/>
              </w:rPr>
              <w:t>hobbies and fun activities</w:t>
            </w:r>
            <w:r w:rsidRPr="00E63D57">
              <w:rPr>
                <w:rFonts w:ascii="Arial" w:hAnsi="Arial" w:cs="Arial"/>
                <w:lang w:val="en-GB"/>
              </w:rPr>
              <w:t xml:space="preserve"> by matching vocabulary with pictures or by filling in blanks.</w:t>
            </w:r>
          </w:p>
        </w:tc>
        <w:tc>
          <w:tcPr>
            <w:tcW w:w="1411" w:type="dxa"/>
            <w:gridSpan w:val="2"/>
            <w:shd w:val="clear" w:color="auto" w:fill="auto"/>
          </w:tcPr>
          <w:p w14:paraId="0B17FDCF" w14:textId="77777777" w:rsidR="005145CA" w:rsidRPr="000613A5" w:rsidRDefault="005145CA" w:rsidP="00594E83">
            <w:pPr>
              <w:pStyle w:val="Sinespaciado"/>
              <w:rPr>
                <w:i/>
                <w:lang w:val="en-GB"/>
              </w:rPr>
            </w:pPr>
          </w:p>
        </w:tc>
        <w:tc>
          <w:tcPr>
            <w:tcW w:w="1837" w:type="dxa"/>
            <w:gridSpan w:val="2"/>
            <w:shd w:val="clear" w:color="auto" w:fill="auto"/>
          </w:tcPr>
          <w:p w14:paraId="32709DB4" w14:textId="77777777" w:rsidR="005145CA" w:rsidRPr="00C205AE" w:rsidRDefault="005145CA" w:rsidP="00594E83">
            <w:pPr>
              <w:pStyle w:val="Sinespaciado"/>
              <w:rPr>
                <w:i/>
                <w:lang w:val="en-US"/>
              </w:rPr>
            </w:pPr>
          </w:p>
        </w:tc>
        <w:tc>
          <w:tcPr>
            <w:tcW w:w="1284" w:type="dxa"/>
            <w:gridSpan w:val="2"/>
            <w:shd w:val="clear" w:color="auto" w:fill="auto"/>
          </w:tcPr>
          <w:p w14:paraId="255EE260" w14:textId="77777777" w:rsidR="005145CA" w:rsidRPr="00C205AE" w:rsidRDefault="005145CA" w:rsidP="00594E83">
            <w:pPr>
              <w:pStyle w:val="Sinespaciado"/>
              <w:rPr>
                <w:i/>
                <w:lang w:val="en-US"/>
              </w:rPr>
            </w:pPr>
          </w:p>
        </w:tc>
      </w:tr>
      <w:tr w:rsidR="005145CA" w:rsidRPr="005F1E84" w14:paraId="1CDFDA75" w14:textId="77777777" w:rsidTr="00594E83">
        <w:tblPrEx>
          <w:tblCellMar>
            <w:left w:w="108" w:type="dxa"/>
            <w:right w:w="108" w:type="dxa"/>
          </w:tblCellMar>
          <w:tblLook w:val="04A0" w:firstRow="1" w:lastRow="0" w:firstColumn="1" w:lastColumn="0" w:noHBand="0" w:noVBand="1"/>
        </w:tblPrEx>
        <w:trPr>
          <w:gridAfter w:val="1"/>
          <w:wAfter w:w="147" w:type="dxa"/>
          <w:trHeight w:val="251"/>
          <w:jc w:val="center"/>
        </w:trPr>
        <w:tc>
          <w:tcPr>
            <w:tcW w:w="9780" w:type="dxa"/>
            <w:gridSpan w:val="8"/>
            <w:shd w:val="clear" w:color="auto" w:fill="auto"/>
          </w:tcPr>
          <w:p w14:paraId="7F79F13B" w14:textId="77777777" w:rsidR="005145CA" w:rsidRPr="00E63D57" w:rsidRDefault="005145CA" w:rsidP="00594E83">
            <w:pPr>
              <w:pStyle w:val="Sinespaciado"/>
              <w:rPr>
                <w:lang w:val="en-US"/>
              </w:rPr>
            </w:pPr>
            <w:r>
              <w:rPr>
                <w:rFonts w:ascii="Arial" w:hAnsi="Arial" w:cs="Arial"/>
                <w:lang w:val="en-US"/>
              </w:rPr>
              <w:t>r</w:t>
            </w:r>
            <w:r w:rsidRPr="00E63D57">
              <w:rPr>
                <w:rFonts w:ascii="Arial" w:hAnsi="Arial" w:cs="Arial"/>
                <w:lang w:val="en-US"/>
              </w:rPr>
              <w:t>ecognize phrases and high frequency vocabulary related to hobbies and favorite activities by circling them when heard.</w:t>
            </w:r>
          </w:p>
        </w:tc>
        <w:tc>
          <w:tcPr>
            <w:tcW w:w="1411" w:type="dxa"/>
            <w:gridSpan w:val="2"/>
            <w:shd w:val="clear" w:color="auto" w:fill="auto"/>
          </w:tcPr>
          <w:p w14:paraId="04285162" w14:textId="77777777" w:rsidR="005145CA" w:rsidRPr="00C205AE" w:rsidRDefault="005145CA" w:rsidP="00594E83">
            <w:pPr>
              <w:pStyle w:val="Sinespaciado"/>
              <w:rPr>
                <w:i/>
                <w:lang w:val="en-US"/>
              </w:rPr>
            </w:pPr>
          </w:p>
        </w:tc>
        <w:tc>
          <w:tcPr>
            <w:tcW w:w="1837" w:type="dxa"/>
            <w:gridSpan w:val="2"/>
            <w:shd w:val="clear" w:color="auto" w:fill="auto"/>
          </w:tcPr>
          <w:p w14:paraId="19C6D447" w14:textId="77777777" w:rsidR="005145CA" w:rsidRPr="00C205AE" w:rsidRDefault="005145CA" w:rsidP="00594E83">
            <w:pPr>
              <w:pStyle w:val="Sinespaciado"/>
              <w:rPr>
                <w:i/>
                <w:lang w:val="en-US"/>
              </w:rPr>
            </w:pPr>
          </w:p>
        </w:tc>
        <w:tc>
          <w:tcPr>
            <w:tcW w:w="1284" w:type="dxa"/>
            <w:gridSpan w:val="2"/>
            <w:shd w:val="clear" w:color="auto" w:fill="auto"/>
          </w:tcPr>
          <w:p w14:paraId="7BCA59B1" w14:textId="77777777" w:rsidR="005145CA" w:rsidRPr="00C205AE" w:rsidRDefault="005145CA" w:rsidP="00594E83">
            <w:pPr>
              <w:pStyle w:val="Sinespaciado"/>
              <w:rPr>
                <w:i/>
                <w:lang w:val="en-US"/>
              </w:rPr>
            </w:pPr>
          </w:p>
        </w:tc>
      </w:tr>
      <w:tr w:rsidR="005145CA" w:rsidRPr="005F1E84" w14:paraId="0184161D" w14:textId="77777777" w:rsidTr="00594E83">
        <w:tblPrEx>
          <w:tblCellMar>
            <w:left w:w="108" w:type="dxa"/>
            <w:right w:w="108" w:type="dxa"/>
          </w:tblCellMar>
          <w:tblLook w:val="04A0" w:firstRow="1" w:lastRow="0" w:firstColumn="1" w:lastColumn="0" w:noHBand="0" w:noVBand="1"/>
        </w:tblPrEx>
        <w:trPr>
          <w:gridAfter w:val="1"/>
          <w:wAfter w:w="147" w:type="dxa"/>
          <w:trHeight w:val="251"/>
          <w:jc w:val="center"/>
        </w:trPr>
        <w:tc>
          <w:tcPr>
            <w:tcW w:w="9780" w:type="dxa"/>
            <w:gridSpan w:val="8"/>
            <w:shd w:val="clear" w:color="auto" w:fill="auto"/>
          </w:tcPr>
          <w:p w14:paraId="52CC776B" w14:textId="77777777" w:rsidR="005145CA" w:rsidRPr="00E63D57" w:rsidRDefault="005145CA" w:rsidP="00594E83">
            <w:pPr>
              <w:pStyle w:val="Sinespaciado"/>
              <w:rPr>
                <w:lang w:val="en-US"/>
              </w:rPr>
            </w:pPr>
            <w:r>
              <w:rPr>
                <w:rFonts w:ascii="Arial" w:hAnsi="Arial" w:cs="Arial"/>
                <w:bCs/>
                <w:lang w:val="en-US" w:eastAsia="es-CR"/>
              </w:rPr>
              <w:t>respond</w:t>
            </w:r>
            <w:r w:rsidRPr="00E63D57">
              <w:rPr>
                <w:rFonts w:ascii="Arial" w:hAnsi="Arial" w:cs="Arial"/>
                <w:bCs/>
                <w:lang w:val="en-US" w:eastAsia="es-CR"/>
              </w:rPr>
              <w:t xml:space="preserve"> to questions completing diagrams and/or maps about people´s hobbies and favorite pastimes.</w:t>
            </w:r>
          </w:p>
        </w:tc>
        <w:tc>
          <w:tcPr>
            <w:tcW w:w="1411" w:type="dxa"/>
            <w:gridSpan w:val="2"/>
            <w:shd w:val="clear" w:color="auto" w:fill="auto"/>
          </w:tcPr>
          <w:p w14:paraId="090E3790" w14:textId="77777777" w:rsidR="005145CA" w:rsidRPr="00C205AE" w:rsidRDefault="005145CA" w:rsidP="00594E83">
            <w:pPr>
              <w:pStyle w:val="Sinespaciado"/>
              <w:rPr>
                <w:i/>
                <w:lang w:val="en-US"/>
              </w:rPr>
            </w:pPr>
          </w:p>
        </w:tc>
        <w:tc>
          <w:tcPr>
            <w:tcW w:w="1837" w:type="dxa"/>
            <w:gridSpan w:val="2"/>
            <w:shd w:val="clear" w:color="auto" w:fill="auto"/>
          </w:tcPr>
          <w:p w14:paraId="0176542D" w14:textId="77777777" w:rsidR="005145CA" w:rsidRPr="00C205AE" w:rsidRDefault="005145CA" w:rsidP="00594E83">
            <w:pPr>
              <w:pStyle w:val="Sinespaciado"/>
              <w:rPr>
                <w:i/>
                <w:lang w:val="en-US"/>
              </w:rPr>
            </w:pPr>
          </w:p>
        </w:tc>
        <w:tc>
          <w:tcPr>
            <w:tcW w:w="1284" w:type="dxa"/>
            <w:gridSpan w:val="2"/>
            <w:shd w:val="clear" w:color="auto" w:fill="auto"/>
          </w:tcPr>
          <w:p w14:paraId="3387F30D" w14:textId="77777777" w:rsidR="005145CA" w:rsidRPr="00C205AE" w:rsidRDefault="005145CA" w:rsidP="00594E83">
            <w:pPr>
              <w:pStyle w:val="Sinespaciado"/>
              <w:rPr>
                <w:i/>
                <w:lang w:val="en-US"/>
              </w:rPr>
            </w:pPr>
          </w:p>
        </w:tc>
      </w:tr>
      <w:tr w:rsidR="005145CA" w:rsidRPr="005F1E84" w14:paraId="551E557E" w14:textId="77777777" w:rsidTr="00594E83">
        <w:tblPrEx>
          <w:tblCellMar>
            <w:left w:w="108" w:type="dxa"/>
            <w:right w:w="108" w:type="dxa"/>
          </w:tblCellMar>
          <w:tblLook w:val="04A0" w:firstRow="1" w:lastRow="0" w:firstColumn="1" w:lastColumn="0" w:noHBand="0" w:noVBand="1"/>
        </w:tblPrEx>
        <w:trPr>
          <w:gridAfter w:val="1"/>
          <w:wAfter w:w="147" w:type="dxa"/>
          <w:trHeight w:val="251"/>
          <w:jc w:val="center"/>
        </w:trPr>
        <w:tc>
          <w:tcPr>
            <w:tcW w:w="9780" w:type="dxa"/>
            <w:gridSpan w:val="8"/>
            <w:shd w:val="clear" w:color="auto" w:fill="auto"/>
          </w:tcPr>
          <w:p w14:paraId="43511417" w14:textId="77777777" w:rsidR="005145CA" w:rsidRPr="00E63D57" w:rsidRDefault="005145CA" w:rsidP="00594E83">
            <w:pPr>
              <w:pStyle w:val="Sinespaciado"/>
              <w:rPr>
                <w:bCs/>
                <w:lang w:val="en-US"/>
              </w:rPr>
            </w:pPr>
            <w:r>
              <w:rPr>
                <w:rFonts w:ascii="Arial" w:hAnsi="Arial" w:cs="Arial"/>
                <w:bCs/>
                <w:lang w:val="en-US"/>
              </w:rPr>
              <w:t>examine</w:t>
            </w:r>
            <w:r w:rsidRPr="00E63D57">
              <w:rPr>
                <w:rFonts w:ascii="Arial" w:hAnsi="Arial" w:cs="Arial"/>
                <w:bCs/>
                <w:lang w:val="en-US"/>
              </w:rPr>
              <w:t xml:space="preserve"> the main points of text about</w:t>
            </w:r>
            <w:r w:rsidRPr="00E63D57">
              <w:rPr>
                <w:rFonts w:ascii="Arial" w:hAnsi="Arial" w:cs="Arial"/>
                <w:bCs/>
                <w:lang w:val="en-US" w:eastAsia="es-CR"/>
              </w:rPr>
              <w:t xml:space="preserve"> people´s hobbies and favorite pastimes</w:t>
            </w:r>
            <w:r w:rsidRPr="00E63D57">
              <w:rPr>
                <w:rFonts w:ascii="Arial" w:hAnsi="Arial" w:cs="Arial"/>
                <w:bCs/>
                <w:lang w:val="en-US"/>
              </w:rPr>
              <w:t xml:space="preserve"> for making decisions and recommendations.</w:t>
            </w:r>
          </w:p>
        </w:tc>
        <w:tc>
          <w:tcPr>
            <w:tcW w:w="1411" w:type="dxa"/>
            <w:gridSpan w:val="2"/>
            <w:shd w:val="clear" w:color="auto" w:fill="auto"/>
          </w:tcPr>
          <w:p w14:paraId="187C855F" w14:textId="77777777" w:rsidR="005145CA" w:rsidRPr="00C205AE" w:rsidRDefault="005145CA" w:rsidP="00594E83">
            <w:pPr>
              <w:pStyle w:val="Sinespaciado"/>
              <w:rPr>
                <w:i/>
                <w:lang w:val="en-US"/>
              </w:rPr>
            </w:pPr>
          </w:p>
        </w:tc>
        <w:tc>
          <w:tcPr>
            <w:tcW w:w="1837" w:type="dxa"/>
            <w:gridSpan w:val="2"/>
            <w:shd w:val="clear" w:color="auto" w:fill="auto"/>
          </w:tcPr>
          <w:p w14:paraId="7C154E06" w14:textId="77777777" w:rsidR="005145CA" w:rsidRPr="00C205AE" w:rsidRDefault="005145CA" w:rsidP="00594E83">
            <w:pPr>
              <w:pStyle w:val="Sinespaciado"/>
              <w:rPr>
                <w:i/>
                <w:lang w:val="en-US"/>
              </w:rPr>
            </w:pPr>
          </w:p>
        </w:tc>
        <w:tc>
          <w:tcPr>
            <w:tcW w:w="1284" w:type="dxa"/>
            <w:gridSpan w:val="2"/>
            <w:shd w:val="clear" w:color="auto" w:fill="auto"/>
          </w:tcPr>
          <w:p w14:paraId="585F2514" w14:textId="77777777" w:rsidR="005145CA" w:rsidRPr="00C205AE" w:rsidRDefault="005145CA" w:rsidP="00594E83">
            <w:pPr>
              <w:pStyle w:val="Sinespaciado"/>
              <w:rPr>
                <w:i/>
                <w:lang w:val="en-US"/>
              </w:rPr>
            </w:pPr>
          </w:p>
        </w:tc>
      </w:tr>
      <w:tr w:rsidR="005145CA" w:rsidRPr="005F1E84" w14:paraId="1EE41DDB" w14:textId="77777777" w:rsidTr="00594E83">
        <w:tblPrEx>
          <w:tblCellMar>
            <w:left w:w="108" w:type="dxa"/>
            <w:right w:w="108" w:type="dxa"/>
          </w:tblCellMar>
          <w:tblLook w:val="04A0" w:firstRow="1" w:lastRow="0" w:firstColumn="1" w:lastColumn="0" w:noHBand="0" w:noVBand="1"/>
        </w:tblPrEx>
        <w:trPr>
          <w:gridAfter w:val="1"/>
          <w:wAfter w:w="147" w:type="dxa"/>
          <w:trHeight w:val="251"/>
          <w:jc w:val="center"/>
        </w:trPr>
        <w:tc>
          <w:tcPr>
            <w:tcW w:w="9780" w:type="dxa"/>
            <w:gridSpan w:val="8"/>
            <w:shd w:val="clear" w:color="auto" w:fill="auto"/>
          </w:tcPr>
          <w:p w14:paraId="07C2ABD4" w14:textId="77777777" w:rsidR="005145CA" w:rsidRPr="00E63D57" w:rsidRDefault="005145CA" w:rsidP="00594E83">
            <w:pPr>
              <w:pStyle w:val="Sinespaciado"/>
              <w:rPr>
                <w:bCs/>
                <w:lang w:val="en-US"/>
              </w:rPr>
            </w:pPr>
            <w:r>
              <w:rPr>
                <w:rFonts w:ascii="Arial" w:hAnsi="Arial" w:cs="Arial"/>
                <w:bCs/>
                <w:lang w:val="en-US"/>
              </w:rPr>
              <w:t>c</w:t>
            </w:r>
            <w:r w:rsidRPr="00E63D57">
              <w:rPr>
                <w:rFonts w:ascii="Arial" w:hAnsi="Arial" w:cs="Arial"/>
                <w:bCs/>
                <w:lang w:val="en-US"/>
              </w:rPr>
              <w:t>onnect personal feelings and experiences with the text read.</w:t>
            </w:r>
          </w:p>
        </w:tc>
        <w:tc>
          <w:tcPr>
            <w:tcW w:w="1411" w:type="dxa"/>
            <w:gridSpan w:val="2"/>
            <w:shd w:val="clear" w:color="auto" w:fill="auto"/>
          </w:tcPr>
          <w:p w14:paraId="52468A74" w14:textId="77777777" w:rsidR="005145CA" w:rsidRPr="00C205AE" w:rsidRDefault="005145CA" w:rsidP="00594E83">
            <w:pPr>
              <w:pStyle w:val="Sinespaciado"/>
              <w:rPr>
                <w:i/>
                <w:lang w:val="en-US"/>
              </w:rPr>
            </w:pPr>
          </w:p>
        </w:tc>
        <w:tc>
          <w:tcPr>
            <w:tcW w:w="1837" w:type="dxa"/>
            <w:gridSpan w:val="2"/>
            <w:shd w:val="clear" w:color="auto" w:fill="auto"/>
          </w:tcPr>
          <w:p w14:paraId="773A64F2" w14:textId="77777777" w:rsidR="005145CA" w:rsidRPr="00C205AE" w:rsidRDefault="005145CA" w:rsidP="00594E83">
            <w:pPr>
              <w:pStyle w:val="Sinespaciado"/>
              <w:rPr>
                <w:i/>
                <w:lang w:val="en-US"/>
              </w:rPr>
            </w:pPr>
          </w:p>
        </w:tc>
        <w:tc>
          <w:tcPr>
            <w:tcW w:w="1284" w:type="dxa"/>
            <w:gridSpan w:val="2"/>
            <w:shd w:val="clear" w:color="auto" w:fill="auto"/>
          </w:tcPr>
          <w:p w14:paraId="163F8BD5" w14:textId="77777777" w:rsidR="005145CA" w:rsidRPr="00C205AE" w:rsidRDefault="005145CA" w:rsidP="00594E83">
            <w:pPr>
              <w:pStyle w:val="Sinespaciado"/>
              <w:rPr>
                <w:i/>
                <w:lang w:val="en-US"/>
              </w:rPr>
            </w:pPr>
          </w:p>
        </w:tc>
      </w:tr>
      <w:tr w:rsidR="005145CA" w:rsidRPr="005F1E84" w14:paraId="62526CC0" w14:textId="77777777" w:rsidTr="00594E83">
        <w:tblPrEx>
          <w:tblCellMar>
            <w:left w:w="108" w:type="dxa"/>
            <w:right w:w="108" w:type="dxa"/>
          </w:tblCellMar>
          <w:tblLook w:val="04A0" w:firstRow="1" w:lastRow="0" w:firstColumn="1" w:lastColumn="0" w:noHBand="0" w:noVBand="1"/>
        </w:tblPrEx>
        <w:trPr>
          <w:gridAfter w:val="1"/>
          <w:wAfter w:w="147" w:type="dxa"/>
          <w:trHeight w:val="251"/>
          <w:jc w:val="center"/>
        </w:trPr>
        <w:tc>
          <w:tcPr>
            <w:tcW w:w="9780" w:type="dxa"/>
            <w:gridSpan w:val="8"/>
            <w:shd w:val="clear" w:color="auto" w:fill="auto"/>
          </w:tcPr>
          <w:p w14:paraId="305A2C3B" w14:textId="77777777" w:rsidR="005145CA" w:rsidRPr="00E63D57" w:rsidRDefault="005145CA" w:rsidP="00594E83">
            <w:pPr>
              <w:pStyle w:val="Sinespaciado"/>
              <w:rPr>
                <w:bCs/>
                <w:lang w:val="en-US"/>
              </w:rPr>
            </w:pPr>
            <w:r>
              <w:rPr>
                <w:rFonts w:ascii="Arial" w:hAnsi="Arial" w:cs="Arial"/>
                <w:lang w:val="en-US"/>
              </w:rPr>
              <w:t>r</w:t>
            </w:r>
            <w:r w:rsidRPr="00E63D57">
              <w:rPr>
                <w:rFonts w:ascii="Arial" w:hAnsi="Arial" w:cs="Arial"/>
                <w:lang w:val="en-GB"/>
              </w:rPr>
              <w:t xml:space="preserve">ecognize the pronunciation of minimal pair sounds: s / </w:t>
            </w:r>
            <w:r w:rsidRPr="00E63D57">
              <w:rPr>
                <w:rFonts w:ascii="Arial" w:hAnsi="Arial" w:cs="Arial"/>
              </w:rPr>
              <w:t>θ</w:t>
            </w:r>
            <w:r w:rsidRPr="00E63D57">
              <w:rPr>
                <w:rFonts w:ascii="Arial" w:hAnsi="Arial" w:cs="Arial"/>
                <w:lang w:val="en-US"/>
              </w:rPr>
              <w:t xml:space="preserve"> as they appear in list of words or sentences.</w:t>
            </w:r>
          </w:p>
        </w:tc>
        <w:tc>
          <w:tcPr>
            <w:tcW w:w="1411" w:type="dxa"/>
            <w:gridSpan w:val="2"/>
            <w:shd w:val="clear" w:color="auto" w:fill="auto"/>
          </w:tcPr>
          <w:p w14:paraId="0E5FACD4" w14:textId="77777777" w:rsidR="005145CA" w:rsidRPr="002E3A47" w:rsidRDefault="005145CA" w:rsidP="00594E83">
            <w:pPr>
              <w:pStyle w:val="Sinespaciado"/>
              <w:rPr>
                <w:i/>
                <w:lang w:val="en-US"/>
              </w:rPr>
            </w:pPr>
          </w:p>
        </w:tc>
        <w:tc>
          <w:tcPr>
            <w:tcW w:w="1837" w:type="dxa"/>
            <w:gridSpan w:val="2"/>
            <w:shd w:val="clear" w:color="auto" w:fill="auto"/>
          </w:tcPr>
          <w:p w14:paraId="0775E8E2" w14:textId="77777777" w:rsidR="005145CA" w:rsidRPr="002E3A47" w:rsidRDefault="005145CA" w:rsidP="00594E83">
            <w:pPr>
              <w:pStyle w:val="Sinespaciado"/>
              <w:rPr>
                <w:i/>
                <w:lang w:val="en-US"/>
              </w:rPr>
            </w:pPr>
          </w:p>
        </w:tc>
        <w:tc>
          <w:tcPr>
            <w:tcW w:w="1284" w:type="dxa"/>
            <w:gridSpan w:val="2"/>
            <w:shd w:val="clear" w:color="auto" w:fill="auto"/>
          </w:tcPr>
          <w:p w14:paraId="5173CB7D" w14:textId="77777777" w:rsidR="005145CA" w:rsidRPr="002E3A47" w:rsidRDefault="005145CA" w:rsidP="00594E83">
            <w:pPr>
              <w:pStyle w:val="Sinespaciado"/>
              <w:rPr>
                <w:i/>
                <w:lang w:val="en-US"/>
              </w:rPr>
            </w:pPr>
          </w:p>
        </w:tc>
      </w:tr>
      <w:tr w:rsidR="005145CA" w:rsidRPr="005F1E84" w14:paraId="57926AA9" w14:textId="77777777" w:rsidTr="00594E83">
        <w:tblPrEx>
          <w:tblCellMar>
            <w:left w:w="108" w:type="dxa"/>
            <w:right w:w="108" w:type="dxa"/>
          </w:tblCellMar>
          <w:tblLook w:val="04A0" w:firstRow="1" w:lastRow="0" w:firstColumn="1" w:lastColumn="0" w:noHBand="0" w:noVBand="1"/>
        </w:tblPrEx>
        <w:trPr>
          <w:gridAfter w:val="1"/>
          <w:wAfter w:w="147" w:type="dxa"/>
          <w:trHeight w:val="251"/>
          <w:jc w:val="center"/>
        </w:trPr>
        <w:tc>
          <w:tcPr>
            <w:tcW w:w="9780" w:type="dxa"/>
            <w:gridSpan w:val="8"/>
            <w:shd w:val="clear" w:color="auto" w:fill="auto"/>
          </w:tcPr>
          <w:p w14:paraId="0F22E2A3" w14:textId="77777777" w:rsidR="005145CA" w:rsidRPr="00EC4A57" w:rsidRDefault="005145CA" w:rsidP="00594E83">
            <w:pPr>
              <w:rPr>
                <w:highlight w:val="white"/>
              </w:rPr>
            </w:pPr>
            <w:r w:rsidRPr="00EC4A57">
              <w:rPr>
                <w:rFonts w:ascii="Arial" w:eastAsia="Calibri" w:hAnsi="Arial" w:cs="Arial"/>
              </w:rPr>
              <w:t xml:space="preserve">read words and sentences that contain the </w:t>
            </w:r>
            <w:r w:rsidRPr="00EC4A57">
              <w:rPr>
                <w:rFonts w:ascii="Arial" w:hAnsi="Arial" w:cs="Arial"/>
                <w:lang w:val="en-GB"/>
              </w:rPr>
              <w:t xml:space="preserve">minimal pair sounds: s / </w:t>
            </w:r>
            <w:r w:rsidRPr="00EC4A57">
              <w:rPr>
                <w:rFonts w:ascii="Arial" w:hAnsi="Arial" w:cs="Arial"/>
              </w:rPr>
              <w:t xml:space="preserve">θ  </w:t>
            </w:r>
            <w:r w:rsidRPr="00EC4A57">
              <w:rPr>
                <w:rFonts w:ascii="Arial" w:hAnsi="Arial" w:cs="Arial"/>
                <w:lang w:val="en-GB"/>
              </w:rPr>
              <w:t>sin/ thin correctly</w:t>
            </w:r>
          </w:p>
        </w:tc>
        <w:tc>
          <w:tcPr>
            <w:tcW w:w="1411" w:type="dxa"/>
            <w:gridSpan w:val="2"/>
            <w:shd w:val="clear" w:color="auto" w:fill="auto"/>
          </w:tcPr>
          <w:p w14:paraId="485D355F" w14:textId="77777777" w:rsidR="005145CA" w:rsidRPr="002E3A47" w:rsidRDefault="005145CA" w:rsidP="00594E83">
            <w:pPr>
              <w:pStyle w:val="Sinespaciado"/>
              <w:rPr>
                <w:i/>
                <w:lang w:val="en-US"/>
              </w:rPr>
            </w:pPr>
          </w:p>
        </w:tc>
        <w:tc>
          <w:tcPr>
            <w:tcW w:w="1837" w:type="dxa"/>
            <w:gridSpan w:val="2"/>
            <w:shd w:val="clear" w:color="auto" w:fill="auto"/>
          </w:tcPr>
          <w:p w14:paraId="3AD55328" w14:textId="77777777" w:rsidR="005145CA" w:rsidRPr="002E3A47" w:rsidRDefault="005145CA" w:rsidP="00594E83">
            <w:pPr>
              <w:pStyle w:val="Sinespaciado"/>
              <w:rPr>
                <w:i/>
                <w:lang w:val="en-US"/>
              </w:rPr>
            </w:pPr>
          </w:p>
        </w:tc>
        <w:tc>
          <w:tcPr>
            <w:tcW w:w="1284" w:type="dxa"/>
            <w:gridSpan w:val="2"/>
            <w:shd w:val="clear" w:color="auto" w:fill="auto"/>
          </w:tcPr>
          <w:p w14:paraId="24E3F09D" w14:textId="77777777" w:rsidR="005145CA" w:rsidRPr="002E3A47" w:rsidRDefault="005145CA" w:rsidP="00594E83">
            <w:pPr>
              <w:pStyle w:val="Sinespaciado"/>
              <w:rPr>
                <w:i/>
                <w:lang w:val="en-US"/>
              </w:rPr>
            </w:pPr>
          </w:p>
        </w:tc>
      </w:tr>
      <w:tr w:rsidR="005145CA" w:rsidRPr="005F1E84" w14:paraId="2EF74A19" w14:textId="77777777" w:rsidTr="00594E83">
        <w:tblPrEx>
          <w:tblCellMar>
            <w:left w:w="108" w:type="dxa"/>
            <w:right w:w="108" w:type="dxa"/>
          </w:tblCellMar>
          <w:tblLook w:val="04A0" w:firstRow="1" w:lastRow="0" w:firstColumn="1" w:lastColumn="0" w:noHBand="0" w:noVBand="1"/>
        </w:tblPrEx>
        <w:trPr>
          <w:gridAfter w:val="1"/>
          <w:wAfter w:w="147" w:type="dxa"/>
          <w:trHeight w:val="251"/>
          <w:jc w:val="center"/>
        </w:trPr>
        <w:tc>
          <w:tcPr>
            <w:tcW w:w="9780" w:type="dxa"/>
            <w:gridSpan w:val="8"/>
            <w:shd w:val="clear" w:color="auto" w:fill="auto"/>
          </w:tcPr>
          <w:p w14:paraId="2712B501" w14:textId="77777777" w:rsidR="005145CA" w:rsidRPr="00E63D57" w:rsidRDefault="005145CA" w:rsidP="00594E83">
            <w:pPr>
              <w:rPr>
                <w:rFonts w:ascii="Arial" w:eastAsia="Calibri" w:hAnsi="Arial" w:cs="Arial"/>
                <w:sz w:val="24"/>
                <w:szCs w:val="24"/>
              </w:rPr>
            </w:pPr>
            <w:r>
              <w:rPr>
                <w:rFonts w:ascii="Arial" w:hAnsi="Arial" w:cs="Arial"/>
              </w:rPr>
              <w:t>a</w:t>
            </w:r>
            <w:r>
              <w:rPr>
                <w:rFonts w:ascii="Arial" w:hAnsi="Arial" w:cs="Arial"/>
                <w:lang w:val="en-GB"/>
              </w:rPr>
              <w:t>sk</w:t>
            </w:r>
            <w:r w:rsidRPr="00E63D57">
              <w:rPr>
                <w:rFonts w:ascii="Arial" w:hAnsi="Arial" w:cs="Arial"/>
                <w:lang w:val="en-GB"/>
              </w:rPr>
              <w:t xml:space="preserve"> others simple questions concerning their homes (village/town) or their interests (e.g., Where do you live? </w:t>
            </w:r>
            <w:r w:rsidRPr="00E63D57">
              <w:rPr>
                <w:rFonts w:ascii="Arial" w:hAnsi="Arial" w:cs="Arial"/>
              </w:rPr>
              <w:t>What do you like?) in an informal exchange.</w:t>
            </w:r>
          </w:p>
        </w:tc>
        <w:tc>
          <w:tcPr>
            <w:tcW w:w="1411" w:type="dxa"/>
            <w:gridSpan w:val="2"/>
            <w:shd w:val="clear" w:color="auto" w:fill="auto"/>
          </w:tcPr>
          <w:p w14:paraId="13B6B883" w14:textId="77777777" w:rsidR="005145CA" w:rsidRPr="002E3A47" w:rsidRDefault="005145CA" w:rsidP="00594E83">
            <w:pPr>
              <w:pStyle w:val="Sinespaciado"/>
              <w:rPr>
                <w:i/>
                <w:lang w:val="en-US"/>
              </w:rPr>
            </w:pPr>
          </w:p>
        </w:tc>
        <w:tc>
          <w:tcPr>
            <w:tcW w:w="1837" w:type="dxa"/>
            <w:gridSpan w:val="2"/>
            <w:shd w:val="clear" w:color="auto" w:fill="auto"/>
          </w:tcPr>
          <w:p w14:paraId="63D14890" w14:textId="77777777" w:rsidR="005145CA" w:rsidRPr="002E3A47" w:rsidRDefault="005145CA" w:rsidP="00594E83">
            <w:pPr>
              <w:pStyle w:val="Sinespaciado"/>
              <w:rPr>
                <w:i/>
                <w:lang w:val="en-US"/>
              </w:rPr>
            </w:pPr>
          </w:p>
        </w:tc>
        <w:tc>
          <w:tcPr>
            <w:tcW w:w="1284" w:type="dxa"/>
            <w:gridSpan w:val="2"/>
            <w:shd w:val="clear" w:color="auto" w:fill="auto"/>
          </w:tcPr>
          <w:p w14:paraId="6ED9A762" w14:textId="77777777" w:rsidR="005145CA" w:rsidRPr="002E3A47" w:rsidRDefault="005145CA" w:rsidP="00594E83">
            <w:pPr>
              <w:pStyle w:val="Sinespaciado"/>
              <w:rPr>
                <w:i/>
                <w:lang w:val="en-US"/>
              </w:rPr>
            </w:pPr>
          </w:p>
        </w:tc>
      </w:tr>
    </w:tbl>
    <w:p w14:paraId="1E2B9372" w14:textId="77777777" w:rsidR="005145CA" w:rsidRDefault="005145CA" w:rsidP="00D05E08">
      <w:pPr>
        <w:rPr>
          <w:rFonts w:ascii="Arial" w:hAnsi="Arial" w:cs="Arial"/>
          <w:b/>
          <w:sz w:val="24"/>
          <w:szCs w:val="24"/>
        </w:rPr>
      </w:pPr>
    </w:p>
    <w:p w14:paraId="3A7543D3" w14:textId="77777777" w:rsidR="00274CAE" w:rsidRDefault="00274CAE" w:rsidP="00D05E08">
      <w:pPr>
        <w:rPr>
          <w:rFonts w:ascii="Arial" w:hAnsi="Arial" w:cs="Arial"/>
          <w:b/>
          <w:sz w:val="24"/>
          <w:szCs w:val="24"/>
        </w:rPr>
        <w:sectPr w:rsidR="00274CAE" w:rsidSect="00274CAE">
          <w:pgSz w:w="15840" w:h="12240" w:orient="landscape"/>
          <w:pgMar w:top="1701" w:right="1417" w:bottom="1701" w:left="1417" w:header="708" w:footer="708" w:gutter="0"/>
          <w:cols w:space="708"/>
          <w:docGrid w:linePitch="360"/>
        </w:sectPr>
      </w:pPr>
    </w:p>
    <w:p w14:paraId="45E886E5" w14:textId="77777777" w:rsidR="005145CA" w:rsidRPr="003C72CC" w:rsidRDefault="005145CA" w:rsidP="005145CA">
      <w:pPr>
        <w:rPr>
          <w:rFonts w:ascii="Arial" w:hAnsi="Arial" w:cs="Arial"/>
          <w:b/>
        </w:rPr>
      </w:pPr>
      <w:r w:rsidRPr="003C72CC">
        <w:rPr>
          <w:rFonts w:ascii="Arial" w:hAnsi="Arial" w:cs="Arial"/>
          <w:b/>
        </w:rPr>
        <w:lastRenderedPageBreak/>
        <w:t>Annex # 1</w:t>
      </w:r>
    </w:p>
    <w:p w14:paraId="048BCE65" w14:textId="77777777" w:rsidR="005145CA" w:rsidRPr="003C72CC" w:rsidRDefault="005145CA" w:rsidP="005145CA">
      <w:pPr>
        <w:rPr>
          <w:rFonts w:ascii="Arial" w:hAnsi="Arial" w:cs="Arial"/>
        </w:rPr>
      </w:pPr>
      <w:r>
        <w:rPr>
          <w:rFonts w:ascii="Arial" w:hAnsi="Arial" w:cs="Arial"/>
        </w:rPr>
        <w:t xml:space="preserve"> </w:t>
      </w:r>
    </w:p>
    <w:tbl>
      <w:tblPr>
        <w:tblStyle w:val="Tablaconcuadrcula1"/>
        <w:tblW w:w="3964" w:type="dxa"/>
        <w:jc w:val="center"/>
        <w:tblLayout w:type="fixed"/>
        <w:tblLook w:val="04A0" w:firstRow="1" w:lastRow="0" w:firstColumn="1" w:lastColumn="0" w:noHBand="0" w:noVBand="1"/>
      </w:tblPr>
      <w:tblGrid>
        <w:gridCol w:w="562"/>
        <w:gridCol w:w="1980"/>
        <w:gridCol w:w="1422"/>
      </w:tblGrid>
      <w:tr w:rsidR="005145CA" w:rsidRPr="00942AC0" w14:paraId="7F34B63A" w14:textId="77777777" w:rsidTr="08F6221C">
        <w:trPr>
          <w:jc w:val="center"/>
        </w:trPr>
        <w:tc>
          <w:tcPr>
            <w:tcW w:w="562" w:type="dxa"/>
            <w:vAlign w:val="center"/>
          </w:tcPr>
          <w:p w14:paraId="0279ABF2" w14:textId="77777777" w:rsidR="005145CA" w:rsidRPr="00942AC0" w:rsidRDefault="005145CA" w:rsidP="00594E83">
            <w:pPr>
              <w:spacing w:after="0"/>
              <w:jc w:val="right"/>
              <w:rPr>
                <w:noProof/>
                <w:lang w:eastAsia="es-CR"/>
              </w:rPr>
            </w:pPr>
            <w:r w:rsidRPr="00942AC0">
              <w:rPr>
                <w:noProof/>
                <w:lang w:eastAsia="es-CR"/>
              </w:rPr>
              <w:t>1</w:t>
            </w:r>
          </w:p>
        </w:tc>
        <w:tc>
          <w:tcPr>
            <w:tcW w:w="1980" w:type="dxa"/>
          </w:tcPr>
          <w:p w14:paraId="10C61FAF" w14:textId="77777777" w:rsidR="005145CA" w:rsidRPr="00942AC0" w:rsidRDefault="005145CA" w:rsidP="00594E83">
            <w:pPr>
              <w:spacing w:after="0"/>
              <w:rPr>
                <w:b/>
              </w:rPr>
            </w:pPr>
            <w:r w:rsidRPr="00942AC0">
              <w:rPr>
                <w:noProof/>
              </w:rPr>
              <w:drawing>
                <wp:anchor distT="0" distB="0" distL="114300" distR="114300" simplePos="0" relativeHeight="251703808" behindDoc="0" locked="0" layoutInCell="1" allowOverlap="1" wp14:anchorId="0CF056A1" wp14:editId="7B380D3E">
                  <wp:simplePos x="0" y="0"/>
                  <wp:positionH relativeFrom="margin">
                    <wp:posOffset>10160</wp:posOffset>
                  </wp:positionH>
                  <wp:positionV relativeFrom="paragraph">
                    <wp:posOffset>66040</wp:posOffset>
                  </wp:positionV>
                  <wp:extent cx="1124386" cy="619125"/>
                  <wp:effectExtent l="0" t="0" r="0" b="0"/>
                  <wp:wrapNone/>
                  <wp:docPr id="1308591204" name="Imagen 1308591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134978" cy="62495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BBA3BF8" w14:textId="77777777" w:rsidR="005145CA" w:rsidRPr="00942AC0" w:rsidRDefault="005145CA" w:rsidP="00594E83">
            <w:pPr>
              <w:spacing w:after="0"/>
              <w:rPr>
                <w:b/>
              </w:rPr>
            </w:pPr>
          </w:p>
          <w:p w14:paraId="529B56D5" w14:textId="77777777" w:rsidR="005145CA" w:rsidRPr="00942AC0" w:rsidRDefault="005145CA" w:rsidP="00594E83">
            <w:pPr>
              <w:spacing w:after="0"/>
              <w:rPr>
                <w:b/>
              </w:rPr>
            </w:pPr>
          </w:p>
          <w:p w14:paraId="2C5F1CFF" w14:textId="77777777" w:rsidR="005145CA" w:rsidRPr="00942AC0" w:rsidRDefault="005145CA" w:rsidP="00594E83">
            <w:pPr>
              <w:spacing w:after="0"/>
              <w:rPr>
                <w:b/>
              </w:rPr>
            </w:pPr>
          </w:p>
        </w:tc>
        <w:tc>
          <w:tcPr>
            <w:tcW w:w="1422" w:type="dxa"/>
          </w:tcPr>
          <w:p w14:paraId="57E82087" w14:textId="77777777" w:rsidR="005145CA" w:rsidRPr="00942AC0" w:rsidRDefault="005145CA" w:rsidP="00594E83">
            <w:pPr>
              <w:spacing w:after="0"/>
              <w:rPr>
                <w:noProof/>
                <w:lang w:eastAsia="es-CR"/>
              </w:rPr>
            </w:pPr>
          </w:p>
        </w:tc>
      </w:tr>
      <w:tr w:rsidR="005145CA" w:rsidRPr="00942AC0" w14:paraId="63B20DD8" w14:textId="77777777" w:rsidTr="08F6221C">
        <w:trPr>
          <w:jc w:val="center"/>
        </w:trPr>
        <w:tc>
          <w:tcPr>
            <w:tcW w:w="562" w:type="dxa"/>
            <w:vAlign w:val="center"/>
          </w:tcPr>
          <w:p w14:paraId="243FD173" w14:textId="77777777" w:rsidR="005145CA" w:rsidRPr="00942AC0" w:rsidRDefault="005145CA" w:rsidP="00594E83">
            <w:pPr>
              <w:spacing w:after="0"/>
              <w:jc w:val="right"/>
              <w:rPr>
                <w:noProof/>
                <w:lang w:eastAsia="es-CR"/>
              </w:rPr>
            </w:pPr>
            <w:r w:rsidRPr="00942AC0">
              <w:rPr>
                <w:noProof/>
                <w:lang w:eastAsia="es-CR"/>
              </w:rPr>
              <w:t>2</w:t>
            </w:r>
          </w:p>
        </w:tc>
        <w:tc>
          <w:tcPr>
            <w:tcW w:w="1980" w:type="dxa"/>
          </w:tcPr>
          <w:p w14:paraId="3F52DE5A" w14:textId="77777777" w:rsidR="005145CA" w:rsidRPr="00942AC0" w:rsidRDefault="005145CA" w:rsidP="00594E83">
            <w:pPr>
              <w:spacing w:after="0"/>
              <w:rPr>
                <w:b/>
              </w:rPr>
            </w:pPr>
            <w:r w:rsidRPr="00942AC0">
              <w:rPr>
                <w:noProof/>
              </w:rPr>
              <w:drawing>
                <wp:inline distT="0" distB="0" distL="0" distR="0" wp14:anchorId="3060EA8D" wp14:editId="1112F3C6">
                  <wp:extent cx="1285875" cy="711896"/>
                  <wp:effectExtent l="0" t="0" r="0" b="0"/>
                  <wp:docPr id="1308591217" name="Imagen 1308591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299644" cy="719519"/>
                          </a:xfrm>
                          <a:prstGeom prst="rect">
                            <a:avLst/>
                          </a:prstGeom>
                          <a:noFill/>
                          <a:ln>
                            <a:noFill/>
                          </a:ln>
                        </pic:spPr>
                      </pic:pic>
                    </a:graphicData>
                  </a:graphic>
                </wp:inline>
              </w:drawing>
            </w:r>
          </w:p>
        </w:tc>
        <w:tc>
          <w:tcPr>
            <w:tcW w:w="1422" w:type="dxa"/>
          </w:tcPr>
          <w:p w14:paraId="6928F7A9" w14:textId="77777777" w:rsidR="005145CA" w:rsidRPr="00942AC0" w:rsidRDefault="005145CA" w:rsidP="00594E83">
            <w:pPr>
              <w:spacing w:after="0"/>
              <w:rPr>
                <w:noProof/>
                <w:lang w:eastAsia="es-CR"/>
              </w:rPr>
            </w:pPr>
          </w:p>
        </w:tc>
      </w:tr>
      <w:tr w:rsidR="005145CA" w:rsidRPr="00942AC0" w14:paraId="5DE95EEB" w14:textId="77777777" w:rsidTr="08F6221C">
        <w:trPr>
          <w:jc w:val="center"/>
        </w:trPr>
        <w:tc>
          <w:tcPr>
            <w:tcW w:w="562" w:type="dxa"/>
            <w:vAlign w:val="center"/>
          </w:tcPr>
          <w:p w14:paraId="40CA168C" w14:textId="77777777" w:rsidR="005145CA" w:rsidRPr="00942AC0" w:rsidRDefault="005145CA" w:rsidP="00594E83">
            <w:pPr>
              <w:spacing w:after="0"/>
              <w:jc w:val="right"/>
              <w:rPr>
                <w:noProof/>
                <w:lang w:eastAsia="es-CR"/>
              </w:rPr>
            </w:pPr>
            <w:r w:rsidRPr="00942AC0">
              <w:rPr>
                <w:noProof/>
                <w:lang w:eastAsia="es-CR"/>
              </w:rPr>
              <w:t>3</w:t>
            </w:r>
          </w:p>
        </w:tc>
        <w:tc>
          <w:tcPr>
            <w:tcW w:w="1980" w:type="dxa"/>
          </w:tcPr>
          <w:p w14:paraId="23CFD519" w14:textId="77777777" w:rsidR="005145CA" w:rsidRPr="00942AC0" w:rsidRDefault="005145CA" w:rsidP="00594E83">
            <w:pPr>
              <w:spacing w:after="0"/>
              <w:rPr>
                <w:b/>
              </w:rPr>
            </w:pPr>
            <w:r w:rsidRPr="00942AC0">
              <w:rPr>
                <w:noProof/>
              </w:rPr>
              <w:drawing>
                <wp:inline distT="0" distB="0" distL="0" distR="0" wp14:anchorId="1F1EB086" wp14:editId="7766C3FE">
                  <wp:extent cx="1277399" cy="714375"/>
                  <wp:effectExtent l="0" t="0" r="0" b="0"/>
                  <wp:docPr id="1308591218" name="Imagen 1308591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292361" cy="722742"/>
                          </a:xfrm>
                          <a:prstGeom prst="rect">
                            <a:avLst/>
                          </a:prstGeom>
                          <a:noFill/>
                          <a:ln>
                            <a:noFill/>
                          </a:ln>
                        </pic:spPr>
                      </pic:pic>
                    </a:graphicData>
                  </a:graphic>
                </wp:inline>
              </w:drawing>
            </w:r>
          </w:p>
        </w:tc>
        <w:tc>
          <w:tcPr>
            <w:tcW w:w="1422" w:type="dxa"/>
          </w:tcPr>
          <w:p w14:paraId="772EEA8F" w14:textId="77777777" w:rsidR="005145CA" w:rsidRPr="00942AC0" w:rsidRDefault="005145CA" w:rsidP="00594E83">
            <w:pPr>
              <w:spacing w:after="0"/>
              <w:rPr>
                <w:noProof/>
                <w:lang w:eastAsia="es-CR"/>
              </w:rPr>
            </w:pPr>
          </w:p>
        </w:tc>
      </w:tr>
      <w:tr w:rsidR="005145CA" w:rsidRPr="00942AC0" w14:paraId="7531CD71" w14:textId="77777777" w:rsidTr="08F6221C">
        <w:trPr>
          <w:jc w:val="center"/>
        </w:trPr>
        <w:tc>
          <w:tcPr>
            <w:tcW w:w="562" w:type="dxa"/>
            <w:vAlign w:val="center"/>
          </w:tcPr>
          <w:p w14:paraId="5CEB37A9" w14:textId="77777777" w:rsidR="005145CA" w:rsidRPr="00942AC0" w:rsidRDefault="005145CA" w:rsidP="00594E83">
            <w:pPr>
              <w:spacing w:after="0"/>
              <w:jc w:val="right"/>
              <w:rPr>
                <w:noProof/>
                <w:lang w:eastAsia="es-CR"/>
              </w:rPr>
            </w:pPr>
            <w:r w:rsidRPr="00942AC0">
              <w:rPr>
                <w:noProof/>
                <w:lang w:eastAsia="es-CR"/>
              </w:rPr>
              <w:t>4</w:t>
            </w:r>
          </w:p>
        </w:tc>
        <w:tc>
          <w:tcPr>
            <w:tcW w:w="1980" w:type="dxa"/>
          </w:tcPr>
          <w:p w14:paraId="46C32383" w14:textId="77777777" w:rsidR="005145CA" w:rsidRPr="00942AC0" w:rsidRDefault="005145CA" w:rsidP="00594E83">
            <w:pPr>
              <w:spacing w:after="0"/>
              <w:rPr>
                <w:b/>
              </w:rPr>
            </w:pPr>
            <w:r w:rsidRPr="00942AC0">
              <w:rPr>
                <w:noProof/>
              </w:rPr>
              <w:drawing>
                <wp:anchor distT="0" distB="0" distL="114300" distR="114300" simplePos="0" relativeHeight="251704832" behindDoc="0" locked="0" layoutInCell="1" allowOverlap="1" wp14:anchorId="3C79D3C5" wp14:editId="28BE0702">
                  <wp:simplePos x="0" y="0"/>
                  <wp:positionH relativeFrom="margin">
                    <wp:posOffset>635</wp:posOffset>
                  </wp:positionH>
                  <wp:positionV relativeFrom="paragraph">
                    <wp:posOffset>80645</wp:posOffset>
                  </wp:positionV>
                  <wp:extent cx="1108462" cy="619125"/>
                  <wp:effectExtent l="0" t="0" r="0" b="0"/>
                  <wp:wrapNone/>
                  <wp:docPr id="1308591219" name="Imagen 1308591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108462" cy="6191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7363F9E" w14:textId="77777777" w:rsidR="005145CA" w:rsidRPr="00942AC0" w:rsidRDefault="005145CA" w:rsidP="00594E83">
            <w:pPr>
              <w:spacing w:after="0"/>
              <w:rPr>
                <w:b/>
              </w:rPr>
            </w:pPr>
          </w:p>
          <w:p w14:paraId="073360E0" w14:textId="77777777" w:rsidR="005145CA" w:rsidRPr="00942AC0" w:rsidRDefault="005145CA" w:rsidP="00594E83">
            <w:pPr>
              <w:spacing w:after="0"/>
              <w:rPr>
                <w:b/>
              </w:rPr>
            </w:pPr>
          </w:p>
          <w:p w14:paraId="591827FF" w14:textId="77777777" w:rsidR="005145CA" w:rsidRPr="00942AC0" w:rsidRDefault="005145CA" w:rsidP="00594E83">
            <w:pPr>
              <w:spacing w:after="0"/>
              <w:rPr>
                <w:b/>
              </w:rPr>
            </w:pPr>
          </w:p>
        </w:tc>
        <w:tc>
          <w:tcPr>
            <w:tcW w:w="1422" w:type="dxa"/>
          </w:tcPr>
          <w:p w14:paraId="0EC34B70" w14:textId="77777777" w:rsidR="005145CA" w:rsidRPr="00942AC0" w:rsidRDefault="005145CA" w:rsidP="00594E83">
            <w:pPr>
              <w:spacing w:after="0"/>
              <w:rPr>
                <w:noProof/>
                <w:lang w:eastAsia="es-CR"/>
              </w:rPr>
            </w:pPr>
          </w:p>
        </w:tc>
      </w:tr>
      <w:tr w:rsidR="005145CA" w:rsidRPr="00942AC0" w14:paraId="68561BCD" w14:textId="77777777" w:rsidTr="08F6221C">
        <w:trPr>
          <w:jc w:val="center"/>
        </w:trPr>
        <w:tc>
          <w:tcPr>
            <w:tcW w:w="562" w:type="dxa"/>
            <w:vAlign w:val="center"/>
          </w:tcPr>
          <w:p w14:paraId="12A36C61" w14:textId="77777777" w:rsidR="005145CA" w:rsidRPr="00942AC0" w:rsidRDefault="005145CA" w:rsidP="00594E83">
            <w:pPr>
              <w:spacing w:after="0"/>
              <w:jc w:val="right"/>
              <w:rPr>
                <w:noProof/>
                <w:lang w:eastAsia="es-CR"/>
              </w:rPr>
            </w:pPr>
            <w:r w:rsidRPr="00942AC0">
              <w:rPr>
                <w:noProof/>
                <w:lang w:eastAsia="es-CR"/>
              </w:rPr>
              <w:t>5</w:t>
            </w:r>
          </w:p>
        </w:tc>
        <w:tc>
          <w:tcPr>
            <w:tcW w:w="1980" w:type="dxa"/>
          </w:tcPr>
          <w:p w14:paraId="22817053" w14:textId="77777777" w:rsidR="005145CA" w:rsidRPr="00942AC0" w:rsidRDefault="005145CA" w:rsidP="08F6221C">
            <w:pPr>
              <w:spacing w:after="0"/>
              <w:rPr>
                <w:b/>
                <w:bCs/>
              </w:rPr>
            </w:pPr>
            <w:r>
              <w:rPr>
                <w:noProof/>
              </w:rPr>
              <w:drawing>
                <wp:inline distT="0" distB="0" distL="0" distR="0" wp14:anchorId="1D1F946C" wp14:editId="6FFA51D6">
                  <wp:extent cx="1181100" cy="640691"/>
                  <wp:effectExtent l="0" t="0" r="0" b="7620"/>
                  <wp:docPr id="1308591223" name="Imagen 1308591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308591223"/>
                          <pic:cNvPicPr/>
                        </pic:nvPicPr>
                        <pic:blipFill>
                          <a:blip r:embed="rId72" cstate="print">
                            <a:extLst>
                              <a:ext uri="{28A0092B-C50C-407E-A947-70E740481C1C}">
                                <a14:useLocalDpi xmlns:a14="http://schemas.microsoft.com/office/drawing/2010/main" val="0"/>
                              </a:ext>
                            </a:extLst>
                          </a:blip>
                          <a:stretch>
                            <a:fillRect/>
                          </a:stretch>
                        </pic:blipFill>
                        <pic:spPr>
                          <a:xfrm flipH="1">
                            <a:off x="0" y="0"/>
                            <a:ext cx="1181100" cy="640691"/>
                          </a:xfrm>
                          <a:prstGeom prst="rect">
                            <a:avLst/>
                          </a:prstGeom>
                        </pic:spPr>
                      </pic:pic>
                    </a:graphicData>
                  </a:graphic>
                </wp:inline>
              </w:drawing>
            </w:r>
          </w:p>
        </w:tc>
        <w:tc>
          <w:tcPr>
            <w:tcW w:w="1422" w:type="dxa"/>
          </w:tcPr>
          <w:p w14:paraId="5ABEE4A3" w14:textId="77777777" w:rsidR="005145CA" w:rsidRPr="00942AC0" w:rsidRDefault="005145CA" w:rsidP="00594E83">
            <w:pPr>
              <w:spacing w:after="0"/>
              <w:rPr>
                <w:noProof/>
                <w:lang w:eastAsia="es-CR"/>
              </w:rPr>
            </w:pPr>
          </w:p>
        </w:tc>
      </w:tr>
      <w:tr w:rsidR="005145CA" w:rsidRPr="00942AC0" w14:paraId="6E8B70D1" w14:textId="77777777" w:rsidTr="08F6221C">
        <w:trPr>
          <w:jc w:val="center"/>
        </w:trPr>
        <w:tc>
          <w:tcPr>
            <w:tcW w:w="562" w:type="dxa"/>
            <w:vAlign w:val="center"/>
          </w:tcPr>
          <w:p w14:paraId="4A757877" w14:textId="77777777" w:rsidR="005145CA" w:rsidRPr="00942AC0" w:rsidRDefault="005145CA" w:rsidP="00594E83">
            <w:pPr>
              <w:spacing w:after="0"/>
              <w:jc w:val="right"/>
              <w:rPr>
                <w:noProof/>
                <w:lang w:eastAsia="es-CR"/>
              </w:rPr>
            </w:pPr>
            <w:r w:rsidRPr="00942AC0">
              <w:rPr>
                <w:noProof/>
                <w:lang w:eastAsia="es-CR"/>
              </w:rPr>
              <w:t>6</w:t>
            </w:r>
          </w:p>
        </w:tc>
        <w:tc>
          <w:tcPr>
            <w:tcW w:w="1980" w:type="dxa"/>
          </w:tcPr>
          <w:p w14:paraId="179B43C7" w14:textId="77777777" w:rsidR="005145CA" w:rsidRPr="00942AC0" w:rsidRDefault="005145CA" w:rsidP="00594E83">
            <w:pPr>
              <w:spacing w:after="0"/>
              <w:rPr>
                <w:b/>
              </w:rPr>
            </w:pPr>
            <w:r w:rsidRPr="00942AC0">
              <w:rPr>
                <w:noProof/>
              </w:rPr>
              <w:drawing>
                <wp:inline distT="0" distB="0" distL="0" distR="0" wp14:anchorId="58FF1D41" wp14:editId="4E121C8E">
                  <wp:extent cx="1152525" cy="630798"/>
                  <wp:effectExtent l="0" t="0" r="0" b="0"/>
                  <wp:docPr id="1308591224" name="Imagen 1308591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164950" cy="637599"/>
                          </a:xfrm>
                          <a:prstGeom prst="rect">
                            <a:avLst/>
                          </a:prstGeom>
                          <a:noFill/>
                          <a:ln>
                            <a:noFill/>
                          </a:ln>
                        </pic:spPr>
                      </pic:pic>
                    </a:graphicData>
                  </a:graphic>
                </wp:inline>
              </w:drawing>
            </w:r>
          </w:p>
        </w:tc>
        <w:tc>
          <w:tcPr>
            <w:tcW w:w="1422" w:type="dxa"/>
          </w:tcPr>
          <w:p w14:paraId="3A83D4E7" w14:textId="77777777" w:rsidR="005145CA" w:rsidRPr="00942AC0" w:rsidRDefault="005145CA" w:rsidP="00594E83">
            <w:pPr>
              <w:spacing w:after="0"/>
              <w:rPr>
                <w:noProof/>
                <w:lang w:eastAsia="es-CR"/>
              </w:rPr>
            </w:pPr>
          </w:p>
        </w:tc>
      </w:tr>
      <w:tr w:rsidR="005145CA" w:rsidRPr="00942AC0" w14:paraId="40877214" w14:textId="77777777" w:rsidTr="08F6221C">
        <w:trPr>
          <w:jc w:val="center"/>
        </w:trPr>
        <w:tc>
          <w:tcPr>
            <w:tcW w:w="562" w:type="dxa"/>
            <w:vAlign w:val="center"/>
          </w:tcPr>
          <w:p w14:paraId="7673E607" w14:textId="77777777" w:rsidR="005145CA" w:rsidRPr="00942AC0" w:rsidRDefault="005145CA" w:rsidP="00594E83">
            <w:pPr>
              <w:spacing w:after="0"/>
              <w:jc w:val="right"/>
              <w:rPr>
                <w:noProof/>
                <w:lang w:eastAsia="es-CR"/>
              </w:rPr>
            </w:pPr>
            <w:r w:rsidRPr="00942AC0">
              <w:rPr>
                <w:noProof/>
                <w:lang w:eastAsia="es-CR"/>
              </w:rPr>
              <w:t>7</w:t>
            </w:r>
          </w:p>
        </w:tc>
        <w:tc>
          <w:tcPr>
            <w:tcW w:w="1980" w:type="dxa"/>
          </w:tcPr>
          <w:p w14:paraId="574C8E28" w14:textId="77777777" w:rsidR="005145CA" w:rsidRPr="00942AC0" w:rsidRDefault="005145CA" w:rsidP="00594E83">
            <w:pPr>
              <w:spacing w:after="0"/>
              <w:rPr>
                <w:b/>
              </w:rPr>
            </w:pPr>
            <w:r w:rsidRPr="00942AC0">
              <w:rPr>
                <w:noProof/>
              </w:rPr>
              <w:drawing>
                <wp:inline distT="0" distB="0" distL="0" distR="0" wp14:anchorId="27DE5A8A" wp14:editId="184429A4">
                  <wp:extent cx="1145814" cy="638175"/>
                  <wp:effectExtent l="0" t="0" r="0" b="0"/>
                  <wp:docPr id="1308591225" name="Imagen 1308591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153035" cy="642197"/>
                          </a:xfrm>
                          <a:prstGeom prst="rect">
                            <a:avLst/>
                          </a:prstGeom>
                          <a:noFill/>
                          <a:ln>
                            <a:noFill/>
                          </a:ln>
                        </pic:spPr>
                      </pic:pic>
                    </a:graphicData>
                  </a:graphic>
                </wp:inline>
              </w:drawing>
            </w:r>
          </w:p>
        </w:tc>
        <w:tc>
          <w:tcPr>
            <w:tcW w:w="1422" w:type="dxa"/>
          </w:tcPr>
          <w:p w14:paraId="2EF678DD" w14:textId="77777777" w:rsidR="005145CA" w:rsidRPr="00942AC0" w:rsidRDefault="005145CA" w:rsidP="00594E83">
            <w:pPr>
              <w:spacing w:after="0"/>
              <w:rPr>
                <w:noProof/>
                <w:lang w:eastAsia="es-CR"/>
              </w:rPr>
            </w:pPr>
          </w:p>
        </w:tc>
      </w:tr>
      <w:tr w:rsidR="005145CA" w:rsidRPr="00942AC0" w14:paraId="3633800C" w14:textId="77777777" w:rsidTr="08F6221C">
        <w:trPr>
          <w:jc w:val="center"/>
        </w:trPr>
        <w:tc>
          <w:tcPr>
            <w:tcW w:w="562" w:type="dxa"/>
            <w:vAlign w:val="center"/>
          </w:tcPr>
          <w:p w14:paraId="27304129" w14:textId="77777777" w:rsidR="005145CA" w:rsidRPr="00942AC0" w:rsidRDefault="005145CA" w:rsidP="00594E83">
            <w:pPr>
              <w:spacing w:after="0"/>
              <w:jc w:val="right"/>
              <w:rPr>
                <w:noProof/>
                <w:lang w:eastAsia="es-CR"/>
              </w:rPr>
            </w:pPr>
            <w:r w:rsidRPr="00942AC0">
              <w:rPr>
                <w:noProof/>
                <w:lang w:eastAsia="es-CR"/>
              </w:rPr>
              <w:t>8</w:t>
            </w:r>
          </w:p>
        </w:tc>
        <w:tc>
          <w:tcPr>
            <w:tcW w:w="1980" w:type="dxa"/>
          </w:tcPr>
          <w:p w14:paraId="014077D9" w14:textId="77777777" w:rsidR="005145CA" w:rsidRPr="00942AC0" w:rsidRDefault="005145CA" w:rsidP="00594E83">
            <w:pPr>
              <w:spacing w:after="0"/>
              <w:rPr>
                <w:b/>
              </w:rPr>
            </w:pPr>
            <w:r w:rsidRPr="00942AC0">
              <w:rPr>
                <w:noProof/>
              </w:rPr>
              <w:drawing>
                <wp:anchor distT="0" distB="0" distL="114300" distR="114300" simplePos="0" relativeHeight="251705856" behindDoc="0" locked="0" layoutInCell="1" allowOverlap="1" wp14:anchorId="09FE3353" wp14:editId="7803BA36">
                  <wp:simplePos x="0" y="0"/>
                  <wp:positionH relativeFrom="margin">
                    <wp:posOffset>-13335</wp:posOffset>
                  </wp:positionH>
                  <wp:positionV relativeFrom="paragraph">
                    <wp:posOffset>42545</wp:posOffset>
                  </wp:positionV>
                  <wp:extent cx="1113155" cy="619125"/>
                  <wp:effectExtent l="0" t="0" r="0" b="0"/>
                  <wp:wrapNone/>
                  <wp:docPr id="1308591226" name="Imagen 1308591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113155" cy="6191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1426AEB" w14:textId="77777777" w:rsidR="005145CA" w:rsidRPr="00942AC0" w:rsidRDefault="005145CA" w:rsidP="00594E83">
            <w:pPr>
              <w:spacing w:after="0"/>
              <w:rPr>
                <w:b/>
              </w:rPr>
            </w:pPr>
          </w:p>
          <w:p w14:paraId="0C0C7DDC" w14:textId="77777777" w:rsidR="005145CA" w:rsidRPr="00942AC0" w:rsidRDefault="005145CA" w:rsidP="00594E83">
            <w:pPr>
              <w:spacing w:after="0"/>
              <w:rPr>
                <w:b/>
              </w:rPr>
            </w:pPr>
          </w:p>
          <w:p w14:paraId="564520A6" w14:textId="77777777" w:rsidR="005145CA" w:rsidRPr="00942AC0" w:rsidRDefault="005145CA" w:rsidP="00594E83">
            <w:pPr>
              <w:spacing w:after="0"/>
              <w:rPr>
                <w:b/>
              </w:rPr>
            </w:pPr>
          </w:p>
        </w:tc>
        <w:tc>
          <w:tcPr>
            <w:tcW w:w="1422" w:type="dxa"/>
          </w:tcPr>
          <w:p w14:paraId="35025995" w14:textId="77777777" w:rsidR="005145CA" w:rsidRPr="00942AC0" w:rsidRDefault="005145CA" w:rsidP="00594E83">
            <w:pPr>
              <w:spacing w:after="0"/>
              <w:rPr>
                <w:noProof/>
                <w:lang w:eastAsia="es-CR"/>
              </w:rPr>
            </w:pPr>
          </w:p>
        </w:tc>
      </w:tr>
      <w:tr w:rsidR="005145CA" w:rsidRPr="00942AC0" w14:paraId="3298F385" w14:textId="77777777" w:rsidTr="08F6221C">
        <w:trPr>
          <w:jc w:val="center"/>
        </w:trPr>
        <w:tc>
          <w:tcPr>
            <w:tcW w:w="562" w:type="dxa"/>
            <w:vAlign w:val="center"/>
          </w:tcPr>
          <w:p w14:paraId="70C41ACF" w14:textId="77777777" w:rsidR="005145CA" w:rsidRPr="00942AC0" w:rsidRDefault="005145CA" w:rsidP="00594E83">
            <w:pPr>
              <w:spacing w:after="0"/>
              <w:jc w:val="right"/>
              <w:rPr>
                <w:noProof/>
                <w:lang w:eastAsia="es-CR"/>
              </w:rPr>
            </w:pPr>
            <w:r w:rsidRPr="00942AC0">
              <w:rPr>
                <w:noProof/>
                <w:lang w:eastAsia="es-CR"/>
              </w:rPr>
              <w:t>9</w:t>
            </w:r>
          </w:p>
        </w:tc>
        <w:tc>
          <w:tcPr>
            <w:tcW w:w="1980" w:type="dxa"/>
          </w:tcPr>
          <w:p w14:paraId="2E4557DC" w14:textId="77777777" w:rsidR="005145CA" w:rsidRPr="00942AC0" w:rsidRDefault="005145CA" w:rsidP="00594E83">
            <w:pPr>
              <w:spacing w:after="0"/>
              <w:rPr>
                <w:b/>
              </w:rPr>
            </w:pPr>
            <w:r w:rsidRPr="00942AC0">
              <w:rPr>
                <w:noProof/>
              </w:rPr>
              <w:drawing>
                <wp:inline distT="0" distB="0" distL="0" distR="0" wp14:anchorId="420B9943" wp14:editId="52036BB1">
                  <wp:extent cx="1094155" cy="609600"/>
                  <wp:effectExtent l="0" t="0" r="0" b="0"/>
                  <wp:docPr id="1308591227" name="Imagen 1308591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109605" cy="618208"/>
                          </a:xfrm>
                          <a:prstGeom prst="rect">
                            <a:avLst/>
                          </a:prstGeom>
                          <a:noFill/>
                          <a:ln>
                            <a:noFill/>
                          </a:ln>
                        </pic:spPr>
                      </pic:pic>
                    </a:graphicData>
                  </a:graphic>
                </wp:inline>
              </w:drawing>
            </w:r>
          </w:p>
        </w:tc>
        <w:tc>
          <w:tcPr>
            <w:tcW w:w="1422" w:type="dxa"/>
          </w:tcPr>
          <w:p w14:paraId="354852B0" w14:textId="77777777" w:rsidR="005145CA" w:rsidRPr="00942AC0" w:rsidRDefault="005145CA" w:rsidP="00594E83">
            <w:pPr>
              <w:spacing w:after="0"/>
              <w:rPr>
                <w:noProof/>
                <w:lang w:eastAsia="es-CR"/>
              </w:rPr>
            </w:pPr>
          </w:p>
        </w:tc>
      </w:tr>
      <w:tr w:rsidR="005145CA" w:rsidRPr="00942AC0" w14:paraId="65CEE617" w14:textId="77777777" w:rsidTr="08F6221C">
        <w:trPr>
          <w:jc w:val="center"/>
        </w:trPr>
        <w:tc>
          <w:tcPr>
            <w:tcW w:w="562" w:type="dxa"/>
            <w:vAlign w:val="center"/>
          </w:tcPr>
          <w:p w14:paraId="30C2F708" w14:textId="77777777" w:rsidR="005145CA" w:rsidRPr="00942AC0" w:rsidRDefault="005145CA" w:rsidP="00594E83">
            <w:pPr>
              <w:spacing w:after="0"/>
              <w:jc w:val="right"/>
              <w:rPr>
                <w:noProof/>
                <w:lang w:eastAsia="es-CR"/>
              </w:rPr>
            </w:pPr>
            <w:r w:rsidRPr="00942AC0">
              <w:rPr>
                <w:noProof/>
                <w:lang w:eastAsia="es-CR"/>
              </w:rPr>
              <w:t>10</w:t>
            </w:r>
          </w:p>
        </w:tc>
        <w:tc>
          <w:tcPr>
            <w:tcW w:w="1980" w:type="dxa"/>
          </w:tcPr>
          <w:p w14:paraId="428BACD9" w14:textId="77777777" w:rsidR="005145CA" w:rsidRPr="00942AC0" w:rsidRDefault="005145CA" w:rsidP="00594E83">
            <w:pPr>
              <w:spacing w:after="0"/>
              <w:rPr>
                <w:b/>
              </w:rPr>
            </w:pPr>
            <w:r w:rsidRPr="00942AC0">
              <w:rPr>
                <w:noProof/>
              </w:rPr>
              <w:drawing>
                <wp:inline distT="0" distB="0" distL="0" distR="0" wp14:anchorId="684742A9" wp14:editId="10D533AD">
                  <wp:extent cx="1094158" cy="609600"/>
                  <wp:effectExtent l="0" t="0" r="0" b="0"/>
                  <wp:docPr id="1308591228" name="Imagen 1308591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125598" cy="627116"/>
                          </a:xfrm>
                          <a:prstGeom prst="rect">
                            <a:avLst/>
                          </a:prstGeom>
                          <a:noFill/>
                          <a:ln>
                            <a:noFill/>
                          </a:ln>
                        </pic:spPr>
                      </pic:pic>
                    </a:graphicData>
                  </a:graphic>
                </wp:inline>
              </w:drawing>
            </w:r>
          </w:p>
        </w:tc>
        <w:tc>
          <w:tcPr>
            <w:tcW w:w="1422" w:type="dxa"/>
          </w:tcPr>
          <w:p w14:paraId="0372CA7E" w14:textId="77777777" w:rsidR="005145CA" w:rsidRPr="00942AC0" w:rsidRDefault="005145CA" w:rsidP="00594E83">
            <w:pPr>
              <w:spacing w:after="0"/>
              <w:rPr>
                <w:noProof/>
                <w:lang w:eastAsia="es-CR"/>
              </w:rPr>
            </w:pPr>
          </w:p>
        </w:tc>
      </w:tr>
    </w:tbl>
    <w:p w14:paraId="0ABF5984" w14:textId="77777777" w:rsidR="00274CAE" w:rsidRDefault="00274CAE" w:rsidP="005145CA">
      <w:pPr>
        <w:rPr>
          <w:rFonts w:ascii="Arial" w:hAnsi="Arial" w:cs="Arial"/>
          <w:b/>
        </w:rPr>
        <w:sectPr w:rsidR="00274CAE" w:rsidSect="00274CAE">
          <w:pgSz w:w="12240" w:h="15840"/>
          <w:pgMar w:top="1417" w:right="1701" w:bottom="1417" w:left="1701" w:header="708" w:footer="708" w:gutter="0"/>
          <w:cols w:space="708"/>
          <w:docGrid w:linePitch="360"/>
        </w:sectPr>
      </w:pPr>
    </w:p>
    <w:p w14:paraId="5ADE516A" w14:textId="77777777" w:rsidR="005145CA" w:rsidRPr="003C72CC" w:rsidRDefault="005145CA" w:rsidP="005145CA">
      <w:pPr>
        <w:rPr>
          <w:rFonts w:ascii="Arial" w:hAnsi="Arial" w:cs="Arial"/>
          <w:b/>
        </w:rPr>
      </w:pPr>
      <w:r w:rsidRPr="003C72CC">
        <w:rPr>
          <w:rFonts w:ascii="Arial" w:hAnsi="Arial" w:cs="Arial"/>
          <w:b/>
        </w:rPr>
        <w:lastRenderedPageBreak/>
        <w:t>Annex # 2</w:t>
      </w:r>
    </w:p>
    <w:p w14:paraId="1DE64273" w14:textId="77777777" w:rsidR="005145CA" w:rsidRDefault="005145CA" w:rsidP="005145CA">
      <w:pPr>
        <w:rPr>
          <w:rFonts w:ascii="Arial" w:hAnsi="Arial" w:cs="Arial"/>
        </w:rPr>
      </w:pPr>
      <w:r w:rsidRPr="003C72CC">
        <w:rPr>
          <w:rFonts w:ascii="Arial" w:hAnsi="Arial" w:cs="Arial"/>
        </w:rPr>
        <w:tab/>
      </w:r>
      <w:r w:rsidRPr="003C72CC">
        <w:rPr>
          <w:rFonts w:ascii="Arial" w:hAnsi="Arial" w:cs="Arial"/>
        </w:rPr>
        <w:tab/>
      </w:r>
    </w:p>
    <w:p w14:paraId="259001AF" w14:textId="77777777" w:rsidR="005145CA" w:rsidRDefault="00421528" w:rsidP="005145CA">
      <w:pPr>
        <w:jc w:val="center"/>
        <w:rPr>
          <w:rFonts w:ascii="Arial" w:hAnsi="Arial" w:cs="Arial"/>
        </w:rPr>
      </w:pPr>
      <w:r>
        <w:rPr>
          <w:noProof/>
        </w:rPr>
        <w:object w:dxaOrig="1440" w:dyaOrig="1440" w14:anchorId="6E4BAECE">
          <v:shape id="_x0000_s1034" type="#_x0000_t75" style="position:absolute;left:0;text-align:left;margin-left:-.25pt;margin-top:2.55pt;width:458.35pt;height:299.8pt;z-index:-251602432;mso-position-horizontal-relative:text;mso-position-vertical-relative:text">
            <v:imagedata r:id="rId78" o:title=""/>
          </v:shape>
          <o:OLEObject Type="Embed" ProgID="PBrush" ShapeID="_x0000_s1034" DrawAspect="Content" ObjectID="_1706102659" r:id="rId79"/>
        </w:object>
      </w:r>
    </w:p>
    <w:p w14:paraId="209D4A21" w14:textId="77777777" w:rsidR="005145CA" w:rsidRDefault="005145CA" w:rsidP="005145CA">
      <w:pPr>
        <w:rPr>
          <w:rFonts w:ascii="Arial" w:hAnsi="Arial" w:cs="Arial"/>
        </w:rPr>
      </w:pPr>
    </w:p>
    <w:p w14:paraId="4D318644" w14:textId="77777777" w:rsidR="005145CA" w:rsidRDefault="005145CA" w:rsidP="005145CA">
      <w:pPr>
        <w:rPr>
          <w:rFonts w:ascii="Arial" w:hAnsi="Arial" w:cs="Arial"/>
        </w:rPr>
      </w:pPr>
    </w:p>
    <w:p w14:paraId="7FF8B3F8" w14:textId="77777777" w:rsidR="005145CA" w:rsidRDefault="005145CA" w:rsidP="005145CA">
      <w:pPr>
        <w:rPr>
          <w:rFonts w:ascii="Arial" w:hAnsi="Arial" w:cs="Arial"/>
        </w:rPr>
      </w:pPr>
    </w:p>
    <w:p w14:paraId="031D2610" w14:textId="77777777" w:rsidR="005145CA" w:rsidRDefault="005145CA" w:rsidP="005145CA">
      <w:pPr>
        <w:rPr>
          <w:rFonts w:ascii="Arial" w:hAnsi="Arial" w:cs="Arial"/>
          <w:b/>
        </w:rPr>
      </w:pPr>
    </w:p>
    <w:p w14:paraId="1049D5C2" w14:textId="77777777" w:rsidR="005145CA" w:rsidRDefault="005145CA" w:rsidP="005145CA">
      <w:pPr>
        <w:rPr>
          <w:rFonts w:ascii="Arial" w:hAnsi="Arial" w:cs="Arial"/>
          <w:b/>
        </w:rPr>
      </w:pPr>
    </w:p>
    <w:p w14:paraId="7B9A31D1" w14:textId="77777777" w:rsidR="005145CA" w:rsidRDefault="005145CA" w:rsidP="005145CA">
      <w:pPr>
        <w:rPr>
          <w:rFonts w:ascii="Arial" w:hAnsi="Arial" w:cs="Arial"/>
          <w:b/>
        </w:rPr>
      </w:pPr>
    </w:p>
    <w:p w14:paraId="65761490" w14:textId="77777777" w:rsidR="005145CA" w:rsidRDefault="005145CA" w:rsidP="005145CA">
      <w:pPr>
        <w:rPr>
          <w:rFonts w:ascii="Arial" w:hAnsi="Arial" w:cs="Arial"/>
          <w:b/>
        </w:rPr>
      </w:pPr>
    </w:p>
    <w:p w14:paraId="7DFFB90B" w14:textId="77777777" w:rsidR="005145CA" w:rsidRDefault="005145CA" w:rsidP="005145CA">
      <w:pPr>
        <w:rPr>
          <w:rFonts w:ascii="Arial" w:hAnsi="Arial" w:cs="Arial"/>
          <w:b/>
        </w:rPr>
      </w:pPr>
    </w:p>
    <w:p w14:paraId="566AC7F1" w14:textId="77777777" w:rsidR="005145CA" w:rsidRDefault="005145CA" w:rsidP="005145CA">
      <w:pPr>
        <w:rPr>
          <w:rFonts w:ascii="Arial" w:hAnsi="Arial" w:cs="Arial"/>
          <w:b/>
        </w:rPr>
      </w:pPr>
    </w:p>
    <w:p w14:paraId="59854696" w14:textId="77777777" w:rsidR="005145CA" w:rsidRDefault="005145CA" w:rsidP="005145CA">
      <w:pPr>
        <w:rPr>
          <w:rFonts w:ascii="Arial" w:hAnsi="Arial" w:cs="Arial"/>
          <w:b/>
        </w:rPr>
      </w:pPr>
    </w:p>
    <w:p w14:paraId="68F1C0C1" w14:textId="77777777" w:rsidR="005145CA" w:rsidRDefault="005145CA" w:rsidP="005145CA">
      <w:pPr>
        <w:rPr>
          <w:rFonts w:ascii="Arial" w:hAnsi="Arial" w:cs="Arial"/>
          <w:b/>
        </w:rPr>
      </w:pPr>
    </w:p>
    <w:p w14:paraId="1D7CAB45" w14:textId="77777777" w:rsidR="005145CA" w:rsidRDefault="005145CA" w:rsidP="005145CA">
      <w:pPr>
        <w:rPr>
          <w:rFonts w:ascii="Arial" w:hAnsi="Arial" w:cs="Arial"/>
          <w:b/>
        </w:rPr>
      </w:pPr>
    </w:p>
    <w:p w14:paraId="52C332E8" w14:textId="77777777" w:rsidR="005145CA" w:rsidRDefault="005145CA" w:rsidP="005145CA">
      <w:pPr>
        <w:rPr>
          <w:rFonts w:ascii="Arial" w:hAnsi="Arial" w:cs="Arial"/>
          <w:b/>
        </w:rPr>
      </w:pPr>
    </w:p>
    <w:p w14:paraId="2584DB01" w14:textId="77777777" w:rsidR="005145CA" w:rsidRDefault="005145CA" w:rsidP="005145CA">
      <w:pPr>
        <w:rPr>
          <w:rFonts w:ascii="Arial" w:hAnsi="Arial" w:cs="Arial"/>
          <w:b/>
        </w:rPr>
      </w:pPr>
    </w:p>
    <w:p w14:paraId="74D27E57" w14:textId="77777777" w:rsidR="005145CA" w:rsidRDefault="005145CA" w:rsidP="005145CA">
      <w:pPr>
        <w:rPr>
          <w:rFonts w:ascii="Arial" w:hAnsi="Arial" w:cs="Arial"/>
          <w:b/>
        </w:rPr>
      </w:pPr>
    </w:p>
    <w:p w14:paraId="4A45CCA9" w14:textId="77777777" w:rsidR="005145CA" w:rsidRPr="003C72CC" w:rsidRDefault="005145CA" w:rsidP="005145CA">
      <w:pPr>
        <w:rPr>
          <w:rFonts w:ascii="Arial" w:hAnsi="Arial" w:cs="Arial"/>
          <w:b/>
        </w:rPr>
      </w:pPr>
      <w:r w:rsidRPr="00C82329">
        <w:rPr>
          <w:rFonts w:ascii="Arial" w:hAnsi="Arial" w:cs="Arial"/>
          <w:b/>
        </w:rPr>
        <w:lastRenderedPageBreak/>
        <w:t>Annex # 3</w:t>
      </w:r>
    </w:p>
    <w:p w14:paraId="72C94F60" w14:textId="77777777" w:rsidR="005145CA" w:rsidRDefault="005145CA" w:rsidP="005145CA">
      <w:pPr>
        <w:jc w:val="center"/>
        <w:rPr>
          <w:rFonts w:ascii="Arial" w:hAnsi="Arial" w:cs="Arial"/>
        </w:rPr>
      </w:pPr>
      <w:r>
        <w:rPr>
          <w:noProof/>
        </w:rPr>
        <w:drawing>
          <wp:inline distT="0" distB="0" distL="0" distR="0" wp14:anchorId="5E2C2500" wp14:editId="5E9450D5">
            <wp:extent cx="4562475" cy="5095875"/>
            <wp:effectExtent l="0" t="0" r="9525" b="952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577231" cy="5112356"/>
                    </a:xfrm>
                    <a:prstGeom prst="rect">
                      <a:avLst/>
                    </a:prstGeom>
                  </pic:spPr>
                </pic:pic>
              </a:graphicData>
            </a:graphic>
          </wp:inline>
        </w:drawing>
      </w:r>
    </w:p>
    <w:p w14:paraId="2FF709DE" w14:textId="77777777" w:rsidR="005145CA" w:rsidRPr="003C72CC" w:rsidRDefault="005145CA" w:rsidP="005145CA">
      <w:pPr>
        <w:rPr>
          <w:rFonts w:ascii="Arial" w:hAnsi="Arial" w:cs="Arial"/>
          <w:b/>
        </w:rPr>
      </w:pPr>
      <w:r w:rsidRPr="00C82329">
        <w:rPr>
          <w:rFonts w:ascii="Arial" w:hAnsi="Arial" w:cs="Arial"/>
          <w:b/>
        </w:rPr>
        <w:lastRenderedPageBreak/>
        <w:t xml:space="preserve">Annex # </w:t>
      </w:r>
      <w:r>
        <w:rPr>
          <w:rFonts w:ascii="Arial" w:hAnsi="Arial" w:cs="Arial"/>
          <w:b/>
        </w:rPr>
        <w:t>4</w:t>
      </w:r>
    </w:p>
    <w:p w14:paraId="33424405" w14:textId="77777777" w:rsidR="005145CA" w:rsidRDefault="005145CA" w:rsidP="005145CA">
      <w:pPr>
        <w:rPr>
          <w:rFonts w:ascii="Arial" w:hAnsi="Arial" w:cs="Arial"/>
        </w:rPr>
      </w:pPr>
    </w:p>
    <w:p w14:paraId="10383A67" w14:textId="77777777" w:rsidR="005145CA" w:rsidRPr="003C72CC" w:rsidRDefault="005145CA" w:rsidP="005145CA">
      <w:pPr>
        <w:rPr>
          <w:rFonts w:ascii="Arial" w:hAnsi="Arial" w:cs="Arial"/>
        </w:rPr>
      </w:pPr>
    </w:p>
    <w:tbl>
      <w:tblPr>
        <w:tblStyle w:val="Tablaconcuadrcula"/>
        <w:tblW w:w="0" w:type="auto"/>
        <w:tblInd w:w="720" w:type="dxa"/>
        <w:tblLayout w:type="fixed"/>
        <w:tblLook w:val="04A0" w:firstRow="1" w:lastRow="0" w:firstColumn="1" w:lastColumn="0" w:noHBand="0" w:noVBand="1"/>
      </w:tblPr>
      <w:tblGrid>
        <w:gridCol w:w="2399"/>
        <w:gridCol w:w="2400"/>
        <w:gridCol w:w="2400"/>
      </w:tblGrid>
      <w:tr w:rsidR="005145CA" w14:paraId="27063FE2" w14:textId="77777777" w:rsidTr="00594E83">
        <w:trPr>
          <w:trHeight w:val="383"/>
        </w:trPr>
        <w:tc>
          <w:tcPr>
            <w:tcW w:w="7199" w:type="dxa"/>
            <w:gridSpan w:val="3"/>
          </w:tcPr>
          <w:p w14:paraId="582538F0" w14:textId="77777777" w:rsidR="005145CA" w:rsidRDefault="005145CA" w:rsidP="00594E83">
            <w:pPr>
              <w:pStyle w:val="Prrafodelista"/>
              <w:spacing w:line="259" w:lineRule="auto"/>
              <w:ind w:left="0"/>
              <w:jc w:val="center"/>
              <w:rPr>
                <w:rFonts w:ascii="Arial" w:hAnsi="Arial" w:cs="Arial"/>
                <w:color w:val="000000" w:themeColor="text1"/>
              </w:rPr>
            </w:pPr>
            <w:r>
              <w:rPr>
                <w:rFonts w:ascii="Arial" w:hAnsi="Arial" w:cs="Arial"/>
                <w:color w:val="000000" w:themeColor="text1"/>
              </w:rPr>
              <w:t>THINGS WE LIKE DOING</w:t>
            </w:r>
          </w:p>
        </w:tc>
      </w:tr>
      <w:tr w:rsidR="005145CA" w14:paraId="28DE35F5" w14:textId="77777777" w:rsidTr="00594E83">
        <w:trPr>
          <w:trHeight w:val="383"/>
        </w:trPr>
        <w:tc>
          <w:tcPr>
            <w:tcW w:w="2399" w:type="dxa"/>
          </w:tcPr>
          <w:p w14:paraId="35CD7BC5" w14:textId="77777777" w:rsidR="005145CA" w:rsidRPr="00CC0023" w:rsidRDefault="005145CA" w:rsidP="00594E83">
            <w:pPr>
              <w:pStyle w:val="Prrafodelista"/>
              <w:spacing w:line="259" w:lineRule="auto"/>
              <w:ind w:left="0"/>
              <w:jc w:val="center"/>
              <w:rPr>
                <w:rFonts w:ascii="Arial" w:hAnsi="Arial" w:cs="Arial"/>
                <w:b/>
                <w:color w:val="000000" w:themeColor="text1"/>
              </w:rPr>
            </w:pPr>
            <w:r>
              <w:rPr>
                <w:rFonts w:ascii="Arial" w:hAnsi="Arial" w:cs="Arial"/>
                <w:b/>
                <w:color w:val="000000" w:themeColor="text1"/>
              </w:rPr>
              <w:t>ME</w:t>
            </w:r>
          </w:p>
        </w:tc>
        <w:tc>
          <w:tcPr>
            <w:tcW w:w="2400" w:type="dxa"/>
          </w:tcPr>
          <w:p w14:paraId="27121706" w14:textId="77777777" w:rsidR="005145CA" w:rsidRDefault="005145CA" w:rsidP="00594E83">
            <w:pPr>
              <w:pStyle w:val="Prrafodelista"/>
              <w:spacing w:line="259" w:lineRule="auto"/>
              <w:ind w:left="0"/>
              <w:jc w:val="center"/>
              <w:rPr>
                <w:rFonts w:ascii="Arial" w:hAnsi="Arial" w:cs="Arial"/>
                <w:color w:val="000000" w:themeColor="text1"/>
              </w:rPr>
            </w:pPr>
            <w:r>
              <w:rPr>
                <w:noProof/>
                <w:lang w:eastAsia="en-US"/>
              </w:rPr>
              <w:drawing>
                <wp:inline distT="0" distB="0" distL="0" distR="0" wp14:anchorId="7AEDE16E" wp14:editId="12EE21F0">
                  <wp:extent cx="482600" cy="482600"/>
                  <wp:effectExtent l="0" t="0" r="0" b="0"/>
                  <wp:docPr id="41" name="Imagen 41" descr="Smiley - Wikipedia, la enciclopedia 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miley - Wikipedia, la enciclopedia libre"/>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82600" cy="482600"/>
                          </a:xfrm>
                          <a:prstGeom prst="rect">
                            <a:avLst/>
                          </a:prstGeom>
                          <a:noFill/>
                          <a:ln>
                            <a:noFill/>
                          </a:ln>
                        </pic:spPr>
                      </pic:pic>
                    </a:graphicData>
                  </a:graphic>
                </wp:inline>
              </w:drawing>
            </w:r>
          </w:p>
        </w:tc>
        <w:tc>
          <w:tcPr>
            <w:tcW w:w="2400" w:type="dxa"/>
          </w:tcPr>
          <w:p w14:paraId="7C0A0E94" w14:textId="77777777" w:rsidR="005145CA" w:rsidRDefault="005145CA" w:rsidP="00594E83">
            <w:pPr>
              <w:pStyle w:val="Prrafodelista"/>
              <w:spacing w:line="259" w:lineRule="auto"/>
              <w:ind w:left="0"/>
              <w:jc w:val="center"/>
              <w:rPr>
                <w:rFonts w:ascii="Arial" w:hAnsi="Arial" w:cs="Arial"/>
                <w:color w:val="000000" w:themeColor="text1"/>
              </w:rPr>
            </w:pPr>
            <w:r>
              <w:rPr>
                <w:noProof/>
                <w:lang w:eastAsia="en-US"/>
              </w:rPr>
              <w:drawing>
                <wp:inline distT="0" distB="0" distL="0" distR="0" wp14:anchorId="5498BA18" wp14:editId="0228169F">
                  <wp:extent cx="584200" cy="584200"/>
                  <wp:effectExtent l="0" t="0" r="6350" b="6350"/>
                  <wp:docPr id="42" name="Imagen 42" descr="Free Sad Face Icon, Symbol. PNG, SVG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ree Sad Face Icon, Symbol. PNG, SVG Download."/>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84200" cy="584200"/>
                          </a:xfrm>
                          <a:prstGeom prst="rect">
                            <a:avLst/>
                          </a:prstGeom>
                          <a:noFill/>
                          <a:ln>
                            <a:noFill/>
                          </a:ln>
                        </pic:spPr>
                      </pic:pic>
                    </a:graphicData>
                  </a:graphic>
                </wp:inline>
              </w:drawing>
            </w:r>
          </w:p>
        </w:tc>
      </w:tr>
      <w:tr w:rsidR="005145CA" w14:paraId="4EAB01E8" w14:textId="77777777" w:rsidTr="00594E83">
        <w:trPr>
          <w:trHeight w:val="383"/>
        </w:trPr>
        <w:tc>
          <w:tcPr>
            <w:tcW w:w="2399" w:type="dxa"/>
          </w:tcPr>
          <w:p w14:paraId="6FC8CAF2" w14:textId="77777777" w:rsidR="005145CA" w:rsidRDefault="005145CA" w:rsidP="00594E83">
            <w:pPr>
              <w:pStyle w:val="Prrafodelista"/>
              <w:spacing w:line="259" w:lineRule="auto"/>
              <w:ind w:left="0"/>
              <w:jc w:val="both"/>
              <w:rPr>
                <w:rFonts w:ascii="Arial" w:hAnsi="Arial" w:cs="Arial"/>
                <w:color w:val="000000" w:themeColor="text1"/>
              </w:rPr>
            </w:pPr>
            <w:r>
              <w:rPr>
                <w:rFonts w:ascii="Arial" w:hAnsi="Arial" w:cs="Arial"/>
                <w:color w:val="000000" w:themeColor="text1"/>
              </w:rPr>
              <w:t>Reading comics</w:t>
            </w:r>
          </w:p>
        </w:tc>
        <w:tc>
          <w:tcPr>
            <w:tcW w:w="2400" w:type="dxa"/>
          </w:tcPr>
          <w:p w14:paraId="051EA90B" w14:textId="77777777" w:rsidR="005145CA" w:rsidRDefault="005145CA" w:rsidP="00594E83">
            <w:pPr>
              <w:pStyle w:val="Prrafodelista"/>
              <w:spacing w:line="259" w:lineRule="auto"/>
              <w:ind w:left="0"/>
              <w:jc w:val="both"/>
              <w:rPr>
                <w:rFonts w:ascii="Arial" w:hAnsi="Arial" w:cs="Arial"/>
                <w:color w:val="000000" w:themeColor="text1"/>
              </w:rPr>
            </w:pPr>
          </w:p>
        </w:tc>
        <w:tc>
          <w:tcPr>
            <w:tcW w:w="2400" w:type="dxa"/>
          </w:tcPr>
          <w:p w14:paraId="0447B9AE" w14:textId="77777777" w:rsidR="005145CA" w:rsidRDefault="005145CA" w:rsidP="00594E83">
            <w:pPr>
              <w:pStyle w:val="Prrafodelista"/>
              <w:spacing w:line="259" w:lineRule="auto"/>
              <w:ind w:left="0"/>
              <w:jc w:val="both"/>
              <w:rPr>
                <w:rFonts w:ascii="Arial" w:hAnsi="Arial" w:cs="Arial"/>
                <w:color w:val="000000" w:themeColor="text1"/>
              </w:rPr>
            </w:pPr>
          </w:p>
        </w:tc>
      </w:tr>
      <w:tr w:rsidR="005145CA" w14:paraId="19556D04" w14:textId="77777777" w:rsidTr="00594E83">
        <w:trPr>
          <w:trHeight w:val="383"/>
        </w:trPr>
        <w:tc>
          <w:tcPr>
            <w:tcW w:w="2399" w:type="dxa"/>
          </w:tcPr>
          <w:p w14:paraId="1174F5E1" w14:textId="77777777" w:rsidR="005145CA" w:rsidRDefault="005145CA" w:rsidP="00594E83">
            <w:pPr>
              <w:pStyle w:val="Prrafodelista"/>
              <w:spacing w:line="259" w:lineRule="auto"/>
              <w:ind w:left="0"/>
              <w:jc w:val="both"/>
              <w:rPr>
                <w:rFonts w:ascii="Arial" w:hAnsi="Arial" w:cs="Arial"/>
                <w:color w:val="000000" w:themeColor="text1"/>
              </w:rPr>
            </w:pPr>
            <w:r>
              <w:rPr>
                <w:rFonts w:ascii="Arial" w:hAnsi="Arial" w:cs="Arial"/>
                <w:color w:val="000000" w:themeColor="text1"/>
              </w:rPr>
              <w:t>Going shopping</w:t>
            </w:r>
          </w:p>
        </w:tc>
        <w:tc>
          <w:tcPr>
            <w:tcW w:w="2400" w:type="dxa"/>
          </w:tcPr>
          <w:p w14:paraId="4F096EFC" w14:textId="77777777" w:rsidR="005145CA" w:rsidRDefault="005145CA" w:rsidP="00594E83">
            <w:pPr>
              <w:pStyle w:val="Prrafodelista"/>
              <w:spacing w:line="259" w:lineRule="auto"/>
              <w:ind w:left="0"/>
              <w:jc w:val="both"/>
              <w:rPr>
                <w:rFonts w:ascii="Arial" w:hAnsi="Arial" w:cs="Arial"/>
                <w:color w:val="000000" w:themeColor="text1"/>
              </w:rPr>
            </w:pPr>
          </w:p>
        </w:tc>
        <w:tc>
          <w:tcPr>
            <w:tcW w:w="2400" w:type="dxa"/>
          </w:tcPr>
          <w:p w14:paraId="37F3A6DE" w14:textId="77777777" w:rsidR="005145CA" w:rsidRDefault="005145CA" w:rsidP="00594E83">
            <w:pPr>
              <w:pStyle w:val="Prrafodelista"/>
              <w:spacing w:line="259" w:lineRule="auto"/>
              <w:ind w:left="0"/>
              <w:jc w:val="both"/>
              <w:rPr>
                <w:rFonts w:ascii="Arial" w:hAnsi="Arial" w:cs="Arial"/>
                <w:color w:val="000000" w:themeColor="text1"/>
              </w:rPr>
            </w:pPr>
          </w:p>
        </w:tc>
      </w:tr>
      <w:tr w:rsidR="005145CA" w14:paraId="623E0F54" w14:textId="77777777" w:rsidTr="00594E83">
        <w:trPr>
          <w:trHeight w:val="383"/>
        </w:trPr>
        <w:tc>
          <w:tcPr>
            <w:tcW w:w="2399" w:type="dxa"/>
          </w:tcPr>
          <w:p w14:paraId="7D43E82C" w14:textId="77777777" w:rsidR="005145CA" w:rsidRDefault="005145CA" w:rsidP="00594E83">
            <w:pPr>
              <w:pStyle w:val="Prrafodelista"/>
              <w:spacing w:line="259" w:lineRule="auto"/>
              <w:ind w:left="0"/>
              <w:jc w:val="both"/>
              <w:rPr>
                <w:rFonts w:ascii="Arial" w:hAnsi="Arial" w:cs="Arial"/>
                <w:color w:val="000000" w:themeColor="text1"/>
              </w:rPr>
            </w:pPr>
            <w:r>
              <w:rPr>
                <w:rFonts w:ascii="Arial" w:hAnsi="Arial" w:cs="Arial"/>
                <w:color w:val="000000" w:themeColor="text1"/>
              </w:rPr>
              <w:t>Roller-skating</w:t>
            </w:r>
          </w:p>
        </w:tc>
        <w:tc>
          <w:tcPr>
            <w:tcW w:w="2400" w:type="dxa"/>
          </w:tcPr>
          <w:p w14:paraId="312EE941" w14:textId="77777777" w:rsidR="005145CA" w:rsidRDefault="005145CA" w:rsidP="00594E83">
            <w:pPr>
              <w:pStyle w:val="Prrafodelista"/>
              <w:spacing w:line="259" w:lineRule="auto"/>
              <w:ind w:left="0"/>
              <w:jc w:val="both"/>
              <w:rPr>
                <w:rFonts w:ascii="Arial" w:hAnsi="Arial" w:cs="Arial"/>
                <w:color w:val="000000" w:themeColor="text1"/>
              </w:rPr>
            </w:pPr>
          </w:p>
        </w:tc>
        <w:tc>
          <w:tcPr>
            <w:tcW w:w="2400" w:type="dxa"/>
          </w:tcPr>
          <w:p w14:paraId="6FB73375" w14:textId="77777777" w:rsidR="005145CA" w:rsidRDefault="005145CA" w:rsidP="00594E83">
            <w:pPr>
              <w:pStyle w:val="Prrafodelista"/>
              <w:spacing w:line="259" w:lineRule="auto"/>
              <w:ind w:left="0"/>
              <w:jc w:val="both"/>
              <w:rPr>
                <w:rFonts w:ascii="Arial" w:hAnsi="Arial" w:cs="Arial"/>
                <w:color w:val="000000" w:themeColor="text1"/>
              </w:rPr>
            </w:pPr>
          </w:p>
        </w:tc>
      </w:tr>
      <w:tr w:rsidR="005145CA" w14:paraId="7BE57707" w14:textId="77777777" w:rsidTr="00594E83">
        <w:trPr>
          <w:trHeight w:val="383"/>
        </w:trPr>
        <w:tc>
          <w:tcPr>
            <w:tcW w:w="2399" w:type="dxa"/>
          </w:tcPr>
          <w:p w14:paraId="01DF053A" w14:textId="77777777" w:rsidR="005145CA" w:rsidRDefault="005145CA" w:rsidP="00594E83">
            <w:pPr>
              <w:pStyle w:val="Prrafodelista"/>
              <w:spacing w:line="259" w:lineRule="auto"/>
              <w:ind w:left="0"/>
              <w:jc w:val="both"/>
              <w:rPr>
                <w:rFonts w:ascii="Arial" w:hAnsi="Arial" w:cs="Arial"/>
                <w:color w:val="000000" w:themeColor="text1"/>
              </w:rPr>
            </w:pPr>
            <w:r>
              <w:rPr>
                <w:rFonts w:ascii="Arial" w:hAnsi="Arial" w:cs="Arial"/>
                <w:color w:val="000000" w:themeColor="text1"/>
              </w:rPr>
              <w:t>Talking to friends</w:t>
            </w:r>
          </w:p>
        </w:tc>
        <w:tc>
          <w:tcPr>
            <w:tcW w:w="2400" w:type="dxa"/>
          </w:tcPr>
          <w:p w14:paraId="63D83146" w14:textId="77777777" w:rsidR="005145CA" w:rsidRDefault="005145CA" w:rsidP="00594E83">
            <w:pPr>
              <w:pStyle w:val="Prrafodelista"/>
              <w:spacing w:line="259" w:lineRule="auto"/>
              <w:ind w:left="0"/>
              <w:jc w:val="both"/>
              <w:rPr>
                <w:rFonts w:ascii="Arial" w:hAnsi="Arial" w:cs="Arial"/>
                <w:color w:val="000000" w:themeColor="text1"/>
              </w:rPr>
            </w:pPr>
          </w:p>
        </w:tc>
        <w:tc>
          <w:tcPr>
            <w:tcW w:w="2400" w:type="dxa"/>
          </w:tcPr>
          <w:p w14:paraId="77E734E7" w14:textId="77777777" w:rsidR="005145CA" w:rsidRDefault="005145CA" w:rsidP="00594E83">
            <w:pPr>
              <w:pStyle w:val="Prrafodelista"/>
              <w:spacing w:line="259" w:lineRule="auto"/>
              <w:ind w:left="0"/>
              <w:jc w:val="both"/>
              <w:rPr>
                <w:rFonts w:ascii="Arial" w:hAnsi="Arial" w:cs="Arial"/>
                <w:color w:val="000000" w:themeColor="text1"/>
              </w:rPr>
            </w:pPr>
          </w:p>
        </w:tc>
      </w:tr>
      <w:tr w:rsidR="005145CA" w14:paraId="76043AA3" w14:textId="77777777" w:rsidTr="00594E83">
        <w:trPr>
          <w:trHeight w:val="383"/>
        </w:trPr>
        <w:tc>
          <w:tcPr>
            <w:tcW w:w="2399" w:type="dxa"/>
          </w:tcPr>
          <w:p w14:paraId="2D144426" w14:textId="77777777" w:rsidR="005145CA" w:rsidRDefault="005145CA" w:rsidP="00594E83">
            <w:pPr>
              <w:pStyle w:val="Prrafodelista"/>
              <w:spacing w:line="259" w:lineRule="auto"/>
              <w:ind w:left="0"/>
              <w:jc w:val="both"/>
              <w:rPr>
                <w:rFonts w:ascii="Arial" w:hAnsi="Arial" w:cs="Arial"/>
                <w:color w:val="000000" w:themeColor="text1"/>
              </w:rPr>
            </w:pPr>
            <w:r>
              <w:rPr>
                <w:rFonts w:ascii="Arial" w:hAnsi="Arial" w:cs="Arial"/>
                <w:color w:val="000000" w:themeColor="text1"/>
              </w:rPr>
              <w:t>Collecting stickers</w:t>
            </w:r>
          </w:p>
        </w:tc>
        <w:tc>
          <w:tcPr>
            <w:tcW w:w="2400" w:type="dxa"/>
          </w:tcPr>
          <w:p w14:paraId="7D874256" w14:textId="77777777" w:rsidR="005145CA" w:rsidRDefault="005145CA" w:rsidP="00594E83">
            <w:pPr>
              <w:pStyle w:val="Prrafodelista"/>
              <w:spacing w:line="259" w:lineRule="auto"/>
              <w:ind w:left="0"/>
              <w:jc w:val="both"/>
              <w:rPr>
                <w:rFonts w:ascii="Arial" w:hAnsi="Arial" w:cs="Arial"/>
                <w:color w:val="000000" w:themeColor="text1"/>
              </w:rPr>
            </w:pPr>
          </w:p>
        </w:tc>
        <w:tc>
          <w:tcPr>
            <w:tcW w:w="2400" w:type="dxa"/>
          </w:tcPr>
          <w:p w14:paraId="4908E9F5" w14:textId="77777777" w:rsidR="005145CA" w:rsidRDefault="005145CA" w:rsidP="00594E83">
            <w:pPr>
              <w:pStyle w:val="Prrafodelista"/>
              <w:spacing w:line="259" w:lineRule="auto"/>
              <w:ind w:left="0"/>
              <w:jc w:val="both"/>
              <w:rPr>
                <w:rFonts w:ascii="Arial" w:hAnsi="Arial" w:cs="Arial"/>
                <w:color w:val="000000" w:themeColor="text1"/>
              </w:rPr>
            </w:pPr>
          </w:p>
        </w:tc>
      </w:tr>
    </w:tbl>
    <w:p w14:paraId="1B4A68DE" w14:textId="77777777" w:rsidR="005145CA" w:rsidRDefault="005145CA" w:rsidP="005145CA">
      <w:pPr>
        <w:rPr>
          <w:rFonts w:ascii="Arial" w:hAnsi="Arial" w:cs="Arial"/>
        </w:rPr>
      </w:pPr>
    </w:p>
    <w:p w14:paraId="10A5C4A0" w14:textId="77777777" w:rsidR="005145CA" w:rsidRDefault="005145CA" w:rsidP="005145CA">
      <w:pPr>
        <w:rPr>
          <w:rFonts w:ascii="Arial" w:hAnsi="Arial" w:cs="Arial"/>
        </w:rPr>
      </w:pPr>
    </w:p>
    <w:p w14:paraId="4274D58A" w14:textId="77777777" w:rsidR="005145CA" w:rsidRDefault="005145CA" w:rsidP="005145CA">
      <w:pPr>
        <w:rPr>
          <w:rFonts w:ascii="Arial" w:hAnsi="Arial" w:cs="Arial"/>
        </w:rPr>
      </w:pPr>
    </w:p>
    <w:p w14:paraId="1730D771" w14:textId="77777777" w:rsidR="005145CA" w:rsidRDefault="005145CA" w:rsidP="005145CA">
      <w:pPr>
        <w:rPr>
          <w:rFonts w:ascii="Arial" w:hAnsi="Arial" w:cs="Arial"/>
        </w:rPr>
      </w:pPr>
    </w:p>
    <w:p w14:paraId="47C5C864" w14:textId="77777777" w:rsidR="005145CA" w:rsidRDefault="005145CA" w:rsidP="005145CA">
      <w:pPr>
        <w:rPr>
          <w:rFonts w:ascii="Arial" w:hAnsi="Arial" w:cs="Arial"/>
        </w:rPr>
      </w:pPr>
    </w:p>
    <w:p w14:paraId="09A582F7" w14:textId="77777777" w:rsidR="005145CA" w:rsidRDefault="005145CA" w:rsidP="005145CA">
      <w:pPr>
        <w:rPr>
          <w:rFonts w:ascii="Arial" w:hAnsi="Arial" w:cs="Arial"/>
        </w:rPr>
      </w:pPr>
    </w:p>
    <w:p w14:paraId="2D9E0104" w14:textId="77777777" w:rsidR="005145CA" w:rsidRDefault="005145CA" w:rsidP="005145CA">
      <w:pPr>
        <w:rPr>
          <w:rFonts w:ascii="Arial" w:hAnsi="Arial" w:cs="Arial"/>
        </w:rPr>
      </w:pPr>
    </w:p>
    <w:p w14:paraId="2199D4A4" w14:textId="77134E15" w:rsidR="005145CA" w:rsidRPr="003C72CC" w:rsidRDefault="005145CA" w:rsidP="002C2554">
      <w:pPr>
        <w:rPr>
          <w:rFonts w:ascii="Arial" w:hAnsi="Arial" w:cs="Arial"/>
          <w:b/>
        </w:rPr>
      </w:pPr>
      <w:r w:rsidRPr="00C82329">
        <w:rPr>
          <w:rFonts w:ascii="Arial" w:hAnsi="Arial" w:cs="Arial"/>
          <w:b/>
        </w:rPr>
        <w:lastRenderedPageBreak/>
        <w:t xml:space="preserve">Annex # </w:t>
      </w:r>
      <w:r>
        <w:rPr>
          <w:rFonts w:ascii="Arial" w:hAnsi="Arial" w:cs="Arial"/>
          <w:b/>
        </w:rPr>
        <w:t>5</w:t>
      </w:r>
    </w:p>
    <w:p w14:paraId="257F576B" w14:textId="6A6F57DC" w:rsidR="005145CA" w:rsidRDefault="002C2554" w:rsidP="005145CA">
      <w:pPr>
        <w:jc w:val="right"/>
        <w:rPr>
          <w:rFonts w:ascii="Arial" w:hAnsi="Arial" w:cs="Arial"/>
        </w:rPr>
      </w:pPr>
      <w:r>
        <w:rPr>
          <w:noProof/>
        </w:rPr>
        <w:drawing>
          <wp:anchor distT="0" distB="0" distL="114300" distR="114300" simplePos="0" relativeHeight="251697664" behindDoc="1" locked="0" layoutInCell="1" allowOverlap="1" wp14:anchorId="2189103B" wp14:editId="0C13E55B">
            <wp:simplePos x="0" y="0"/>
            <wp:positionH relativeFrom="page">
              <wp:posOffset>3926205</wp:posOffset>
            </wp:positionH>
            <wp:positionV relativeFrom="page">
              <wp:posOffset>1604010</wp:posOffset>
            </wp:positionV>
            <wp:extent cx="2984500" cy="2298700"/>
            <wp:effectExtent l="0" t="0" r="6350" b="6350"/>
            <wp:wrapNone/>
            <wp:docPr id="60" name="_x000016" descr="Dibujo de un cubo de hielo derritiendose con la palabra derrite debajo. " title="Dibujo a color de un cubo de hie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16"/>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984500" cy="2298700"/>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98688" behindDoc="1" locked="0" layoutInCell="1" allowOverlap="1" wp14:anchorId="56F87474" wp14:editId="50094FAE">
            <wp:simplePos x="0" y="0"/>
            <wp:positionH relativeFrom="margin">
              <wp:posOffset>-19050</wp:posOffset>
            </wp:positionH>
            <wp:positionV relativeFrom="page">
              <wp:posOffset>1590675</wp:posOffset>
            </wp:positionV>
            <wp:extent cx="2984500" cy="2298700"/>
            <wp:effectExtent l="0" t="0" r="6350" b="6350"/>
            <wp:wrapNone/>
            <wp:docPr id="55" name="_x000012" descr="Dibujo a color de un serrucho con la palabra serrucho debajo." title="Dibujo a color de un serruc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12"/>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984500" cy="2298700"/>
                    </a:xfrm>
                    <a:prstGeom prst="rect">
                      <a:avLst/>
                    </a:prstGeom>
                    <a:noFill/>
                  </pic:spPr>
                </pic:pic>
              </a:graphicData>
            </a:graphic>
            <wp14:sizeRelH relativeFrom="page">
              <wp14:pctWidth>0</wp14:pctWidth>
            </wp14:sizeRelH>
            <wp14:sizeRelV relativeFrom="page">
              <wp14:pctHeight>0</wp14:pctHeight>
            </wp14:sizeRelV>
          </wp:anchor>
        </w:drawing>
      </w:r>
    </w:p>
    <w:p w14:paraId="2149746C" w14:textId="63E1D9D9" w:rsidR="005145CA" w:rsidRDefault="005145CA" w:rsidP="005145CA">
      <w:pPr>
        <w:rPr>
          <w:rFonts w:ascii="Arial" w:hAnsi="Arial" w:cs="Arial"/>
        </w:rPr>
      </w:pPr>
    </w:p>
    <w:p w14:paraId="1A0410D4" w14:textId="1DBE5442" w:rsidR="005145CA" w:rsidRDefault="005145CA" w:rsidP="005145CA">
      <w:pPr>
        <w:rPr>
          <w:rFonts w:ascii="Arial" w:hAnsi="Arial" w:cs="Arial"/>
        </w:rPr>
      </w:pPr>
    </w:p>
    <w:p w14:paraId="29065455" w14:textId="33E94BC8" w:rsidR="005145CA" w:rsidRDefault="005145CA" w:rsidP="005145CA">
      <w:pPr>
        <w:rPr>
          <w:rFonts w:ascii="Arial" w:hAnsi="Arial" w:cs="Arial"/>
        </w:rPr>
      </w:pPr>
    </w:p>
    <w:p w14:paraId="72DE0702" w14:textId="2C338988" w:rsidR="005145CA" w:rsidRPr="003C72CC" w:rsidRDefault="005145CA" w:rsidP="005145CA">
      <w:pPr>
        <w:rPr>
          <w:rFonts w:ascii="Arial" w:hAnsi="Arial" w:cs="Arial"/>
        </w:rPr>
      </w:pPr>
    </w:p>
    <w:p w14:paraId="0FB06F1A" w14:textId="77777777" w:rsidR="002C2554" w:rsidRDefault="002C2554" w:rsidP="002C2554">
      <w:pPr>
        <w:framePr w:w="1559" w:wrap="auto" w:vAnchor="page" w:hAnchor="page" w:x="2941" w:y="4846"/>
        <w:widowControl w:val="0"/>
        <w:autoSpaceDE w:val="0"/>
        <w:autoSpaceDN w:val="0"/>
        <w:spacing w:after="0" w:line="770" w:lineRule="exact"/>
        <w:jc w:val="center"/>
        <w:rPr>
          <w:rFonts w:ascii="Times New Roman"/>
          <w:color w:val="000000"/>
          <w:sz w:val="72"/>
        </w:rPr>
      </w:pPr>
      <w:r>
        <w:rPr>
          <w:rFonts w:ascii="WDOSHK+HelloMissThang"/>
          <w:color w:val="221E1F"/>
          <w:sz w:val="72"/>
        </w:rPr>
        <w:t>saw</w:t>
      </w:r>
    </w:p>
    <w:p w14:paraId="4CBA1D77" w14:textId="77777777" w:rsidR="002C2554" w:rsidRDefault="002C2554" w:rsidP="002C2554">
      <w:pPr>
        <w:framePr w:w="1908" w:wrap="auto" w:vAnchor="page" w:hAnchor="page" w:x="7411" w:y="4891"/>
        <w:widowControl w:val="0"/>
        <w:autoSpaceDE w:val="0"/>
        <w:autoSpaceDN w:val="0"/>
        <w:spacing w:after="0" w:line="770" w:lineRule="exact"/>
        <w:jc w:val="center"/>
        <w:rPr>
          <w:rFonts w:ascii="Times New Roman"/>
          <w:color w:val="000000"/>
          <w:sz w:val="72"/>
        </w:rPr>
      </w:pPr>
      <w:r>
        <w:rPr>
          <w:rFonts w:ascii="WDOSHK+HelloMissThang"/>
          <w:color w:val="221E1F"/>
          <w:sz w:val="72"/>
        </w:rPr>
        <w:t>thaw</w:t>
      </w:r>
    </w:p>
    <w:p w14:paraId="4ABFD887" w14:textId="57953441" w:rsidR="005145CA" w:rsidRPr="003C72CC" w:rsidRDefault="005145CA" w:rsidP="005145CA">
      <w:pPr>
        <w:rPr>
          <w:rFonts w:ascii="Arial" w:hAnsi="Arial" w:cs="Arial"/>
        </w:rPr>
      </w:pPr>
    </w:p>
    <w:p w14:paraId="3CE2962C" w14:textId="0469E40B" w:rsidR="005145CA" w:rsidRPr="003C72CC" w:rsidRDefault="005145CA" w:rsidP="005145CA">
      <w:pPr>
        <w:rPr>
          <w:rFonts w:ascii="Arial" w:hAnsi="Arial" w:cs="Arial"/>
        </w:rPr>
      </w:pPr>
    </w:p>
    <w:p w14:paraId="5BA7FBBC" w14:textId="77777777" w:rsidR="005145CA" w:rsidRPr="003C72CC" w:rsidRDefault="005145CA" w:rsidP="005145CA">
      <w:pPr>
        <w:rPr>
          <w:rFonts w:ascii="Arial" w:hAnsi="Arial" w:cs="Arial"/>
        </w:rPr>
      </w:pPr>
    </w:p>
    <w:p w14:paraId="56714EC3" w14:textId="50E808A4" w:rsidR="005145CA" w:rsidRPr="003C72CC" w:rsidRDefault="002C2554" w:rsidP="005145CA">
      <w:pPr>
        <w:rPr>
          <w:rFonts w:ascii="Arial" w:hAnsi="Arial" w:cs="Arial"/>
        </w:rPr>
      </w:pPr>
      <w:r>
        <w:rPr>
          <w:noProof/>
        </w:rPr>
        <w:drawing>
          <wp:anchor distT="0" distB="0" distL="114300" distR="114300" simplePos="0" relativeHeight="251702784" behindDoc="1" locked="0" layoutInCell="1" allowOverlap="1" wp14:anchorId="3539A244" wp14:editId="0E5C6A37">
            <wp:simplePos x="0" y="0"/>
            <wp:positionH relativeFrom="page">
              <wp:posOffset>889000</wp:posOffset>
            </wp:positionH>
            <wp:positionV relativeFrom="page">
              <wp:posOffset>4213225</wp:posOffset>
            </wp:positionV>
            <wp:extent cx="2984500" cy="2298700"/>
            <wp:effectExtent l="0" t="0" r="6350" b="6350"/>
            <wp:wrapNone/>
            <wp:docPr id="56" name="_x00003" descr="Dibujo de un barco hundiéndose con la palabra hundió debajo. Tiene un reloj que indica que es pasado." title="Dibujo de un barco hundiéndo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3"/>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984500" cy="2298700"/>
                    </a:xfrm>
                    <a:prstGeom prst="rect">
                      <a:avLst/>
                    </a:prstGeom>
                    <a:noFill/>
                  </pic:spPr>
                </pic:pic>
              </a:graphicData>
            </a:graphic>
            <wp14:sizeRelH relativeFrom="page">
              <wp14:pctWidth>0</wp14:pctWidth>
            </wp14:sizeRelH>
            <wp14:sizeRelV relativeFrom="page">
              <wp14:pctHeight>0</wp14:pctHeight>
            </wp14:sizeRelV>
          </wp:anchor>
        </w:drawing>
      </w:r>
    </w:p>
    <w:p w14:paraId="53E76528" w14:textId="1D3D3A08" w:rsidR="005145CA" w:rsidRPr="003C72CC" w:rsidRDefault="002C2554" w:rsidP="005145CA">
      <w:pPr>
        <w:rPr>
          <w:rFonts w:ascii="Arial" w:hAnsi="Arial" w:cs="Arial"/>
        </w:rPr>
      </w:pPr>
      <w:r>
        <w:rPr>
          <w:noProof/>
        </w:rPr>
        <w:drawing>
          <wp:anchor distT="0" distB="0" distL="114300" distR="114300" simplePos="0" relativeHeight="251700736" behindDoc="1" locked="0" layoutInCell="1" allowOverlap="1" wp14:anchorId="2BCA7EA1" wp14:editId="4137A1AA">
            <wp:simplePos x="0" y="0"/>
            <wp:positionH relativeFrom="page">
              <wp:posOffset>3860800</wp:posOffset>
            </wp:positionH>
            <wp:positionV relativeFrom="page">
              <wp:posOffset>4213225</wp:posOffset>
            </wp:positionV>
            <wp:extent cx="2984500" cy="2298700"/>
            <wp:effectExtent l="0" t="0" r="6350" b="6350"/>
            <wp:wrapNone/>
            <wp:docPr id="58" name="_x00006" descr="Dibujo de dos niños, uno dando un regalo a otro y con la palabra gracias escrita debajo. " title="Dibujo de palitos de dos niñ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6"/>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984500" cy="2298700"/>
                    </a:xfrm>
                    <a:prstGeom prst="rect">
                      <a:avLst/>
                    </a:prstGeom>
                    <a:noFill/>
                  </pic:spPr>
                </pic:pic>
              </a:graphicData>
            </a:graphic>
            <wp14:sizeRelH relativeFrom="page">
              <wp14:pctWidth>0</wp14:pctWidth>
            </wp14:sizeRelH>
            <wp14:sizeRelV relativeFrom="page">
              <wp14:pctHeight>0</wp14:pctHeight>
            </wp14:sizeRelV>
          </wp:anchor>
        </w:drawing>
      </w:r>
    </w:p>
    <w:p w14:paraId="6F2092F5" w14:textId="1C50A0A6" w:rsidR="005145CA" w:rsidRPr="003C72CC" w:rsidRDefault="005145CA" w:rsidP="005145CA">
      <w:pPr>
        <w:rPr>
          <w:rFonts w:ascii="Arial" w:hAnsi="Arial" w:cs="Arial"/>
        </w:rPr>
      </w:pPr>
    </w:p>
    <w:p w14:paraId="4FB2C2A1" w14:textId="778CDB56" w:rsidR="005145CA" w:rsidRDefault="005145CA" w:rsidP="005145CA">
      <w:pPr>
        <w:rPr>
          <w:b/>
        </w:rPr>
      </w:pPr>
    </w:p>
    <w:p w14:paraId="17E17D9F" w14:textId="77777777" w:rsidR="005145CA" w:rsidRDefault="005145CA" w:rsidP="005145CA">
      <w:pPr>
        <w:rPr>
          <w:b/>
        </w:rPr>
      </w:pPr>
      <w:r>
        <w:tab/>
      </w:r>
      <w:r>
        <w:tab/>
      </w:r>
      <w:r>
        <w:tab/>
      </w:r>
      <w:r>
        <w:tab/>
      </w:r>
      <w:r>
        <w:tab/>
      </w:r>
      <w:r>
        <w:tab/>
      </w:r>
      <w:r>
        <w:tab/>
      </w:r>
      <w:r>
        <w:tab/>
      </w:r>
      <w:r>
        <w:tab/>
      </w:r>
      <w:r>
        <w:tab/>
      </w:r>
      <w:r>
        <w:tab/>
      </w:r>
      <w:r>
        <w:tab/>
      </w:r>
      <w:r>
        <w:tab/>
      </w:r>
      <w:r>
        <w:tab/>
      </w:r>
    </w:p>
    <w:p w14:paraId="791DF9FF" w14:textId="77777777" w:rsidR="002C2554" w:rsidRDefault="002C2554" w:rsidP="002C2554">
      <w:pPr>
        <w:framePr w:w="1757" w:wrap="auto" w:vAnchor="page" w:hAnchor="page" w:x="2641" w:y="9001"/>
        <w:widowControl w:val="0"/>
        <w:autoSpaceDE w:val="0"/>
        <w:autoSpaceDN w:val="0"/>
        <w:spacing w:after="0" w:line="770" w:lineRule="exact"/>
        <w:jc w:val="center"/>
        <w:rPr>
          <w:rFonts w:ascii="Times New Roman"/>
          <w:color w:val="000000"/>
          <w:sz w:val="72"/>
        </w:rPr>
      </w:pPr>
      <w:r>
        <w:rPr>
          <w:rFonts w:ascii="WDOSHK+HelloMissThang"/>
          <w:color w:val="221E1F"/>
          <w:sz w:val="72"/>
        </w:rPr>
        <w:t>sank</w:t>
      </w:r>
    </w:p>
    <w:p w14:paraId="1562FD4A" w14:textId="77777777" w:rsidR="002C2554" w:rsidRDefault="002C2554" w:rsidP="002C2554">
      <w:pPr>
        <w:framePr w:w="2106" w:wrap="auto" w:vAnchor="page" w:hAnchor="page" w:x="7351" w:y="8941"/>
        <w:widowControl w:val="0"/>
        <w:autoSpaceDE w:val="0"/>
        <w:autoSpaceDN w:val="0"/>
        <w:spacing w:after="0" w:line="770" w:lineRule="exact"/>
        <w:jc w:val="center"/>
        <w:rPr>
          <w:rFonts w:ascii="Times New Roman"/>
          <w:color w:val="000000"/>
          <w:sz w:val="72"/>
        </w:rPr>
      </w:pPr>
      <w:r>
        <w:rPr>
          <w:rFonts w:ascii="WDOSHK+HelloMissThang"/>
          <w:color w:val="221E1F"/>
          <w:sz w:val="72"/>
        </w:rPr>
        <w:t>thank</w:t>
      </w:r>
    </w:p>
    <w:p w14:paraId="409CFC27" w14:textId="51C5F7F4" w:rsidR="005145CA" w:rsidRDefault="005145CA" w:rsidP="005145CA">
      <w:pPr>
        <w:spacing w:after="160" w:line="259" w:lineRule="auto"/>
        <w:jc w:val="both"/>
      </w:pPr>
    </w:p>
    <w:p w14:paraId="61823144" w14:textId="77777777" w:rsidR="005145CA" w:rsidRDefault="005145CA" w:rsidP="005145CA">
      <w:pPr>
        <w:spacing w:after="160" w:line="259" w:lineRule="auto"/>
        <w:jc w:val="both"/>
      </w:pPr>
    </w:p>
    <w:p w14:paraId="5AA8FA62" w14:textId="77777777" w:rsidR="005145CA" w:rsidRPr="00A715AE" w:rsidRDefault="005145CA" w:rsidP="005145CA">
      <w:pPr>
        <w:jc w:val="center"/>
      </w:pPr>
    </w:p>
    <w:p w14:paraId="1F9A6509" w14:textId="77777777" w:rsidR="005145CA" w:rsidRDefault="005145CA" w:rsidP="005145CA">
      <w:pPr>
        <w:spacing w:after="0" w:line="0" w:lineRule="atLeast"/>
        <w:jc w:val="center"/>
        <w:rPr>
          <w:rFonts w:ascii="Arial"/>
          <w:color w:val="FF0000"/>
          <w:sz w:val="2"/>
        </w:rPr>
      </w:pPr>
      <w:bookmarkStart w:id="4" w:name="br1"/>
      <w:bookmarkEnd w:id="4"/>
    </w:p>
    <w:p w14:paraId="0122BF2C" w14:textId="77777777" w:rsidR="005145CA" w:rsidRDefault="005145CA" w:rsidP="005145CA">
      <w:pPr>
        <w:framePr w:w="646" w:wrap="auto" w:hAnchor="text" w:x="2554" w:y="13006"/>
        <w:widowControl w:val="0"/>
        <w:autoSpaceDE w:val="0"/>
        <w:autoSpaceDN w:val="0"/>
        <w:spacing w:after="0" w:line="217" w:lineRule="exact"/>
        <w:jc w:val="center"/>
        <w:rPr>
          <w:rFonts w:ascii="JCQVUC+HelloEngineer"/>
          <w:color w:val="000000"/>
          <w:sz w:val="28"/>
        </w:rPr>
      </w:pPr>
    </w:p>
    <w:p w14:paraId="2D0CB79A" w14:textId="77777777" w:rsidR="005145CA" w:rsidRDefault="005145CA" w:rsidP="005145CA">
      <w:pPr>
        <w:framePr w:w="1428" w:wrap="auto" w:hAnchor="text" w:x="2163" w:y="13342"/>
        <w:widowControl w:val="0"/>
        <w:autoSpaceDE w:val="0"/>
        <w:autoSpaceDN w:val="0"/>
        <w:spacing w:after="0" w:line="217" w:lineRule="exact"/>
        <w:jc w:val="center"/>
        <w:rPr>
          <w:rFonts w:ascii="JCQVUC+HelloEngineer"/>
          <w:color w:val="000000"/>
          <w:sz w:val="28"/>
        </w:rPr>
      </w:pPr>
    </w:p>
    <w:p w14:paraId="5BEC66C3" w14:textId="77777777" w:rsidR="005145CA" w:rsidRDefault="005145CA" w:rsidP="005145CA">
      <w:pPr>
        <w:spacing w:after="0" w:line="0" w:lineRule="atLeast"/>
        <w:jc w:val="center"/>
        <w:rPr>
          <w:rFonts w:ascii="Arial"/>
          <w:color w:val="FF0000"/>
          <w:sz w:val="2"/>
        </w:rPr>
      </w:pPr>
    </w:p>
    <w:p w14:paraId="6380C834" w14:textId="641E6CBF" w:rsidR="005145CA" w:rsidRDefault="005145CA" w:rsidP="005145CA">
      <w:pPr>
        <w:spacing w:after="0" w:line="0" w:lineRule="atLeast"/>
        <w:jc w:val="center"/>
        <w:rPr>
          <w:rFonts w:ascii="Arial"/>
          <w:color w:val="FF0000"/>
          <w:sz w:val="2"/>
        </w:rPr>
      </w:pPr>
      <w:bookmarkStart w:id="5" w:name="br5"/>
      <w:bookmarkEnd w:id="5"/>
    </w:p>
    <w:p w14:paraId="68AD55CE" w14:textId="1794DCAD" w:rsidR="005145CA" w:rsidRDefault="005145CA" w:rsidP="005145CA">
      <w:pPr>
        <w:spacing w:after="0" w:line="0" w:lineRule="atLeast"/>
        <w:jc w:val="center"/>
        <w:rPr>
          <w:rFonts w:ascii="Arial"/>
          <w:color w:val="FF0000"/>
          <w:sz w:val="2"/>
        </w:rPr>
      </w:pPr>
      <w:r w:rsidRPr="3F8C9A13">
        <w:rPr>
          <w:rFonts w:ascii="Arial"/>
          <w:color w:val="FF0000"/>
          <w:sz w:val="2"/>
          <w:szCs w:val="2"/>
        </w:rPr>
        <w:br w:type="page"/>
      </w:r>
    </w:p>
    <w:p w14:paraId="5CC1BA58" w14:textId="77777777" w:rsidR="005145CA" w:rsidRDefault="005145CA" w:rsidP="00594E83">
      <w:pPr>
        <w:framePr w:w="1506" w:wrap="auto" w:vAnchor="page" w:hAnchor="page" w:x="2956" w:y="6136"/>
        <w:widowControl w:val="0"/>
        <w:autoSpaceDE w:val="0"/>
        <w:autoSpaceDN w:val="0"/>
        <w:spacing w:after="0" w:line="770" w:lineRule="exact"/>
        <w:jc w:val="center"/>
        <w:rPr>
          <w:rFonts w:ascii="Times New Roman"/>
          <w:color w:val="000000"/>
          <w:sz w:val="72"/>
        </w:rPr>
      </w:pPr>
      <w:r>
        <w:rPr>
          <w:rFonts w:ascii="WDOSHK+HelloMissThang"/>
          <w:color w:val="221E1F"/>
          <w:sz w:val="72"/>
        </w:rPr>
        <w:lastRenderedPageBreak/>
        <w:t>sink</w:t>
      </w:r>
    </w:p>
    <w:p w14:paraId="0F169B23" w14:textId="77777777" w:rsidR="005145CA" w:rsidRDefault="005145CA" w:rsidP="00594E83">
      <w:pPr>
        <w:framePr w:w="1856" w:wrap="auto" w:vAnchor="page" w:hAnchor="page" w:x="7366" w:y="6181"/>
        <w:widowControl w:val="0"/>
        <w:autoSpaceDE w:val="0"/>
        <w:autoSpaceDN w:val="0"/>
        <w:spacing w:after="0" w:line="770" w:lineRule="exact"/>
        <w:jc w:val="center"/>
        <w:rPr>
          <w:rFonts w:ascii="Times New Roman"/>
          <w:color w:val="000000"/>
          <w:sz w:val="72"/>
        </w:rPr>
      </w:pPr>
      <w:r>
        <w:rPr>
          <w:rFonts w:ascii="WDOSHK+HelloMissThang"/>
          <w:color w:val="221E1F"/>
          <w:sz w:val="72"/>
        </w:rPr>
        <w:t>think</w:t>
      </w:r>
    </w:p>
    <w:p w14:paraId="18323960" w14:textId="77777777" w:rsidR="005145CA" w:rsidRDefault="005145CA" w:rsidP="00594E83">
      <w:pPr>
        <w:framePr w:w="1529" w:wrap="auto" w:vAnchor="page" w:hAnchor="page" w:x="2956" w:y="9796"/>
        <w:widowControl w:val="0"/>
        <w:autoSpaceDE w:val="0"/>
        <w:autoSpaceDN w:val="0"/>
        <w:spacing w:after="0" w:line="770" w:lineRule="exact"/>
        <w:jc w:val="center"/>
        <w:rPr>
          <w:rFonts w:ascii="Times New Roman"/>
          <w:color w:val="000000"/>
          <w:sz w:val="72"/>
        </w:rPr>
      </w:pPr>
      <w:r>
        <w:rPr>
          <w:rFonts w:ascii="WDOSHK+HelloMissThang"/>
          <w:color w:val="221E1F"/>
          <w:sz w:val="72"/>
        </w:rPr>
        <w:t>sick</w:t>
      </w:r>
    </w:p>
    <w:p w14:paraId="59CFDD7B" w14:textId="77777777" w:rsidR="005145CA" w:rsidRDefault="005145CA" w:rsidP="00594E83">
      <w:pPr>
        <w:framePr w:w="1878" w:wrap="auto" w:vAnchor="page" w:hAnchor="page" w:x="7581" w:y="9871"/>
        <w:widowControl w:val="0"/>
        <w:autoSpaceDE w:val="0"/>
        <w:autoSpaceDN w:val="0"/>
        <w:spacing w:after="0" w:line="770" w:lineRule="exact"/>
        <w:jc w:val="center"/>
        <w:rPr>
          <w:rFonts w:ascii="Times New Roman"/>
          <w:color w:val="000000"/>
          <w:sz w:val="72"/>
        </w:rPr>
      </w:pPr>
      <w:r>
        <w:rPr>
          <w:rFonts w:ascii="WDOSHK+HelloMissThang"/>
          <w:color w:val="221E1F"/>
          <w:sz w:val="72"/>
        </w:rPr>
        <w:t>thick</w:t>
      </w:r>
    </w:p>
    <w:p w14:paraId="563D8381" w14:textId="77777777" w:rsidR="00594E83" w:rsidRDefault="00594E83" w:rsidP="00594E83">
      <w:pPr>
        <w:framePr w:w="1965" w:wrap="auto" w:vAnchor="page" w:hAnchor="page" w:x="2806" w:y="2431"/>
        <w:widowControl w:val="0"/>
        <w:autoSpaceDE w:val="0"/>
        <w:autoSpaceDN w:val="0"/>
        <w:spacing w:after="0" w:line="770" w:lineRule="exact"/>
        <w:jc w:val="center"/>
        <w:rPr>
          <w:rFonts w:ascii="Times New Roman"/>
          <w:color w:val="000000"/>
          <w:sz w:val="72"/>
        </w:rPr>
      </w:pPr>
      <w:r>
        <w:rPr>
          <w:rFonts w:ascii="WDOSHK+HelloMissThang"/>
          <w:color w:val="221E1F"/>
          <w:sz w:val="72"/>
        </w:rPr>
        <w:t>sings</w:t>
      </w:r>
    </w:p>
    <w:p w14:paraId="1B250B41" w14:textId="77777777" w:rsidR="00594E83" w:rsidRDefault="00594E83" w:rsidP="00594E83">
      <w:pPr>
        <w:framePr w:w="2314" w:wrap="auto" w:vAnchor="page" w:hAnchor="page" w:x="7321" w:y="2476"/>
        <w:widowControl w:val="0"/>
        <w:autoSpaceDE w:val="0"/>
        <w:autoSpaceDN w:val="0"/>
        <w:spacing w:after="0" w:line="770" w:lineRule="exact"/>
        <w:jc w:val="center"/>
        <w:rPr>
          <w:rFonts w:ascii="Times New Roman"/>
          <w:color w:val="000000"/>
          <w:sz w:val="72"/>
        </w:rPr>
      </w:pPr>
      <w:r>
        <w:rPr>
          <w:rFonts w:ascii="WDOSHK+HelloMissThang"/>
          <w:color w:val="221E1F"/>
          <w:sz w:val="72"/>
        </w:rPr>
        <w:t>things</w:t>
      </w:r>
    </w:p>
    <w:p w14:paraId="1670AE13" w14:textId="33CE1944" w:rsidR="005145CA" w:rsidRDefault="00594E83" w:rsidP="005145CA">
      <w:pPr>
        <w:spacing w:after="0" w:line="0" w:lineRule="atLeast"/>
        <w:jc w:val="center"/>
        <w:rPr>
          <w:rFonts w:ascii="Arial"/>
          <w:color w:val="FF0000"/>
          <w:sz w:val="2"/>
        </w:rPr>
      </w:pPr>
      <w:r>
        <w:rPr>
          <w:noProof/>
        </w:rPr>
        <w:drawing>
          <wp:anchor distT="0" distB="0" distL="114300" distR="114300" simplePos="0" relativeHeight="251699712" behindDoc="1" locked="0" layoutInCell="1" allowOverlap="1" wp14:anchorId="552904E6" wp14:editId="378A4936">
            <wp:simplePos x="0" y="0"/>
            <wp:positionH relativeFrom="page">
              <wp:posOffset>3879850</wp:posOffset>
            </wp:positionH>
            <wp:positionV relativeFrom="page">
              <wp:posOffset>88900</wp:posOffset>
            </wp:positionV>
            <wp:extent cx="2984500" cy="2298700"/>
            <wp:effectExtent l="0" t="0" r="6350" b="6350"/>
            <wp:wrapNone/>
            <wp:docPr id="59" name="_x00007" descr="Dibujo de un vaso, un libro y un silbato con la palabra cosas escrita debajo. " title="Dibujo de varios obj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7"/>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984500" cy="2298700"/>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01760" behindDoc="1" locked="0" layoutInCell="1" allowOverlap="1" wp14:anchorId="0EA92A48" wp14:editId="65B2728F">
            <wp:simplePos x="0" y="0"/>
            <wp:positionH relativeFrom="page">
              <wp:posOffset>898525</wp:posOffset>
            </wp:positionH>
            <wp:positionV relativeFrom="page">
              <wp:posOffset>98425</wp:posOffset>
            </wp:positionV>
            <wp:extent cx="2984500" cy="2298700"/>
            <wp:effectExtent l="0" t="0" r="6350" b="6350"/>
            <wp:wrapNone/>
            <wp:docPr id="57" name="_x00004" descr="Dibujo de una niña cantando con la palabra canta escrita debajo. " title="Dibujo de una niña cantan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4"/>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984500" cy="2298700"/>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91520" behindDoc="1" locked="0" layoutInCell="1" allowOverlap="1" wp14:anchorId="5AB54530" wp14:editId="1DBCDFAA">
            <wp:simplePos x="0" y="0"/>
            <wp:positionH relativeFrom="page">
              <wp:posOffset>3870325</wp:posOffset>
            </wp:positionH>
            <wp:positionV relativeFrom="page">
              <wp:posOffset>2403475</wp:posOffset>
            </wp:positionV>
            <wp:extent cx="2984500" cy="2298700"/>
            <wp:effectExtent l="0" t="0" r="6350" b="6350"/>
            <wp:wrapNone/>
            <wp:docPr id="65" name="_x000022" descr="Dibujo de un niño pensando con la palabra pesar escrita debajo. " title="Dibujo de un niño pensan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22"/>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984500" cy="2298700"/>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94592" behindDoc="1" locked="0" layoutInCell="1" allowOverlap="1" wp14:anchorId="7B76CC26" wp14:editId="216D5D13">
            <wp:simplePos x="0" y="0"/>
            <wp:positionH relativeFrom="page">
              <wp:posOffset>898525</wp:posOffset>
            </wp:positionH>
            <wp:positionV relativeFrom="page">
              <wp:posOffset>2403475</wp:posOffset>
            </wp:positionV>
            <wp:extent cx="2984500" cy="2298700"/>
            <wp:effectExtent l="0" t="0" r="6350" b="6350"/>
            <wp:wrapNone/>
            <wp:docPr id="63" name="_x000018" descr="Dibujo de un lavamanos con la palabra lavamanos escrita debajo. " title="Dibujo de un lavaman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18"/>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984500" cy="2298700"/>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7424" behindDoc="1" locked="0" layoutInCell="1" allowOverlap="1" wp14:anchorId="19FDAD8B" wp14:editId="76CB9B4F">
            <wp:simplePos x="0" y="0"/>
            <wp:positionH relativeFrom="page">
              <wp:posOffset>3892550</wp:posOffset>
            </wp:positionH>
            <wp:positionV relativeFrom="page">
              <wp:posOffset>4752975</wp:posOffset>
            </wp:positionV>
            <wp:extent cx="2984500" cy="2298700"/>
            <wp:effectExtent l="0" t="0" r="6350" b="6350"/>
            <wp:wrapNone/>
            <wp:docPr id="61" name="_x000030" descr="Dibujo de un objeto ancho con la palabra ancho escrita debajo." title="Dibujo de un objeto anc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30"/>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984500" cy="2298700"/>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8448" behindDoc="1" locked="0" layoutInCell="1" allowOverlap="1" wp14:anchorId="3649EB5E" wp14:editId="7C122EE4">
            <wp:simplePos x="0" y="0"/>
            <wp:positionH relativeFrom="page">
              <wp:posOffset>894080</wp:posOffset>
            </wp:positionH>
            <wp:positionV relativeFrom="page">
              <wp:posOffset>4749800</wp:posOffset>
            </wp:positionV>
            <wp:extent cx="2984500" cy="2298700"/>
            <wp:effectExtent l="0" t="0" r="6350" b="6350"/>
            <wp:wrapNone/>
            <wp:docPr id="62" name="_x000026" descr="Dibujo de un niño enfermo con la palabra enfermo escrita debajo. " title="Dibujo de un niño enferm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26"/>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984500" cy="2298700"/>
                    </a:xfrm>
                    <a:prstGeom prst="rect">
                      <a:avLst/>
                    </a:prstGeom>
                    <a:noFill/>
                  </pic:spPr>
                </pic:pic>
              </a:graphicData>
            </a:graphic>
            <wp14:sizeRelH relativeFrom="page">
              <wp14:pctWidth>0</wp14:pctWidth>
            </wp14:sizeRelH>
            <wp14:sizeRelV relativeFrom="page">
              <wp14:pctHeight>0</wp14:pctHeight>
            </wp14:sizeRelV>
          </wp:anchor>
        </w:drawing>
      </w:r>
      <w:r w:rsidR="005145CA" w:rsidRPr="3F8C9A13">
        <w:rPr>
          <w:rFonts w:ascii="Arial"/>
          <w:color w:val="FF0000"/>
          <w:sz w:val="2"/>
          <w:szCs w:val="2"/>
        </w:rPr>
        <w:br w:type="page"/>
      </w:r>
    </w:p>
    <w:p w14:paraId="7BD2C213" w14:textId="12065A54" w:rsidR="005145CA" w:rsidRDefault="00594E83" w:rsidP="005145CA">
      <w:pPr>
        <w:spacing w:after="0" w:line="0" w:lineRule="atLeast"/>
        <w:jc w:val="center"/>
        <w:rPr>
          <w:rFonts w:ascii="Arial"/>
          <w:color w:val="FF0000"/>
          <w:sz w:val="2"/>
        </w:rPr>
      </w:pPr>
      <w:bookmarkStart w:id="6" w:name="br8"/>
      <w:bookmarkEnd w:id="6"/>
      <w:r>
        <w:rPr>
          <w:noProof/>
        </w:rPr>
        <w:lastRenderedPageBreak/>
        <w:drawing>
          <wp:anchor distT="0" distB="0" distL="114300" distR="114300" simplePos="0" relativeHeight="251690496" behindDoc="1" locked="0" layoutInCell="1" allowOverlap="1" wp14:anchorId="73ACF14C" wp14:editId="6ACCF18F">
            <wp:simplePos x="0" y="0"/>
            <wp:positionH relativeFrom="page">
              <wp:posOffset>4013200</wp:posOffset>
            </wp:positionH>
            <wp:positionV relativeFrom="page">
              <wp:posOffset>98425</wp:posOffset>
            </wp:positionV>
            <wp:extent cx="2984500" cy="2298700"/>
            <wp:effectExtent l="0" t="0" r="6350" b="6350"/>
            <wp:wrapNone/>
            <wp:docPr id="27" name="_x000024" descr="Dibujo de un un niño pensando con la palabra pensó escrita debajo.Tiene un reloj que indica que es pasado." title="Dibujo de un un niño pensan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24"/>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984500" cy="2298700"/>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93568" behindDoc="1" locked="0" layoutInCell="1" allowOverlap="1" wp14:anchorId="0D239723" wp14:editId="25C4F3E9">
            <wp:simplePos x="0" y="0"/>
            <wp:positionH relativeFrom="page">
              <wp:posOffset>1041400</wp:posOffset>
            </wp:positionH>
            <wp:positionV relativeFrom="page">
              <wp:posOffset>98425</wp:posOffset>
            </wp:positionV>
            <wp:extent cx="2984500" cy="2298700"/>
            <wp:effectExtent l="0" t="0" r="6350" b="6350"/>
            <wp:wrapNone/>
            <wp:docPr id="64" name="_x000020" descr="Dibujo de un un niño viendo por una lupa con la palabra buscó escrita debajo.Tiene un reloj que indica que es pasado." title="Dibujo de un niño viendo por una lup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20"/>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984500" cy="2298700"/>
                    </a:xfrm>
                    <a:prstGeom prst="rect">
                      <a:avLst/>
                    </a:prstGeom>
                    <a:noFill/>
                  </pic:spPr>
                </pic:pic>
              </a:graphicData>
            </a:graphic>
            <wp14:sizeRelH relativeFrom="page">
              <wp14:pctWidth>0</wp14:pctWidth>
            </wp14:sizeRelH>
            <wp14:sizeRelV relativeFrom="page">
              <wp14:pctHeight>0</wp14:pctHeight>
            </wp14:sizeRelV>
          </wp:anchor>
        </w:drawing>
      </w:r>
    </w:p>
    <w:p w14:paraId="0907C48D" w14:textId="77777777" w:rsidR="005145CA" w:rsidRDefault="005145CA" w:rsidP="005145CA">
      <w:pPr>
        <w:spacing w:after="0" w:line="0" w:lineRule="atLeast"/>
        <w:jc w:val="center"/>
        <w:rPr>
          <w:rFonts w:ascii="Arial"/>
          <w:color w:val="FF0000"/>
          <w:sz w:val="2"/>
        </w:rPr>
      </w:pPr>
    </w:p>
    <w:p w14:paraId="5B16EE72" w14:textId="77777777" w:rsidR="00594E83" w:rsidRDefault="00594E83" w:rsidP="00594E83">
      <w:pPr>
        <w:framePr w:w="1811" w:wrap="auto" w:vAnchor="page" w:hAnchor="page" w:x="7876" w:y="9751"/>
        <w:widowControl w:val="0"/>
        <w:autoSpaceDE w:val="0"/>
        <w:autoSpaceDN w:val="0"/>
        <w:spacing w:after="0" w:line="770" w:lineRule="exact"/>
        <w:jc w:val="center"/>
        <w:rPr>
          <w:rFonts w:ascii="Times New Roman"/>
          <w:color w:val="000000"/>
          <w:sz w:val="72"/>
        </w:rPr>
      </w:pPr>
      <w:r>
        <w:rPr>
          <w:rFonts w:ascii="WDOSHK+HelloMissThang"/>
          <w:color w:val="221E1F"/>
          <w:sz w:val="72"/>
        </w:rPr>
        <w:t>path</w:t>
      </w:r>
    </w:p>
    <w:p w14:paraId="6DC22247" w14:textId="77777777" w:rsidR="00594E83" w:rsidRDefault="00594E83" w:rsidP="00594E83">
      <w:pPr>
        <w:framePr w:w="1846" w:wrap="auto" w:vAnchor="page" w:hAnchor="page" w:x="3061" w:y="9646"/>
        <w:widowControl w:val="0"/>
        <w:autoSpaceDE w:val="0"/>
        <w:autoSpaceDN w:val="0"/>
        <w:spacing w:after="0" w:line="770" w:lineRule="exact"/>
        <w:jc w:val="center"/>
        <w:rPr>
          <w:rFonts w:ascii="Times New Roman"/>
          <w:color w:val="000000"/>
          <w:sz w:val="72"/>
        </w:rPr>
      </w:pPr>
      <w:r>
        <w:rPr>
          <w:rFonts w:ascii="WDOSHK+HelloMissThang"/>
          <w:color w:val="221E1F"/>
          <w:sz w:val="72"/>
        </w:rPr>
        <w:t>pass</w:t>
      </w:r>
    </w:p>
    <w:p w14:paraId="25DF894E" w14:textId="77777777" w:rsidR="00594E83" w:rsidRDefault="00594E83" w:rsidP="00594E83">
      <w:pPr>
        <w:framePr w:w="2293" w:wrap="auto" w:vAnchor="page" w:hAnchor="page" w:x="7606" w:y="6001"/>
        <w:widowControl w:val="0"/>
        <w:autoSpaceDE w:val="0"/>
        <w:autoSpaceDN w:val="0"/>
        <w:spacing w:after="0" w:line="770" w:lineRule="exact"/>
        <w:jc w:val="center"/>
        <w:rPr>
          <w:rFonts w:ascii="Times New Roman"/>
          <w:color w:val="000000"/>
          <w:sz w:val="72"/>
        </w:rPr>
      </w:pPr>
      <w:r>
        <w:rPr>
          <w:rFonts w:ascii="WDOSHK+HelloMissThang"/>
          <w:color w:val="221E1F"/>
          <w:sz w:val="72"/>
        </w:rPr>
        <w:t>mouth</w:t>
      </w:r>
    </w:p>
    <w:p w14:paraId="118075C6" w14:textId="77777777" w:rsidR="00594E83" w:rsidRDefault="00594E83" w:rsidP="00594E83">
      <w:pPr>
        <w:framePr w:w="2332" w:wrap="auto" w:vAnchor="page" w:hAnchor="page" w:x="2866" w:y="6091"/>
        <w:widowControl w:val="0"/>
        <w:autoSpaceDE w:val="0"/>
        <w:autoSpaceDN w:val="0"/>
        <w:spacing w:after="0" w:line="770" w:lineRule="exact"/>
        <w:jc w:val="center"/>
        <w:rPr>
          <w:rFonts w:ascii="Times New Roman"/>
          <w:color w:val="000000"/>
          <w:sz w:val="72"/>
        </w:rPr>
      </w:pPr>
      <w:r>
        <w:rPr>
          <w:rFonts w:ascii="WDOSHK+HelloMissThang"/>
          <w:color w:val="221E1F"/>
          <w:sz w:val="72"/>
        </w:rPr>
        <w:t>mouse</w:t>
      </w:r>
    </w:p>
    <w:p w14:paraId="74B32095" w14:textId="77777777" w:rsidR="00594E83" w:rsidRDefault="00594E83" w:rsidP="00594E83">
      <w:pPr>
        <w:framePr w:w="7388" w:wrap="auto" w:vAnchor="page" w:hAnchor="page" w:x="2581" w:y="2521"/>
        <w:widowControl w:val="0"/>
        <w:autoSpaceDE w:val="0"/>
        <w:autoSpaceDN w:val="0"/>
        <w:spacing w:after="0" w:line="770" w:lineRule="exact"/>
        <w:jc w:val="center"/>
        <w:rPr>
          <w:rFonts w:ascii="Times New Roman"/>
          <w:color w:val="000000"/>
          <w:sz w:val="72"/>
        </w:rPr>
      </w:pPr>
      <w:r>
        <w:rPr>
          <w:rFonts w:ascii="WDOSHK+HelloMissThang"/>
          <w:color w:val="221E1F"/>
          <w:sz w:val="72"/>
        </w:rPr>
        <w:t>sought</w:t>
      </w:r>
      <w:r>
        <w:rPr>
          <w:rFonts w:ascii="Times New Roman"/>
          <w:color w:val="221E1F"/>
          <w:spacing w:val="2032"/>
          <w:sz w:val="72"/>
        </w:rPr>
        <w:t xml:space="preserve"> </w:t>
      </w:r>
      <w:r>
        <w:rPr>
          <w:rFonts w:ascii="WDOSHK+HelloMissThang"/>
          <w:color w:val="221E1F"/>
          <w:sz w:val="72"/>
        </w:rPr>
        <w:t>thought</w:t>
      </w:r>
    </w:p>
    <w:p w14:paraId="0A0BFDFD" w14:textId="37CCBD06" w:rsidR="005145CA" w:rsidRDefault="00594E83" w:rsidP="005145CA">
      <w:pPr>
        <w:spacing w:after="160"/>
        <w:rPr>
          <w:rFonts w:ascii="Arial"/>
          <w:color w:val="FF0000"/>
          <w:sz w:val="2"/>
        </w:rPr>
      </w:pPr>
      <w:r>
        <w:rPr>
          <w:noProof/>
          <w:u w:val="single"/>
        </w:rPr>
        <w:drawing>
          <wp:anchor distT="0" distB="0" distL="114300" distR="114300" simplePos="0" relativeHeight="251684352" behindDoc="1" locked="0" layoutInCell="1" allowOverlap="1" wp14:anchorId="44F6658B" wp14:editId="4E9601B5">
            <wp:simplePos x="0" y="0"/>
            <wp:positionH relativeFrom="page">
              <wp:posOffset>4043680</wp:posOffset>
            </wp:positionH>
            <wp:positionV relativeFrom="page">
              <wp:posOffset>2387600</wp:posOffset>
            </wp:positionV>
            <wp:extent cx="2984500" cy="2298700"/>
            <wp:effectExtent l="0" t="0" r="6350" b="6350"/>
            <wp:wrapNone/>
            <wp:docPr id="70" name="_x000039" descr="Dibujo de un una boca con la palabra boca escrita debajo. " title="Dibujo de un una bo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39"/>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984500" cy="2298700"/>
                    </a:xfrm>
                    <a:prstGeom prst="rect">
                      <a:avLst/>
                    </a:prstGeom>
                    <a:noFill/>
                  </pic:spPr>
                </pic:pic>
              </a:graphicData>
            </a:graphic>
            <wp14:sizeRelH relativeFrom="page">
              <wp14:pctWidth>0</wp14:pctWidth>
            </wp14:sizeRelH>
            <wp14:sizeRelV relativeFrom="page">
              <wp14:pctHeight>0</wp14:pctHeight>
            </wp14:sizeRelV>
          </wp:anchor>
        </w:drawing>
      </w:r>
      <w:r>
        <w:rPr>
          <w:noProof/>
          <w:u w:val="single"/>
        </w:rPr>
        <w:drawing>
          <wp:anchor distT="0" distB="0" distL="114300" distR="114300" simplePos="0" relativeHeight="251686400" behindDoc="1" locked="0" layoutInCell="1" allowOverlap="1" wp14:anchorId="60F94359" wp14:editId="653BE1F5">
            <wp:simplePos x="0" y="0"/>
            <wp:positionH relativeFrom="page">
              <wp:posOffset>1024890</wp:posOffset>
            </wp:positionH>
            <wp:positionV relativeFrom="page">
              <wp:posOffset>2371725</wp:posOffset>
            </wp:positionV>
            <wp:extent cx="2984500" cy="2298700"/>
            <wp:effectExtent l="0" t="0" r="6350" b="6350"/>
            <wp:wrapNone/>
            <wp:docPr id="71" name="_x000035" descr="Dibujo de un un ratón con la palabra ratón escrita debajo. " title="Dibujo de un rat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35"/>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984500" cy="2298700"/>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1280" behindDoc="1" locked="0" layoutInCell="1" allowOverlap="1" wp14:anchorId="3576F1E5" wp14:editId="03BB48A4">
            <wp:simplePos x="0" y="0"/>
            <wp:positionH relativeFrom="page">
              <wp:posOffset>4036060</wp:posOffset>
            </wp:positionH>
            <wp:positionV relativeFrom="page">
              <wp:posOffset>4689475</wp:posOffset>
            </wp:positionV>
            <wp:extent cx="2984500" cy="2298700"/>
            <wp:effectExtent l="0" t="0" r="6350" b="6350"/>
            <wp:wrapNone/>
            <wp:docPr id="68" name="_x000047" descr="Dibujo de un camino con  la palabra camino escrita debajo. " title="Dibujo de un cami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47"/>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984500" cy="2298700"/>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2304" behindDoc="1" locked="0" layoutInCell="1" allowOverlap="1" wp14:anchorId="13368FDA" wp14:editId="0863A30F">
            <wp:simplePos x="0" y="0"/>
            <wp:positionH relativeFrom="page">
              <wp:posOffset>1025525</wp:posOffset>
            </wp:positionH>
            <wp:positionV relativeFrom="margin">
              <wp:posOffset>3606165</wp:posOffset>
            </wp:positionV>
            <wp:extent cx="2984500" cy="2298700"/>
            <wp:effectExtent l="0" t="0" r="6350" b="6350"/>
            <wp:wrapNone/>
            <wp:docPr id="69" name="_x000043" descr="Dibujo de dos niños jugando con un balón con  la palabra pasar escrita debajo. " title="Dibujo de dos niños jugan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43"/>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984500" cy="2298700"/>
                    </a:xfrm>
                    <a:prstGeom prst="rect">
                      <a:avLst/>
                    </a:prstGeom>
                    <a:noFill/>
                  </pic:spPr>
                </pic:pic>
              </a:graphicData>
            </a:graphic>
            <wp14:sizeRelH relativeFrom="page">
              <wp14:pctWidth>0</wp14:pctWidth>
            </wp14:sizeRelH>
            <wp14:sizeRelV relativeFrom="page">
              <wp14:pctHeight>0</wp14:pctHeight>
            </wp14:sizeRelV>
          </wp:anchor>
        </w:drawing>
      </w:r>
      <w:r w:rsidR="005145CA">
        <w:rPr>
          <w:rFonts w:ascii="Arial"/>
          <w:color w:val="FF0000"/>
          <w:sz w:val="2"/>
        </w:rPr>
        <w:br w:type="page"/>
      </w:r>
    </w:p>
    <w:p w14:paraId="6C70F6F7" w14:textId="6E80980E" w:rsidR="005145CA" w:rsidRDefault="005145CA" w:rsidP="005145CA">
      <w:pPr>
        <w:spacing w:after="0" w:line="0" w:lineRule="atLeast"/>
        <w:jc w:val="center"/>
        <w:rPr>
          <w:rFonts w:ascii="Arial"/>
          <w:color w:val="FF0000"/>
          <w:sz w:val="2"/>
        </w:rPr>
      </w:pPr>
      <w:r>
        <w:rPr>
          <w:noProof/>
          <w:u w:val="single"/>
        </w:rPr>
        <w:lastRenderedPageBreak/>
        <w:drawing>
          <wp:anchor distT="0" distB="0" distL="114300" distR="114300" simplePos="0" relativeHeight="251683328" behindDoc="1" locked="0" layoutInCell="1" allowOverlap="1" wp14:anchorId="5EEC4A47" wp14:editId="663D02D6">
            <wp:simplePos x="0" y="0"/>
            <wp:positionH relativeFrom="page">
              <wp:posOffset>4427220</wp:posOffset>
            </wp:positionH>
            <wp:positionV relativeFrom="page">
              <wp:posOffset>422275</wp:posOffset>
            </wp:positionV>
            <wp:extent cx="2984500" cy="2298700"/>
            <wp:effectExtent l="0" t="0" r="6350" b="6350"/>
            <wp:wrapNone/>
            <wp:docPr id="66" name="_x000041" descr="Dibujo de una bañera con  la palabra bañera escrita debajo. " title="Dibujo de una bañe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41"/>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2984500" cy="2298700"/>
                    </a:xfrm>
                    <a:prstGeom prst="rect">
                      <a:avLst/>
                    </a:prstGeom>
                    <a:noFill/>
                  </pic:spPr>
                </pic:pic>
              </a:graphicData>
            </a:graphic>
            <wp14:sizeRelH relativeFrom="page">
              <wp14:pctWidth>0</wp14:pctWidth>
            </wp14:sizeRelH>
            <wp14:sizeRelV relativeFrom="page">
              <wp14:pctHeight>0</wp14:pctHeight>
            </wp14:sizeRelV>
          </wp:anchor>
        </w:drawing>
      </w:r>
      <w:r>
        <w:rPr>
          <w:noProof/>
          <w:u w:val="single"/>
        </w:rPr>
        <w:drawing>
          <wp:anchor distT="0" distB="0" distL="114300" distR="114300" simplePos="0" relativeHeight="251685376" behindDoc="1" locked="0" layoutInCell="1" allowOverlap="1" wp14:anchorId="20B9AC23" wp14:editId="49F823F6">
            <wp:simplePos x="0" y="0"/>
            <wp:positionH relativeFrom="page">
              <wp:posOffset>1242060</wp:posOffset>
            </wp:positionH>
            <wp:positionV relativeFrom="page">
              <wp:posOffset>419100</wp:posOffset>
            </wp:positionV>
            <wp:extent cx="2984500" cy="2298700"/>
            <wp:effectExtent l="0" t="0" r="6350" b="6350"/>
            <wp:wrapNone/>
            <wp:docPr id="67" name="_x000037" descr="Dibujo de un pez con  la palabra Lubina escrita debajo. " title="Dibujo de un p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37"/>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984500" cy="2298700"/>
                    </a:xfrm>
                    <a:prstGeom prst="rect">
                      <a:avLst/>
                    </a:prstGeom>
                    <a:noFill/>
                  </pic:spPr>
                </pic:pic>
              </a:graphicData>
            </a:graphic>
            <wp14:sizeRelH relativeFrom="page">
              <wp14:pctWidth>0</wp14:pctWidth>
            </wp14:sizeRelH>
            <wp14:sizeRelV relativeFrom="page">
              <wp14:pctHeight>0</wp14:pctHeight>
            </wp14:sizeRelV>
          </wp:anchor>
        </w:drawing>
      </w:r>
    </w:p>
    <w:p w14:paraId="44BF6588" w14:textId="14828911" w:rsidR="005145CA" w:rsidRDefault="005145CA" w:rsidP="005145CA"/>
    <w:p w14:paraId="7DA6D95C" w14:textId="0BE973D9" w:rsidR="005145CA" w:rsidRDefault="005145CA" w:rsidP="005145CA">
      <w:pPr>
        <w:ind w:firstLine="720"/>
      </w:pPr>
    </w:p>
    <w:p w14:paraId="538ECA6D" w14:textId="77777777" w:rsidR="005145CA" w:rsidRPr="00B66DE0" w:rsidRDefault="005145CA" w:rsidP="005145CA">
      <w:pPr>
        <w:framePr w:w="1855" w:wrap="auto" w:vAnchor="page" w:hAnchor="page" w:x="3346" w:y="2896"/>
        <w:widowControl w:val="0"/>
        <w:autoSpaceDE w:val="0"/>
        <w:autoSpaceDN w:val="0"/>
        <w:spacing w:after="0" w:line="770" w:lineRule="exact"/>
        <w:jc w:val="center"/>
        <w:rPr>
          <w:rFonts w:ascii="Times New Roman"/>
          <w:color w:val="000000"/>
          <w:sz w:val="72"/>
          <w:u w:val="single"/>
        </w:rPr>
      </w:pPr>
      <w:r w:rsidRPr="00B66DE0">
        <w:rPr>
          <w:rFonts w:ascii="WDOSHK+HelloMissThang"/>
          <w:color w:val="221E1F"/>
          <w:sz w:val="72"/>
          <w:u w:val="single"/>
        </w:rPr>
        <w:t>bass</w:t>
      </w:r>
    </w:p>
    <w:p w14:paraId="04FA33EB" w14:textId="77777777" w:rsidR="005145CA" w:rsidRPr="00B66DE0" w:rsidRDefault="005145CA" w:rsidP="005145CA">
      <w:pPr>
        <w:framePr w:w="1820" w:wrap="auto" w:vAnchor="page" w:hAnchor="page" w:x="8401" w:y="2971"/>
        <w:widowControl w:val="0"/>
        <w:autoSpaceDE w:val="0"/>
        <w:autoSpaceDN w:val="0"/>
        <w:spacing w:after="0" w:line="770" w:lineRule="exact"/>
        <w:jc w:val="center"/>
        <w:rPr>
          <w:rFonts w:ascii="Times New Roman"/>
          <w:color w:val="000000"/>
          <w:sz w:val="72"/>
          <w:u w:val="single"/>
        </w:rPr>
      </w:pPr>
      <w:r w:rsidRPr="00B66DE0">
        <w:rPr>
          <w:rFonts w:ascii="WDOSHK+HelloMissThang"/>
          <w:color w:val="221E1F"/>
          <w:sz w:val="72"/>
          <w:u w:val="single"/>
        </w:rPr>
        <w:t>bath</w:t>
      </w:r>
    </w:p>
    <w:p w14:paraId="04ED9F27" w14:textId="175B5839" w:rsidR="005145CA" w:rsidRDefault="005145CA" w:rsidP="005145CA"/>
    <w:p w14:paraId="2AFF510B" w14:textId="5ECD069E" w:rsidR="005145CA" w:rsidRDefault="005145CA" w:rsidP="005145CA"/>
    <w:p w14:paraId="1FD4DD7A" w14:textId="46F06198" w:rsidR="005145CA" w:rsidRDefault="005145CA" w:rsidP="005145CA"/>
    <w:p w14:paraId="444159ED" w14:textId="0EDCE2A2" w:rsidR="005145CA" w:rsidRDefault="005145CA" w:rsidP="005145CA">
      <w:r>
        <w:rPr>
          <w:noProof/>
        </w:rPr>
        <w:drawing>
          <wp:anchor distT="0" distB="0" distL="114300" distR="114300" simplePos="0" relativeHeight="251689472" behindDoc="1" locked="0" layoutInCell="1" allowOverlap="1" wp14:anchorId="2E41DF53" wp14:editId="56720A2D">
            <wp:simplePos x="0" y="0"/>
            <wp:positionH relativeFrom="page">
              <wp:posOffset>4477385</wp:posOffset>
            </wp:positionH>
            <wp:positionV relativeFrom="page">
              <wp:posOffset>2722880</wp:posOffset>
            </wp:positionV>
            <wp:extent cx="2984500" cy="2298700"/>
            <wp:effectExtent l="0" t="0" r="6350" b="6350"/>
            <wp:wrapNone/>
            <wp:docPr id="26" name="_x000025" descr="Dibujo de una mano y señalando el dedo pulgar con una flecha con  la palabra pulgar escrita debajo. " title="Dibujo de una ma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25"/>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984500" cy="2298700"/>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92544" behindDoc="1" locked="0" layoutInCell="1" allowOverlap="1" wp14:anchorId="6CDC6887" wp14:editId="4C38C9A6">
            <wp:simplePos x="0" y="0"/>
            <wp:positionH relativeFrom="page">
              <wp:posOffset>1243965</wp:posOffset>
            </wp:positionH>
            <wp:positionV relativeFrom="page">
              <wp:posOffset>2726055</wp:posOffset>
            </wp:positionV>
            <wp:extent cx="2984500" cy="2298700"/>
            <wp:effectExtent l="0" t="0" r="6350" b="6350"/>
            <wp:wrapNone/>
            <wp:docPr id="74" name="_x000021" descr="Dibujo de varias manzanas con  la palabra varias escrita debajo. " title="Dibujo de varias manzan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21"/>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984500" cy="2298700"/>
                    </a:xfrm>
                    <a:prstGeom prst="rect">
                      <a:avLst/>
                    </a:prstGeom>
                    <a:noFill/>
                  </pic:spPr>
                </pic:pic>
              </a:graphicData>
            </a:graphic>
            <wp14:sizeRelH relativeFrom="page">
              <wp14:pctWidth>0</wp14:pctWidth>
            </wp14:sizeRelH>
            <wp14:sizeRelV relativeFrom="page">
              <wp14:pctHeight>0</wp14:pctHeight>
            </wp14:sizeRelV>
          </wp:anchor>
        </w:drawing>
      </w:r>
    </w:p>
    <w:p w14:paraId="1A23B350" w14:textId="3FA50328" w:rsidR="005145CA" w:rsidRDefault="005145CA" w:rsidP="005145CA"/>
    <w:p w14:paraId="66A2D236" w14:textId="2E9C9537" w:rsidR="005145CA" w:rsidRDefault="005145CA" w:rsidP="005145CA"/>
    <w:p w14:paraId="0F674CC5" w14:textId="118D7C94" w:rsidR="005145CA" w:rsidRDefault="005145CA" w:rsidP="005145CA"/>
    <w:p w14:paraId="738F0F80" w14:textId="77777777" w:rsidR="005145CA" w:rsidRDefault="005145CA" w:rsidP="005145CA">
      <w:pPr>
        <w:framePr w:w="2329" w:wrap="auto" w:vAnchor="page" w:hAnchor="page" w:x="8326" w:y="6646"/>
        <w:widowControl w:val="0"/>
        <w:autoSpaceDE w:val="0"/>
        <w:autoSpaceDN w:val="0"/>
        <w:spacing w:after="0" w:line="770" w:lineRule="exact"/>
        <w:jc w:val="center"/>
        <w:rPr>
          <w:rFonts w:ascii="Times New Roman"/>
          <w:color w:val="000000"/>
          <w:sz w:val="72"/>
        </w:rPr>
      </w:pPr>
      <w:r>
        <w:rPr>
          <w:rFonts w:ascii="WDOSHK+HelloMissThang"/>
          <w:color w:val="221E1F"/>
          <w:sz w:val="72"/>
        </w:rPr>
        <w:t>thumb</w:t>
      </w:r>
    </w:p>
    <w:p w14:paraId="44B3C35A" w14:textId="77777777" w:rsidR="005145CA" w:rsidRDefault="005145CA" w:rsidP="005145CA">
      <w:pPr>
        <w:framePr w:w="1966" w:wrap="auto" w:vAnchor="page" w:hAnchor="page" w:x="3391" w:y="6631"/>
        <w:widowControl w:val="0"/>
        <w:autoSpaceDE w:val="0"/>
        <w:autoSpaceDN w:val="0"/>
        <w:spacing w:after="0" w:line="770" w:lineRule="exact"/>
        <w:jc w:val="center"/>
        <w:rPr>
          <w:rFonts w:ascii="Times New Roman"/>
          <w:color w:val="000000"/>
          <w:sz w:val="72"/>
        </w:rPr>
      </w:pPr>
      <w:r>
        <w:rPr>
          <w:rFonts w:ascii="WDOSHK+HelloMissThang"/>
          <w:color w:val="221E1F"/>
          <w:sz w:val="72"/>
        </w:rPr>
        <w:t>some</w:t>
      </w:r>
    </w:p>
    <w:p w14:paraId="08F8CB4E" w14:textId="4F14EE52" w:rsidR="005145CA" w:rsidRDefault="005145CA" w:rsidP="005145CA"/>
    <w:p w14:paraId="4B9C297B" w14:textId="39C0764E" w:rsidR="005145CA" w:rsidRDefault="005145CA" w:rsidP="005145CA"/>
    <w:p w14:paraId="40F02BB9" w14:textId="59C8E1FC" w:rsidR="005145CA" w:rsidRDefault="005145CA" w:rsidP="005145CA"/>
    <w:p w14:paraId="58CA4274" w14:textId="0A9268A0" w:rsidR="005145CA" w:rsidRDefault="005145CA" w:rsidP="005145CA">
      <w:r>
        <w:rPr>
          <w:noProof/>
        </w:rPr>
        <w:drawing>
          <wp:anchor distT="0" distB="0" distL="114300" distR="114300" simplePos="0" relativeHeight="251695616" behindDoc="1" locked="0" layoutInCell="1" allowOverlap="1" wp14:anchorId="031C1886" wp14:editId="6F69FEF4">
            <wp:simplePos x="0" y="0"/>
            <wp:positionH relativeFrom="page">
              <wp:posOffset>4493260</wp:posOffset>
            </wp:positionH>
            <wp:positionV relativeFrom="page">
              <wp:posOffset>4981575</wp:posOffset>
            </wp:positionV>
            <wp:extent cx="2984500" cy="2298700"/>
            <wp:effectExtent l="0" t="0" r="6350" b="6350"/>
            <wp:wrapNone/>
            <wp:docPr id="72" name="_x00008" descr="Dibujo de una sandalia de tiras con la palabra tira o correa escrita debajo. " title="Dibujo de una sandal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8"/>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984500" cy="2298700"/>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96640" behindDoc="1" locked="0" layoutInCell="1" allowOverlap="1" wp14:anchorId="6AA8EDBF" wp14:editId="0FDBA017">
            <wp:simplePos x="0" y="0"/>
            <wp:positionH relativeFrom="page">
              <wp:posOffset>1186180</wp:posOffset>
            </wp:positionH>
            <wp:positionV relativeFrom="page">
              <wp:posOffset>4984750</wp:posOffset>
            </wp:positionV>
            <wp:extent cx="2984500" cy="2298700"/>
            <wp:effectExtent l="0" t="0" r="6350" b="6350"/>
            <wp:wrapNone/>
            <wp:docPr id="73" name="_x00005" descr="Dibujo de una persona tocando la guitarra y con unas hojas al frente con la palabra canción escrita debajo. " title="Dibujo de una persona tocando la guitar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5"/>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984500" cy="2298700"/>
                    </a:xfrm>
                    <a:prstGeom prst="rect">
                      <a:avLst/>
                    </a:prstGeom>
                    <a:noFill/>
                  </pic:spPr>
                </pic:pic>
              </a:graphicData>
            </a:graphic>
            <wp14:sizeRelH relativeFrom="page">
              <wp14:pctWidth>0</wp14:pctWidth>
            </wp14:sizeRelH>
            <wp14:sizeRelV relativeFrom="page">
              <wp14:pctHeight>0</wp14:pctHeight>
            </wp14:sizeRelV>
          </wp:anchor>
        </w:drawing>
      </w:r>
    </w:p>
    <w:p w14:paraId="62644BB5" w14:textId="77777777" w:rsidR="005145CA" w:rsidRDefault="005145CA" w:rsidP="005145CA"/>
    <w:p w14:paraId="3CB94A5A" w14:textId="77777777" w:rsidR="005145CA" w:rsidRDefault="005145CA" w:rsidP="005145CA"/>
    <w:p w14:paraId="2B66323E" w14:textId="77777777" w:rsidR="005145CA" w:rsidRDefault="005145CA" w:rsidP="005145CA"/>
    <w:p w14:paraId="6D9C1250" w14:textId="77777777" w:rsidR="005145CA" w:rsidRDefault="005145CA" w:rsidP="005145CA">
      <w:pPr>
        <w:framePr w:w="1825" w:wrap="auto" w:vAnchor="page" w:hAnchor="page" w:x="3256" w:y="10021"/>
        <w:widowControl w:val="0"/>
        <w:autoSpaceDE w:val="0"/>
        <w:autoSpaceDN w:val="0"/>
        <w:spacing w:after="0" w:line="770" w:lineRule="exact"/>
        <w:jc w:val="center"/>
        <w:rPr>
          <w:rFonts w:ascii="Times New Roman"/>
          <w:color w:val="000000"/>
          <w:sz w:val="72"/>
        </w:rPr>
      </w:pPr>
      <w:r>
        <w:rPr>
          <w:rFonts w:ascii="WDOSHK+HelloMissThang"/>
          <w:color w:val="221E1F"/>
          <w:sz w:val="72"/>
        </w:rPr>
        <w:t>song</w:t>
      </w:r>
    </w:p>
    <w:p w14:paraId="1203027B" w14:textId="77777777" w:rsidR="005145CA" w:rsidRDefault="005145CA" w:rsidP="005145CA">
      <w:pPr>
        <w:framePr w:w="2175" w:wrap="auto" w:vAnchor="page" w:hAnchor="page" w:x="8476" w:y="10126"/>
        <w:widowControl w:val="0"/>
        <w:autoSpaceDE w:val="0"/>
        <w:autoSpaceDN w:val="0"/>
        <w:spacing w:after="0" w:line="770" w:lineRule="exact"/>
        <w:jc w:val="center"/>
        <w:rPr>
          <w:rFonts w:ascii="Times New Roman"/>
          <w:color w:val="000000"/>
          <w:sz w:val="72"/>
        </w:rPr>
      </w:pPr>
      <w:r>
        <w:rPr>
          <w:rFonts w:ascii="WDOSHK+HelloMissThang"/>
          <w:color w:val="221E1F"/>
          <w:sz w:val="72"/>
        </w:rPr>
        <w:t>thong</w:t>
      </w:r>
    </w:p>
    <w:p w14:paraId="0AA23C4F" w14:textId="77777777" w:rsidR="005145CA" w:rsidRDefault="005145CA" w:rsidP="005145CA"/>
    <w:tbl>
      <w:tblPr>
        <w:tblW w:w="1445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30" w:type="dxa"/>
          <w:right w:w="30" w:type="dxa"/>
        </w:tblCellMar>
        <w:tblLook w:val="0000" w:firstRow="0" w:lastRow="0" w:firstColumn="0" w:lastColumn="0" w:noHBand="0" w:noVBand="0"/>
      </w:tblPr>
      <w:tblGrid>
        <w:gridCol w:w="2689"/>
        <w:gridCol w:w="937"/>
        <w:gridCol w:w="1092"/>
        <w:gridCol w:w="97"/>
        <w:gridCol w:w="2437"/>
        <w:gridCol w:w="2415"/>
        <w:gridCol w:w="12"/>
        <w:gridCol w:w="1196"/>
        <w:gridCol w:w="2625"/>
        <w:gridCol w:w="959"/>
      </w:tblGrid>
      <w:tr w:rsidR="00E561E0" w:rsidRPr="008E6CDD" w14:paraId="2737E99E" w14:textId="77777777" w:rsidTr="00F159C5">
        <w:trPr>
          <w:trHeight w:val="537"/>
          <w:jc w:val="center"/>
        </w:trPr>
        <w:tc>
          <w:tcPr>
            <w:tcW w:w="3626" w:type="dxa"/>
            <w:gridSpan w:val="2"/>
            <w:shd w:val="clear" w:color="auto" w:fill="F2F2F2" w:themeFill="background1" w:themeFillShade="F2"/>
            <w:vAlign w:val="center"/>
          </w:tcPr>
          <w:p w14:paraId="56B50883" w14:textId="77777777" w:rsidR="00E561E0" w:rsidRPr="008B752F" w:rsidRDefault="00E561E0" w:rsidP="00F159C5">
            <w:pPr>
              <w:autoSpaceDE w:val="0"/>
              <w:autoSpaceDN w:val="0"/>
              <w:adjustRightInd w:val="0"/>
              <w:rPr>
                <w:rFonts w:ascii="Arial" w:hAnsi="Arial" w:cs="Arial"/>
                <w:b/>
                <w:bCs/>
                <w:sz w:val="20"/>
              </w:rPr>
            </w:pPr>
            <w:r w:rsidRPr="008B752F">
              <w:rPr>
                <w:rFonts w:ascii="Arial" w:hAnsi="Arial" w:cs="Arial"/>
                <w:b/>
                <w:bCs/>
                <w:sz w:val="20"/>
              </w:rPr>
              <w:lastRenderedPageBreak/>
              <w:t xml:space="preserve">Term: </w:t>
            </w:r>
          </w:p>
        </w:tc>
        <w:tc>
          <w:tcPr>
            <w:tcW w:w="3626" w:type="dxa"/>
            <w:gridSpan w:val="3"/>
            <w:shd w:val="clear" w:color="auto" w:fill="F2F2F2" w:themeFill="background1" w:themeFillShade="F2"/>
            <w:vAlign w:val="center"/>
          </w:tcPr>
          <w:p w14:paraId="7A147FE6" w14:textId="77777777" w:rsidR="00E561E0" w:rsidRPr="008B752F" w:rsidRDefault="00E561E0" w:rsidP="00F159C5">
            <w:pPr>
              <w:autoSpaceDE w:val="0"/>
              <w:autoSpaceDN w:val="0"/>
              <w:adjustRightInd w:val="0"/>
              <w:rPr>
                <w:rFonts w:ascii="Arial" w:hAnsi="Arial" w:cs="Arial"/>
                <w:b/>
                <w:bCs/>
                <w:sz w:val="20"/>
              </w:rPr>
            </w:pPr>
            <w:r w:rsidRPr="008B752F">
              <w:rPr>
                <w:rFonts w:ascii="Arial" w:hAnsi="Arial" w:cs="Arial"/>
                <w:b/>
                <w:bCs/>
                <w:sz w:val="20"/>
              </w:rPr>
              <w:t>Level:</w:t>
            </w:r>
            <w:r>
              <w:rPr>
                <w:rFonts w:ascii="Arial" w:hAnsi="Arial" w:cs="Arial"/>
                <w:b/>
                <w:bCs/>
                <w:sz w:val="20"/>
              </w:rPr>
              <w:t xml:space="preserve"> </w:t>
            </w:r>
            <w:r>
              <w:rPr>
                <w:rFonts w:ascii="Arial" w:hAnsi="Arial" w:cs="Arial"/>
                <w:b/>
                <w:bCs/>
              </w:rPr>
              <w:t xml:space="preserve">Fifth </w:t>
            </w:r>
            <w:r w:rsidRPr="00E008C1">
              <w:rPr>
                <w:rFonts w:ascii="Arial" w:hAnsi="Arial" w:cs="Arial"/>
                <w:b/>
                <w:bCs/>
              </w:rPr>
              <w:t>Grade</w:t>
            </w:r>
          </w:p>
        </w:tc>
        <w:tc>
          <w:tcPr>
            <w:tcW w:w="3623" w:type="dxa"/>
            <w:gridSpan w:val="3"/>
            <w:shd w:val="clear" w:color="auto" w:fill="F2F2F2" w:themeFill="background1" w:themeFillShade="F2"/>
            <w:vAlign w:val="center"/>
          </w:tcPr>
          <w:p w14:paraId="7F7B937C" w14:textId="77777777" w:rsidR="00E561E0" w:rsidRPr="008B752F" w:rsidRDefault="00E561E0" w:rsidP="00F159C5">
            <w:pPr>
              <w:autoSpaceDE w:val="0"/>
              <w:autoSpaceDN w:val="0"/>
              <w:adjustRightInd w:val="0"/>
              <w:rPr>
                <w:rFonts w:ascii="Arial" w:hAnsi="Arial" w:cs="Arial"/>
                <w:b/>
                <w:bCs/>
                <w:sz w:val="20"/>
              </w:rPr>
            </w:pPr>
            <w:r w:rsidRPr="008B752F">
              <w:rPr>
                <w:rFonts w:ascii="Arial" w:hAnsi="Arial" w:cs="Arial"/>
                <w:b/>
                <w:bCs/>
                <w:sz w:val="20"/>
              </w:rPr>
              <w:t>Unit:</w:t>
            </w:r>
            <w:r>
              <w:rPr>
                <w:rFonts w:ascii="Arial" w:hAnsi="Arial" w:cs="Arial"/>
                <w:b/>
                <w:bCs/>
                <w:sz w:val="20"/>
              </w:rPr>
              <w:t xml:space="preserve"> 6</w:t>
            </w:r>
          </w:p>
        </w:tc>
        <w:tc>
          <w:tcPr>
            <w:tcW w:w="3584" w:type="dxa"/>
            <w:gridSpan w:val="2"/>
            <w:shd w:val="clear" w:color="auto" w:fill="F2F2F2" w:themeFill="background1" w:themeFillShade="F2"/>
            <w:vAlign w:val="center"/>
          </w:tcPr>
          <w:p w14:paraId="42D602D8" w14:textId="77777777" w:rsidR="00E561E0" w:rsidRPr="008B752F" w:rsidRDefault="00E561E0" w:rsidP="00F159C5">
            <w:pPr>
              <w:autoSpaceDE w:val="0"/>
              <w:autoSpaceDN w:val="0"/>
              <w:adjustRightInd w:val="0"/>
              <w:rPr>
                <w:rFonts w:ascii="Arial" w:hAnsi="Arial" w:cs="Arial"/>
                <w:b/>
                <w:bCs/>
                <w:sz w:val="20"/>
              </w:rPr>
            </w:pPr>
            <w:r w:rsidRPr="008B752F">
              <w:rPr>
                <w:rFonts w:ascii="Arial" w:hAnsi="Arial" w:cs="Arial"/>
                <w:b/>
                <w:bCs/>
                <w:sz w:val="20"/>
              </w:rPr>
              <w:t>Week:</w:t>
            </w:r>
            <w:r>
              <w:rPr>
                <w:rFonts w:ascii="Arial" w:hAnsi="Arial" w:cs="Arial"/>
                <w:b/>
                <w:bCs/>
                <w:sz w:val="20"/>
              </w:rPr>
              <w:t>3</w:t>
            </w:r>
          </w:p>
        </w:tc>
      </w:tr>
      <w:tr w:rsidR="00E561E0" w:rsidRPr="008E6CDD" w14:paraId="3474FAFF" w14:textId="77777777" w:rsidTr="00F159C5">
        <w:trPr>
          <w:trHeight w:val="537"/>
          <w:jc w:val="center"/>
        </w:trPr>
        <w:tc>
          <w:tcPr>
            <w:tcW w:w="4815" w:type="dxa"/>
            <w:gridSpan w:val="4"/>
            <w:shd w:val="clear" w:color="auto" w:fill="FFFFFF" w:themeFill="background1"/>
            <w:vAlign w:val="center"/>
          </w:tcPr>
          <w:p w14:paraId="270A2160" w14:textId="77777777" w:rsidR="00E561E0" w:rsidRPr="008E6CDD" w:rsidRDefault="00E561E0" w:rsidP="00F159C5">
            <w:pPr>
              <w:rPr>
                <w:rFonts w:ascii="Arial" w:hAnsi="Arial" w:cs="Arial"/>
                <w:b/>
                <w:color w:val="000000" w:themeColor="text1"/>
              </w:rPr>
            </w:pPr>
            <w:r w:rsidRPr="008E6CDD">
              <w:rPr>
                <w:rFonts w:ascii="Arial" w:hAnsi="Arial" w:cs="Arial"/>
                <w:b/>
                <w:color w:val="000000" w:themeColor="text1"/>
                <w:sz w:val="20"/>
              </w:rPr>
              <w:t xml:space="preserve">Domain: </w:t>
            </w:r>
            <w:r w:rsidRPr="00E008C1">
              <w:rPr>
                <w:rFonts w:ascii="Arial" w:hAnsi="Arial" w:cs="Arial"/>
                <w:b/>
                <w:color w:val="000000" w:themeColor="text1"/>
              </w:rPr>
              <w:t>Socio-interpersonal</w:t>
            </w:r>
          </w:p>
        </w:tc>
        <w:tc>
          <w:tcPr>
            <w:tcW w:w="4852" w:type="dxa"/>
            <w:gridSpan w:val="2"/>
            <w:shd w:val="clear" w:color="auto" w:fill="FFFFFF" w:themeFill="background1"/>
            <w:vAlign w:val="center"/>
          </w:tcPr>
          <w:p w14:paraId="4AAF2495" w14:textId="77777777" w:rsidR="00E561E0" w:rsidRPr="008E6CDD" w:rsidRDefault="00E561E0" w:rsidP="00F159C5">
            <w:pPr>
              <w:rPr>
                <w:rFonts w:ascii="Arial" w:hAnsi="Arial" w:cs="Arial"/>
                <w:b/>
                <w:bCs/>
              </w:rPr>
            </w:pPr>
            <w:r w:rsidRPr="008E6CDD">
              <w:rPr>
                <w:rFonts w:ascii="Arial" w:hAnsi="Arial" w:cs="Arial"/>
                <w:b/>
                <w:color w:val="000000" w:themeColor="text1"/>
                <w:sz w:val="20"/>
              </w:rPr>
              <w:t xml:space="preserve">Scenario: </w:t>
            </w:r>
            <w:r>
              <w:rPr>
                <w:rFonts w:ascii="Arial" w:eastAsia="Times New Roman" w:hAnsi="Arial" w:cs="Arial"/>
                <w:b/>
                <w:sz w:val="20"/>
                <w:szCs w:val="20"/>
                <w:lang w:eastAsia="es-CR"/>
              </w:rPr>
              <w:t>Let´s Play</w:t>
            </w:r>
          </w:p>
        </w:tc>
        <w:tc>
          <w:tcPr>
            <w:tcW w:w="4792" w:type="dxa"/>
            <w:gridSpan w:val="4"/>
            <w:shd w:val="clear" w:color="auto" w:fill="FFFFFF" w:themeFill="background1"/>
            <w:vAlign w:val="center"/>
          </w:tcPr>
          <w:p w14:paraId="3C1B579F" w14:textId="77777777" w:rsidR="00E561E0" w:rsidRPr="00E25D4B" w:rsidRDefault="00E561E0" w:rsidP="00F159C5">
            <w:pPr>
              <w:spacing w:after="0" w:line="240" w:lineRule="auto"/>
              <w:rPr>
                <w:rFonts w:asciiTheme="minorBidi" w:eastAsia="Times New Roman" w:hAnsiTheme="minorBidi"/>
                <w:bCs/>
              </w:rPr>
            </w:pPr>
            <w:r w:rsidRPr="00E25D4B">
              <w:rPr>
                <w:rFonts w:ascii="Arial" w:hAnsi="Arial" w:cs="Arial"/>
                <w:b/>
                <w:color w:val="000000" w:themeColor="text1"/>
                <w:sz w:val="20"/>
              </w:rPr>
              <w:t xml:space="preserve">Theme: </w:t>
            </w:r>
          </w:p>
          <w:p w14:paraId="7FFD5363" w14:textId="77777777" w:rsidR="00E561E0" w:rsidRPr="008E6CDD" w:rsidRDefault="00E561E0" w:rsidP="00F159C5">
            <w:pPr>
              <w:rPr>
                <w:rFonts w:ascii="Arial" w:hAnsi="Arial" w:cs="Arial"/>
                <w:color w:val="0D0D0D" w:themeColor="text1" w:themeTint="F2"/>
              </w:rPr>
            </w:pPr>
            <w:r w:rsidRPr="00527607">
              <w:rPr>
                <w:rFonts w:ascii="Arial" w:hAnsi="Arial" w:cs="Arial"/>
              </w:rPr>
              <w:t>Do you have Plans for the Weekend?</w:t>
            </w:r>
          </w:p>
        </w:tc>
      </w:tr>
      <w:tr w:rsidR="00E561E0" w:rsidRPr="008E6CDD" w14:paraId="20B8D38D" w14:textId="77777777" w:rsidTr="00F159C5">
        <w:trPr>
          <w:trHeight w:val="349"/>
          <w:jc w:val="center"/>
        </w:trPr>
        <w:tc>
          <w:tcPr>
            <w:tcW w:w="14459" w:type="dxa"/>
            <w:gridSpan w:val="10"/>
            <w:tcBorders>
              <w:bottom w:val="single" w:sz="4" w:space="0" w:color="auto"/>
            </w:tcBorders>
            <w:shd w:val="clear" w:color="auto" w:fill="FFFFFF" w:themeFill="background1"/>
          </w:tcPr>
          <w:p w14:paraId="06CDD032" w14:textId="77777777" w:rsidR="00E561E0" w:rsidRPr="008533F8" w:rsidRDefault="00E561E0" w:rsidP="00F159C5">
            <w:pPr>
              <w:rPr>
                <w:rFonts w:ascii="Arial" w:hAnsi="Arial" w:cs="Arial"/>
                <w:color w:val="000000" w:themeColor="text1"/>
                <w:sz w:val="20"/>
              </w:rPr>
            </w:pPr>
            <w:r w:rsidRPr="008E6CDD">
              <w:rPr>
                <w:rFonts w:ascii="Arial" w:hAnsi="Arial" w:cs="Arial"/>
                <w:b/>
                <w:color w:val="000000" w:themeColor="text1"/>
                <w:sz w:val="20"/>
              </w:rPr>
              <w:t>Enduring Understanding</w:t>
            </w:r>
            <w:r w:rsidRPr="008E6CDD">
              <w:rPr>
                <w:rFonts w:ascii="Arial" w:hAnsi="Arial" w:cs="Arial"/>
                <w:color w:val="000000" w:themeColor="text1"/>
                <w:sz w:val="20"/>
              </w:rPr>
              <w:t xml:space="preserve">: </w:t>
            </w:r>
            <w:r w:rsidRPr="00510743">
              <w:rPr>
                <w:rFonts w:ascii="Arial" w:hAnsi="Arial" w:cs="Arial"/>
              </w:rPr>
              <w:t>What people do for fun differs from one person to another not only because of likes and dislikes</w:t>
            </w:r>
            <w:r>
              <w:rPr>
                <w:rFonts w:ascii="Arial" w:hAnsi="Arial" w:cs="Arial"/>
              </w:rPr>
              <w:t>,</w:t>
            </w:r>
            <w:r w:rsidRPr="00510743">
              <w:rPr>
                <w:rFonts w:ascii="Arial" w:hAnsi="Arial" w:cs="Arial"/>
              </w:rPr>
              <w:t xml:space="preserve"> but also because of personality, time and money.</w:t>
            </w:r>
          </w:p>
        </w:tc>
      </w:tr>
      <w:tr w:rsidR="00E561E0" w:rsidRPr="008E6CDD" w14:paraId="0EF38683" w14:textId="77777777" w:rsidTr="00F159C5">
        <w:trPr>
          <w:trHeight w:val="292"/>
          <w:jc w:val="center"/>
        </w:trPr>
        <w:tc>
          <w:tcPr>
            <w:tcW w:w="14459" w:type="dxa"/>
            <w:gridSpan w:val="10"/>
            <w:tcBorders>
              <w:bottom w:val="single" w:sz="4" w:space="0" w:color="auto"/>
            </w:tcBorders>
            <w:shd w:val="clear" w:color="auto" w:fill="FFFFFF" w:themeFill="background1"/>
          </w:tcPr>
          <w:p w14:paraId="6D988357" w14:textId="77777777" w:rsidR="00E561E0" w:rsidRPr="008533F8" w:rsidRDefault="00E561E0" w:rsidP="00F159C5">
            <w:pPr>
              <w:rPr>
                <w:rFonts w:ascii="Arial" w:hAnsi="Arial" w:cs="Arial"/>
                <w:b/>
                <w:color w:val="000000" w:themeColor="text1"/>
                <w:sz w:val="20"/>
              </w:rPr>
            </w:pPr>
            <w:r w:rsidRPr="008E6CDD">
              <w:rPr>
                <w:rFonts w:ascii="Arial" w:hAnsi="Arial" w:cs="Arial"/>
                <w:b/>
                <w:color w:val="000000" w:themeColor="text1"/>
                <w:sz w:val="20"/>
              </w:rPr>
              <w:t xml:space="preserve">Essential Question: </w:t>
            </w:r>
            <w:r w:rsidRPr="00510743">
              <w:rPr>
                <w:rFonts w:ascii="Arial" w:hAnsi="Arial" w:cs="Arial"/>
              </w:rPr>
              <w:t>How do people play around the world?</w:t>
            </w:r>
          </w:p>
        </w:tc>
      </w:tr>
      <w:tr w:rsidR="00E561E0" w:rsidRPr="008E6CDD" w14:paraId="525D763F" w14:textId="77777777" w:rsidTr="00F159C5">
        <w:trPr>
          <w:trHeight w:val="292"/>
          <w:jc w:val="center"/>
        </w:trPr>
        <w:tc>
          <w:tcPr>
            <w:tcW w:w="14459" w:type="dxa"/>
            <w:gridSpan w:val="10"/>
            <w:tcBorders>
              <w:bottom w:val="single" w:sz="4" w:space="0" w:color="auto"/>
            </w:tcBorders>
            <w:shd w:val="clear" w:color="auto" w:fill="FFFFFF" w:themeFill="background1"/>
          </w:tcPr>
          <w:tbl>
            <w:tblPr>
              <w:tblW w:w="13120" w:type="dxa"/>
              <w:jc w:val="center"/>
              <w:tblLayout w:type="fixed"/>
              <w:tblCellMar>
                <w:top w:w="15" w:type="dxa"/>
                <w:left w:w="15" w:type="dxa"/>
                <w:bottom w:w="15" w:type="dxa"/>
                <w:right w:w="15" w:type="dxa"/>
              </w:tblCellMar>
              <w:tblLook w:val="04A0" w:firstRow="1" w:lastRow="0" w:firstColumn="1" w:lastColumn="0" w:noHBand="0" w:noVBand="1"/>
            </w:tblPr>
            <w:tblGrid>
              <w:gridCol w:w="13120"/>
            </w:tblGrid>
            <w:tr w:rsidR="002D24C4" w:rsidRPr="00EB3719" w14:paraId="7BAD320E" w14:textId="77777777" w:rsidTr="00F17FAC">
              <w:trPr>
                <w:trHeight w:val="304"/>
                <w:jc w:val="center"/>
              </w:trPr>
              <w:tc>
                <w:tcPr>
                  <w:tcW w:w="13120" w:type="dxa"/>
                  <w:tcBorders>
                    <w:top w:val="single" w:sz="4" w:space="0" w:color="000000"/>
                    <w:left w:val="single" w:sz="4" w:space="0" w:color="000000"/>
                    <w:bottom w:val="single" w:sz="4" w:space="0" w:color="000000"/>
                    <w:right w:val="single" w:sz="4" w:space="0" w:color="000000"/>
                  </w:tcBorders>
                  <w:shd w:val="clear" w:color="auto" w:fill="BDD7EE"/>
                  <w:tcMar>
                    <w:top w:w="0" w:type="dxa"/>
                    <w:left w:w="108" w:type="dxa"/>
                    <w:bottom w:w="0" w:type="dxa"/>
                    <w:right w:w="108" w:type="dxa"/>
                  </w:tcMar>
                  <w:hideMark/>
                </w:tcPr>
                <w:p w14:paraId="6407008E" w14:textId="77777777" w:rsidR="002D24C4" w:rsidRPr="00EB3719" w:rsidRDefault="002D24C4" w:rsidP="002D24C4">
                  <w:pPr>
                    <w:jc w:val="center"/>
                    <w:rPr>
                      <w:rFonts w:ascii="Arial" w:hAnsi="Arial" w:cs="Arial"/>
                      <w:sz w:val="24"/>
                      <w:szCs w:val="24"/>
                    </w:rPr>
                  </w:pPr>
                  <w:r w:rsidRPr="00EB3719">
                    <w:rPr>
                      <w:rFonts w:ascii="Arial" w:hAnsi="Arial" w:cs="Arial"/>
                      <w:b/>
                      <w:bCs/>
                      <w:color w:val="000000"/>
                      <w:sz w:val="24"/>
                      <w:szCs w:val="24"/>
                    </w:rPr>
                    <w:t>Dimensions</w:t>
                  </w:r>
                </w:p>
              </w:tc>
            </w:tr>
            <w:tr w:rsidR="002D24C4" w:rsidRPr="00EB3719" w14:paraId="74D4182E" w14:textId="77777777" w:rsidTr="00F17FAC">
              <w:trPr>
                <w:trHeight w:val="304"/>
                <w:jc w:val="center"/>
              </w:trPr>
              <w:tc>
                <w:tcPr>
                  <w:tcW w:w="13120" w:type="dxa"/>
                  <w:tcBorders>
                    <w:top w:val="single" w:sz="4" w:space="0" w:color="000000"/>
                    <w:left w:val="single" w:sz="4" w:space="0" w:color="000000"/>
                    <w:bottom w:val="single" w:sz="4" w:space="0" w:color="000000"/>
                    <w:right w:val="single" w:sz="4" w:space="0" w:color="000000"/>
                  </w:tcBorders>
                  <w:shd w:val="clear" w:color="auto" w:fill="FFD965"/>
                  <w:tcMar>
                    <w:top w:w="0" w:type="dxa"/>
                    <w:left w:w="108" w:type="dxa"/>
                    <w:bottom w:w="0" w:type="dxa"/>
                    <w:right w:w="108" w:type="dxa"/>
                  </w:tcMar>
                  <w:hideMark/>
                </w:tcPr>
                <w:p w14:paraId="3E66478F" w14:textId="77777777" w:rsidR="002D24C4" w:rsidRPr="00EB3719" w:rsidRDefault="002D24C4" w:rsidP="002D24C4">
                  <w:pPr>
                    <w:jc w:val="center"/>
                    <w:rPr>
                      <w:rFonts w:ascii="Arial" w:hAnsi="Arial" w:cs="Arial"/>
                      <w:sz w:val="24"/>
                      <w:szCs w:val="24"/>
                    </w:rPr>
                  </w:pPr>
                  <w:r w:rsidRPr="00EB3719">
                    <w:rPr>
                      <w:rFonts w:ascii="Arial" w:hAnsi="Arial" w:cs="Arial"/>
                      <w:b/>
                      <w:bCs/>
                      <w:color w:val="000000"/>
                      <w:sz w:val="24"/>
                      <w:szCs w:val="24"/>
                    </w:rPr>
                    <w:t>1.</w:t>
                  </w:r>
                  <w:r w:rsidRPr="00EB3719">
                    <w:rPr>
                      <w:rFonts w:ascii="Arial" w:hAnsi="Arial" w:cs="Arial"/>
                      <w:color w:val="000000"/>
                      <w:sz w:val="24"/>
                      <w:szCs w:val="24"/>
                    </w:rPr>
                    <w:t xml:space="preserve"> </w:t>
                  </w:r>
                  <w:r w:rsidRPr="00EB3719">
                    <w:rPr>
                      <w:rFonts w:ascii="Arial" w:hAnsi="Arial" w:cs="Arial"/>
                      <w:b/>
                      <w:bCs/>
                      <w:color w:val="000000"/>
                      <w:sz w:val="24"/>
                      <w:szCs w:val="24"/>
                    </w:rPr>
                    <w:t>Ways of thinking ( X  )</w:t>
                  </w:r>
                </w:p>
              </w:tc>
            </w:tr>
            <w:tr w:rsidR="002D24C4" w:rsidRPr="00EB3719" w14:paraId="1CBA37C1" w14:textId="77777777" w:rsidTr="00F17FAC">
              <w:trPr>
                <w:trHeight w:val="304"/>
                <w:jc w:val="center"/>
              </w:trPr>
              <w:tc>
                <w:tcPr>
                  <w:tcW w:w="13120" w:type="dxa"/>
                  <w:tcBorders>
                    <w:top w:val="single" w:sz="4" w:space="0" w:color="000000"/>
                    <w:left w:val="single" w:sz="4" w:space="0" w:color="000000"/>
                    <w:bottom w:val="single" w:sz="4" w:space="0" w:color="000000"/>
                    <w:right w:val="single" w:sz="4" w:space="0" w:color="000000"/>
                  </w:tcBorders>
                  <w:shd w:val="clear" w:color="auto" w:fill="FF7C80"/>
                  <w:tcMar>
                    <w:top w:w="0" w:type="dxa"/>
                    <w:left w:w="108" w:type="dxa"/>
                    <w:bottom w:w="0" w:type="dxa"/>
                    <w:right w:w="108" w:type="dxa"/>
                  </w:tcMar>
                  <w:hideMark/>
                </w:tcPr>
                <w:p w14:paraId="07B097BF" w14:textId="77777777" w:rsidR="002D24C4" w:rsidRPr="00EB3719" w:rsidRDefault="002D24C4" w:rsidP="002D24C4">
                  <w:pPr>
                    <w:jc w:val="center"/>
                    <w:rPr>
                      <w:rFonts w:ascii="Arial" w:hAnsi="Arial" w:cs="Arial"/>
                      <w:sz w:val="24"/>
                      <w:szCs w:val="24"/>
                    </w:rPr>
                  </w:pPr>
                  <w:r w:rsidRPr="00EB3719">
                    <w:rPr>
                      <w:rFonts w:ascii="Arial" w:hAnsi="Arial" w:cs="Arial"/>
                      <w:b/>
                      <w:bCs/>
                      <w:color w:val="000000"/>
                      <w:sz w:val="24"/>
                      <w:szCs w:val="24"/>
                    </w:rPr>
                    <w:t>2. Ways of living in the world  ( X  )</w:t>
                  </w:r>
                </w:p>
              </w:tc>
            </w:tr>
            <w:tr w:rsidR="002D24C4" w:rsidRPr="00EB3719" w14:paraId="3D1051F6" w14:textId="77777777" w:rsidTr="00F17FAC">
              <w:trPr>
                <w:trHeight w:val="304"/>
                <w:jc w:val="center"/>
              </w:trPr>
              <w:tc>
                <w:tcPr>
                  <w:tcW w:w="13120" w:type="dxa"/>
                  <w:tcBorders>
                    <w:top w:val="single" w:sz="4" w:space="0" w:color="000000"/>
                    <w:left w:val="single" w:sz="4" w:space="0" w:color="000000"/>
                    <w:bottom w:val="single" w:sz="4" w:space="0" w:color="000000"/>
                    <w:right w:val="single" w:sz="4" w:space="0" w:color="000000"/>
                  </w:tcBorders>
                  <w:shd w:val="clear" w:color="auto" w:fill="33CCCC"/>
                  <w:tcMar>
                    <w:top w:w="0" w:type="dxa"/>
                    <w:left w:w="108" w:type="dxa"/>
                    <w:bottom w:w="0" w:type="dxa"/>
                    <w:right w:w="108" w:type="dxa"/>
                  </w:tcMar>
                  <w:hideMark/>
                </w:tcPr>
                <w:p w14:paraId="2EF9B7E3" w14:textId="77777777" w:rsidR="002D24C4" w:rsidRPr="00EB3719" w:rsidRDefault="002D24C4" w:rsidP="002D24C4">
                  <w:pPr>
                    <w:jc w:val="center"/>
                    <w:rPr>
                      <w:rFonts w:ascii="Arial" w:hAnsi="Arial" w:cs="Arial"/>
                      <w:sz w:val="24"/>
                      <w:szCs w:val="24"/>
                    </w:rPr>
                  </w:pPr>
                  <w:r w:rsidRPr="00EB3719">
                    <w:rPr>
                      <w:rFonts w:ascii="Arial" w:hAnsi="Arial" w:cs="Arial"/>
                      <w:b/>
                      <w:bCs/>
                      <w:color w:val="000000"/>
                      <w:sz w:val="24"/>
                      <w:szCs w:val="24"/>
                    </w:rPr>
                    <w:t>3. Ways of relating with others  ( X  )</w:t>
                  </w:r>
                </w:p>
              </w:tc>
            </w:tr>
            <w:tr w:rsidR="002D24C4" w:rsidRPr="00EB3719" w14:paraId="49D6B7D5" w14:textId="77777777" w:rsidTr="00F17FAC">
              <w:trPr>
                <w:trHeight w:val="304"/>
                <w:jc w:val="center"/>
              </w:trPr>
              <w:tc>
                <w:tcPr>
                  <w:tcW w:w="13120" w:type="dxa"/>
                  <w:tcBorders>
                    <w:top w:val="single" w:sz="4" w:space="0" w:color="000000"/>
                    <w:left w:val="single" w:sz="4" w:space="0" w:color="000000"/>
                    <w:bottom w:val="single" w:sz="4" w:space="0" w:color="000000"/>
                    <w:right w:val="single" w:sz="4" w:space="0" w:color="000000"/>
                  </w:tcBorders>
                  <w:shd w:val="clear" w:color="auto" w:fill="9999FF"/>
                  <w:tcMar>
                    <w:top w:w="0" w:type="dxa"/>
                    <w:left w:w="108" w:type="dxa"/>
                    <w:bottom w:w="0" w:type="dxa"/>
                    <w:right w:w="108" w:type="dxa"/>
                  </w:tcMar>
                  <w:hideMark/>
                </w:tcPr>
                <w:p w14:paraId="362523AF" w14:textId="77777777" w:rsidR="002D24C4" w:rsidRPr="00EB3719" w:rsidRDefault="002D24C4" w:rsidP="002D24C4">
                  <w:pPr>
                    <w:jc w:val="center"/>
                    <w:rPr>
                      <w:rFonts w:ascii="Arial" w:hAnsi="Arial" w:cs="Arial"/>
                      <w:sz w:val="24"/>
                      <w:szCs w:val="24"/>
                    </w:rPr>
                  </w:pPr>
                  <w:r w:rsidRPr="00EB3719">
                    <w:rPr>
                      <w:rFonts w:ascii="Arial" w:hAnsi="Arial" w:cs="Arial"/>
                      <w:b/>
                      <w:bCs/>
                      <w:color w:val="000000"/>
                      <w:sz w:val="24"/>
                      <w:szCs w:val="24"/>
                    </w:rPr>
                    <w:t>4. Tools for integrating with the world  (   )</w:t>
                  </w:r>
                </w:p>
              </w:tc>
            </w:tr>
          </w:tbl>
          <w:p w14:paraId="367C1C7B" w14:textId="4D573641" w:rsidR="00E561E0" w:rsidRPr="00B80A9D" w:rsidRDefault="00E561E0" w:rsidP="002D24C4">
            <w:pPr>
              <w:rPr>
                <w:rFonts w:ascii="Arial" w:hAnsi="Arial" w:cs="Arial"/>
                <w:color w:val="000000" w:themeColor="text1"/>
                <w:sz w:val="20"/>
              </w:rPr>
            </w:pPr>
          </w:p>
        </w:tc>
      </w:tr>
      <w:tr w:rsidR="00E561E0" w:rsidRPr="00CA4EC5" w14:paraId="74B5B3A8" w14:textId="77777777" w:rsidTr="00F159C5">
        <w:trPr>
          <w:trHeight w:val="537"/>
          <w:jc w:val="center"/>
        </w:trPr>
        <w:tc>
          <w:tcPr>
            <w:tcW w:w="4815" w:type="dxa"/>
            <w:gridSpan w:val="4"/>
            <w:shd w:val="clear" w:color="auto" w:fill="F2F2F2" w:themeFill="background1" w:themeFillShade="F2"/>
            <w:vAlign w:val="center"/>
          </w:tcPr>
          <w:p w14:paraId="668E2760" w14:textId="77777777" w:rsidR="00E561E0" w:rsidRPr="008E6CDD" w:rsidRDefault="00E561E0" w:rsidP="00F159C5">
            <w:pPr>
              <w:autoSpaceDE w:val="0"/>
              <w:autoSpaceDN w:val="0"/>
              <w:adjustRightInd w:val="0"/>
              <w:jc w:val="center"/>
              <w:rPr>
                <w:rFonts w:ascii="Arial" w:hAnsi="Arial" w:cs="Arial"/>
                <w:b/>
                <w:bCs/>
              </w:rPr>
            </w:pPr>
            <w:r w:rsidRPr="008E6CDD">
              <w:rPr>
                <w:rFonts w:ascii="Arial" w:hAnsi="Arial" w:cs="Arial"/>
                <w:b/>
                <w:bCs/>
                <w:sz w:val="20"/>
              </w:rPr>
              <w:t>Learn to Know</w:t>
            </w:r>
          </w:p>
        </w:tc>
        <w:tc>
          <w:tcPr>
            <w:tcW w:w="4852" w:type="dxa"/>
            <w:gridSpan w:val="2"/>
            <w:shd w:val="clear" w:color="auto" w:fill="F2F2F2" w:themeFill="background1" w:themeFillShade="F2"/>
            <w:vAlign w:val="center"/>
          </w:tcPr>
          <w:p w14:paraId="76897B91" w14:textId="77777777" w:rsidR="00E561E0" w:rsidRPr="008E6CDD" w:rsidRDefault="00E561E0" w:rsidP="00F159C5">
            <w:pPr>
              <w:autoSpaceDE w:val="0"/>
              <w:autoSpaceDN w:val="0"/>
              <w:adjustRightInd w:val="0"/>
              <w:jc w:val="center"/>
              <w:rPr>
                <w:rFonts w:ascii="Arial" w:hAnsi="Arial" w:cs="Arial"/>
                <w:b/>
                <w:bCs/>
              </w:rPr>
            </w:pPr>
            <w:r w:rsidRPr="008E6CDD">
              <w:rPr>
                <w:rFonts w:ascii="Arial" w:hAnsi="Arial" w:cs="Arial"/>
                <w:b/>
                <w:bCs/>
                <w:sz w:val="20"/>
              </w:rPr>
              <w:t>Learn to Do</w:t>
            </w:r>
          </w:p>
        </w:tc>
        <w:tc>
          <w:tcPr>
            <w:tcW w:w="4792" w:type="dxa"/>
            <w:gridSpan w:val="4"/>
            <w:shd w:val="clear" w:color="auto" w:fill="F2F2F2" w:themeFill="background1" w:themeFillShade="F2"/>
            <w:vAlign w:val="center"/>
          </w:tcPr>
          <w:p w14:paraId="135666E2" w14:textId="77777777" w:rsidR="00E561E0" w:rsidRPr="008E6CDD" w:rsidRDefault="00E561E0" w:rsidP="00F159C5">
            <w:pPr>
              <w:autoSpaceDE w:val="0"/>
              <w:autoSpaceDN w:val="0"/>
              <w:adjustRightInd w:val="0"/>
              <w:jc w:val="center"/>
              <w:rPr>
                <w:rFonts w:ascii="Arial" w:hAnsi="Arial" w:cs="Arial"/>
                <w:b/>
                <w:bCs/>
              </w:rPr>
            </w:pPr>
            <w:r w:rsidRPr="008E6CDD">
              <w:rPr>
                <w:rFonts w:ascii="Arial" w:hAnsi="Arial" w:cs="Arial"/>
                <w:b/>
                <w:bCs/>
                <w:sz w:val="20"/>
              </w:rPr>
              <w:t>Learn to Be and Live in Community</w:t>
            </w:r>
          </w:p>
        </w:tc>
      </w:tr>
      <w:tr w:rsidR="00E561E0" w:rsidRPr="00494408" w14:paraId="065B89AE" w14:textId="77777777" w:rsidTr="00F159C5">
        <w:trPr>
          <w:trHeight w:val="537"/>
          <w:jc w:val="center"/>
        </w:trPr>
        <w:tc>
          <w:tcPr>
            <w:tcW w:w="4815" w:type="dxa"/>
            <w:gridSpan w:val="4"/>
            <w:shd w:val="clear" w:color="auto" w:fill="FFFFFF" w:themeFill="background1"/>
          </w:tcPr>
          <w:p w14:paraId="79BA1FC6" w14:textId="77777777" w:rsidR="00E561E0" w:rsidRDefault="00E561E0" w:rsidP="00F159C5">
            <w:pPr>
              <w:jc w:val="center"/>
              <w:rPr>
                <w:rFonts w:ascii="Arial" w:hAnsi="Arial" w:cs="Arial"/>
                <w:b/>
                <w:sz w:val="20"/>
              </w:rPr>
            </w:pPr>
            <w:r w:rsidRPr="008E6CDD">
              <w:rPr>
                <w:rFonts w:ascii="Arial" w:hAnsi="Arial" w:cs="Arial"/>
                <w:b/>
                <w:sz w:val="20"/>
              </w:rPr>
              <w:t>Grammar &amp; Sentence Frames</w:t>
            </w:r>
          </w:p>
          <w:p w14:paraId="7461F6EC" w14:textId="77777777" w:rsidR="00E561E0" w:rsidRPr="00510743" w:rsidRDefault="00E561E0" w:rsidP="00B12CC2">
            <w:pPr>
              <w:pStyle w:val="Prrafodelista"/>
              <w:widowControl w:val="0"/>
              <w:numPr>
                <w:ilvl w:val="0"/>
                <w:numId w:val="9"/>
              </w:numPr>
              <w:spacing w:after="0" w:line="256" w:lineRule="auto"/>
              <w:rPr>
                <w:rFonts w:ascii="Arial" w:hAnsi="Arial" w:cs="Arial"/>
                <w:u w:val="single"/>
              </w:rPr>
            </w:pPr>
            <w:r w:rsidRPr="00510743">
              <w:rPr>
                <w:rFonts w:ascii="Arial" w:eastAsia="Arial" w:hAnsi="Arial" w:cs="Arial"/>
                <w:color w:val="333333"/>
                <w:u w:val="single"/>
              </w:rPr>
              <w:t>Future with going to/will</w:t>
            </w:r>
          </w:p>
          <w:p w14:paraId="6D4AAFA5" w14:textId="77777777" w:rsidR="00E561E0" w:rsidRPr="00510743" w:rsidRDefault="00E561E0" w:rsidP="00F159C5">
            <w:pPr>
              <w:pStyle w:val="Prrafodelista"/>
              <w:widowControl w:val="0"/>
              <w:spacing w:line="256" w:lineRule="auto"/>
              <w:ind w:left="360"/>
              <w:rPr>
                <w:rFonts w:ascii="Arial" w:hAnsi="Arial" w:cs="Arial"/>
                <w:u w:val="single"/>
              </w:rPr>
            </w:pPr>
          </w:p>
          <w:p w14:paraId="65414D24" w14:textId="77777777" w:rsidR="00E561E0" w:rsidRPr="00510743" w:rsidRDefault="00E561E0" w:rsidP="00F159C5">
            <w:pPr>
              <w:pStyle w:val="Prrafodelista"/>
              <w:widowControl w:val="0"/>
              <w:spacing w:line="256" w:lineRule="auto"/>
              <w:ind w:left="360"/>
              <w:rPr>
                <w:rFonts w:ascii="Arial" w:hAnsi="Arial" w:cs="Arial"/>
              </w:rPr>
            </w:pPr>
            <w:r w:rsidRPr="4B34B840">
              <w:rPr>
                <w:rFonts w:ascii="Arial" w:hAnsi="Arial" w:cs="Arial"/>
              </w:rPr>
              <w:t>I’m going to play soccer with my friends tomorrow.</w:t>
            </w:r>
          </w:p>
          <w:p w14:paraId="15395631" w14:textId="77777777" w:rsidR="00E561E0" w:rsidRPr="00510743" w:rsidRDefault="00E561E0" w:rsidP="00F159C5">
            <w:pPr>
              <w:pStyle w:val="Prrafodelista"/>
              <w:widowControl w:val="0"/>
              <w:spacing w:line="256" w:lineRule="auto"/>
              <w:ind w:left="360"/>
              <w:rPr>
                <w:rFonts w:ascii="Arial" w:hAnsi="Arial" w:cs="Arial"/>
              </w:rPr>
            </w:pPr>
            <w:r w:rsidRPr="00510743">
              <w:rPr>
                <w:rFonts w:ascii="Arial" w:hAnsi="Arial" w:cs="Arial"/>
              </w:rPr>
              <w:t>I will go skating this weekend.</w:t>
            </w:r>
          </w:p>
          <w:p w14:paraId="53AC4FCB" w14:textId="77777777" w:rsidR="00E561E0" w:rsidRDefault="00E561E0" w:rsidP="00F159C5">
            <w:pPr>
              <w:jc w:val="center"/>
              <w:rPr>
                <w:rFonts w:ascii="Arial" w:hAnsi="Arial" w:cs="Arial"/>
                <w:b/>
              </w:rPr>
            </w:pPr>
          </w:p>
          <w:p w14:paraId="147E0F37" w14:textId="77777777" w:rsidR="00E561E0" w:rsidRDefault="00E561E0" w:rsidP="00F159C5">
            <w:pPr>
              <w:jc w:val="center"/>
              <w:rPr>
                <w:rFonts w:ascii="Arial" w:hAnsi="Arial" w:cs="Arial"/>
                <w:b/>
                <w:bCs/>
              </w:rPr>
            </w:pPr>
            <w:r w:rsidRPr="00E008C1">
              <w:rPr>
                <w:rFonts w:ascii="Arial" w:hAnsi="Arial" w:cs="Arial"/>
                <w:b/>
                <w:bCs/>
              </w:rPr>
              <w:t>Phonemic Awareness</w:t>
            </w:r>
          </w:p>
          <w:p w14:paraId="431A7D1C" w14:textId="77777777" w:rsidR="00E561E0" w:rsidRDefault="00E561E0" w:rsidP="00F159C5">
            <w:pPr>
              <w:spacing w:after="0" w:line="240" w:lineRule="auto"/>
              <w:jc w:val="both"/>
              <w:rPr>
                <w:rFonts w:asciiTheme="minorBidi" w:eastAsia="Calibri" w:hAnsiTheme="minorBidi"/>
                <w:u w:val="single"/>
              </w:rPr>
            </w:pPr>
            <w:r w:rsidRPr="00510743">
              <w:rPr>
                <w:rFonts w:ascii="Arial" w:hAnsi="Arial" w:cs="Arial"/>
              </w:rPr>
              <w:lastRenderedPageBreak/>
              <w:t>Distinguishing spoken rhyming words from non-rhyming words. (e.g., run, sun versus run, man, etc).</w:t>
            </w:r>
          </w:p>
          <w:p w14:paraId="6A3E63A0" w14:textId="77777777" w:rsidR="00E561E0" w:rsidRPr="00E008C1" w:rsidRDefault="00E561E0" w:rsidP="00F159C5">
            <w:pPr>
              <w:jc w:val="center"/>
              <w:rPr>
                <w:rFonts w:ascii="Arial" w:hAnsi="Arial" w:cs="Arial"/>
                <w:b/>
                <w:bCs/>
              </w:rPr>
            </w:pPr>
          </w:p>
          <w:p w14:paraId="7680E3C3" w14:textId="77777777" w:rsidR="00E561E0" w:rsidRDefault="00E561E0" w:rsidP="00F159C5">
            <w:pPr>
              <w:autoSpaceDE w:val="0"/>
              <w:autoSpaceDN w:val="0"/>
              <w:adjustRightInd w:val="0"/>
              <w:jc w:val="center"/>
              <w:rPr>
                <w:rFonts w:ascii="Arial" w:hAnsi="Arial" w:cs="Arial"/>
                <w:b/>
                <w:sz w:val="20"/>
              </w:rPr>
            </w:pPr>
            <w:r w:rsidRPr="008E6CDD">
              <w:rPr>
                <w:rFonts w:ascii="Arial" w:hAnsi="Arial" w:cs="Arial"/>
                <w:b/>
                <w:sz w:val="20"/>
              </w:rPr>
              <w:t>Vocabulary</w:t>
            </w:r>
          </w:p>
          <w:p w14:paraId="49AEAC98" w14:textId="77777777" w:rsidR="00E561E0" w:rsidRDefault="00E561E0" w:rsidP="00F159C5">
            <w:pPr>
              <w:autoSpaceDE w:val="0"/>
              <w:autoSpaceDN w:val="0"/>
              <w:adjustRightInd w:val="0"/>
              <w:jc w:val="center"/>
              <w:rPr>
                <w:rFonts w:ascii="Arial" w:hAnsi="Arial" w:cs="Arial"/>
                <w:u w:val="single"/>
              </w:rPr>
            </w:pPr>
            <w:r w:rsidRPr="00510743">
              <w:rPr>
                <w:rFonts w:ascii="Arial" w:hAnsi="Arial" w:cs="Arial"/>
                <w:u w:val="single"/>
              </w:rPr>
              <w:t>Do you have plans for the weekend?</w:t>
            </w:r>
          </w:p>
          <w:p w14:paraId="4D202DB1" w14:textId="77777777" w:rsidR="00E561E0" w:rsidRDefault="00E561E0" w:rsidP="00F159C5">
            <w:pPr>
              <w:autoSpaceDE w:val="0"/>
              <w:autoSpaceDN w:val="0"/>
              <w:adjustRightInd w:val="0"/>
              <w:jc w:val="center"/>
              <w:rPr>
                <w:rFonts w:ascii="Arial" w:hAnsi="Arial" w:cs="Arial"/>
                <w:u w:val="single"/>
              </w:rPr>
            </w:pPr>
          </w:p>
          <w:p w14:paraId="6685BD69" w14:textId="77777777" w:rsidR="00E561E0" w:rsidRPr="00510743" w:rsidRDefault="00E561E0" w:rsidP="00F159C5">
            <w:pPr>
              <w:rPr>
                <w:rFonts w:ascii="Arial" w:hAnsi="Arial" w:cs="Arial"/>
                <w:u w:val="single"/>
              </w:rPr>
            </w:pPr>
            <w:r w:rsidRPr="00510743">
              <w:rPr>
                <w:rFonts w:ascii="Arial" w:hAnsi="Arial" w:cs="Arial"/>
                <w:u w:val="single"/>
              </w:rPr>
              <w:t>Expressions and phrases</w:t>
            </w:r>
          </w:p>
          <w:p w14:paraId="33C04461" w14:textId="77777777" w:rsidR="00E561E0" w:rsidRPr="00510743" w:rsidRDefault="00E561E0" w:rsidP="00B12CC2">
            <w:pPr>
              <w:pStyle w:val="Prrafodelista"/>
              <w:numPr>
                <w:ilvl w:val="0"/>
                <w:numId w:val="13"/>
              </w:numPr>
              <w:spacing w:after="0" w:line="240" w:lineRule="auto"/>
              <w:rPr>
                <w:rFonts w:ascii="Arial" w:hAnsi="Arial" w:cs="Arial"/>
              </w:rPr>
            </w:pPr>
            <w:r w:rsidRPr="00510743">
              <w:rPr>
                <w:rFonts w:ascii="Arial" w:hAnsi="Arial" w:cs="Arial"/>
                <w:color w:val="000000"/>
              </w:rPr>
              <w:t>Are you busy on Sunday?</w:t>
            </w:r>
          </w:p>
          <w:p w14:paraId="720C11E8" w14:textId="77777777" w:rsidR="00E561E0" w:rsidRPr="00510743" w:rsidRDefault="00E561E0" w:rsidP="00B12CC2">
            <w:pPr>
              <w:pStyle w:val="Prrafodelista"/>
              <w:numPr>
                <w:ilvl w:val="0"/>
                <w:numId w:val="13"/>
              </w:numPr>
              <w:spacing w:after="0" w:line="240" w:lineRule="auto"/>
              <w:rPr>
                <w:rFonts w:ascii="Arial" w:hAnsi="Arial" w:cs="Arial"/>
              </w:rPr>
            </w:pPr>
            <w:r w:rsidRPr="00510743">
              <w:rPr>
                <w:rFonts w:ascii="Arial" w:hAnsi="Arial" w:cs="Arial"/>
                <w:color w:val="000000"/>
              </w:rPr>
              <w:t>Do you want to hang out?</w:t>
            </w:r>
          </w:p>
          <w:p w14:paraId="5417D4DC" w14:textId="77777777" w:rsidR="00E561E0" w:rsidRPr="00510743" w:rsidRDefault="00E561E0" w:rsidP="00B12CC2">
            <w:pPr>
              <w:pStyle w:val="Prrafodelista"/>
              <w:numPr>
                <w:ilvl w:val="0"/>
                <w:numId w:val="20"/>
              </w:numPr>
              <w:spacing w:after="0" w:line="240" w:lineRule="auto"/>
              <w:rPr>
                <w:rFonts w:ascii="Arial" w:hAnsi="Arial" w:cs="Arial"/>
              </w:rPr>
            </w:pPr>
            <w:r w:rsidRPr="00510743">
              <w:rPr>
                <w:rFonts w:ascii="Arial" w:hAnsi="Arial" w:cs="Arial"/>
              </w:rPr>
              <w:t xml:space="preserve">I am going to play soccer with Mike </w:t>
            </w:r>
          </w:p>
          <w:p w14:paraId="314DE533" w14:textId="77777777" w:rsidR="00E561E0" w:rsidRPr="00510743" w:rsidRDefault="00E561E0" w:rsidP="00B12CC2">
            <w:pPr>
              <w:pStyle w:val="Prrafodelista"/>
              <w:numPr>
                <w:ilvl w:val="0"/>
                <w:numId w:val="20"/>
              </w:numPr>
              <w:spacing w:after="0" w:line="240" w:lineRule="auto"/>
              <w:rPr>
                <w:rFonts w:ascii="Arial" w:hAnsi="Arial" w:cs="Arial"/>
              </w:rPr>
            </w:pPr>
            <w:r w:rsidRPr="00510743">
              <w:rPr>
                <w:rFonts w:ascii="Arial" w:hAnsi="Arial" w:cs="Arial"/>
              </w:rPr>
              <w:t>I will sing karaoke.</w:t>
            </w:r>
          </w:p>
          <w:p w14:paraId="145E90E0" w14:textId="77777777" w:rsidR="00E561E0" w:rsidRDefault="00E561E0" w:rsidP="00B12CC2">
            <w:pPr>
              <w:pStyle w:val="Prrafodelista"/>
              <w:numPr>
                <w:ilvl w:val="0"/>
                <w:numId w:val="20"/>
              </w:numPr>
              <w:spacing w:after="0" w:line="240" w:lineRule="auto"/>
              <w:rPr>
                <w:rFonts w:ascii="Arial" w:hAnsi="Arial" w:cs="Arial"/>
              </w:rPr>
            </w:pPr>
            <w:r w:rsidRPr="00510743">
              <w:rPr>
                <w:rFonts w:ascii="Arial" w:hAnsi="Arial" w:cs="Arial"/>
              </w:rPr>
              <w:t>She will ride on bike with her friends.</w:t>
            </w:r>
          </w:p>
          <w:p w14:paraId="0AE88F76" w14:textId="77777777" w:rsidR="00E561E0" w:rsidRDefault="00E561E0" w:rsidP="00F159C5">
            <w:pPr>
              <w:pStyle w:val="Prrafodelista"/>
              <w:spacing w:after="0" w:line="240" w:lineRule="auto"/>
              <w:ind w:left="360"/>
              <w:rPr>
                <w:rFonts w:ascii="Arial" w:hAnsi="Arial" w:cs="Arial"/>
              </w:rPr>
            </w:pPr>
            <w:r>
              <w:rPr>
                <w:rFonts w:ascii="Arial" w:hAnsi="Arial" w:cs="Arial"/>
              </w:rPr>
              <w:t>I like to____</w:t>
            </w:r>
          </w:p>
          <w:p w14:paraId="16D44A2E" w14:textId="77777777" w:rsidR="00E561E0" w:rsidRDefault="00E561E0" w:rsidP="00F159C5">
            <w:pPr>
              <w:pStyle w:val="Prrafodelista"/>
              <w:spacing w:after="0" w:line="240" w:lineRule="auto"/>
              <w:ind w:left="360"/>
              <w:rPr>
                <w:rFonts w:ascii="Arial" w:hAnsi="Arial" w:cs="Arial"/>
              </w:rPr>
            </w:pPr>
            <w:r>
              <w:rPr>
                <w:rFonts w:ascii="Arial" w:hAnsi="Arial" w:cs="Arial"/>
              </w:rPr>
              <w:t>I want to ______</w:t>
            </w:r>
          </w:p>
          <w:p w14:paraId="692E95E8" w14:textId="77777777" w:rsidR="00E561E0" w:rsidRDefault="00E561E0" w:rsidP="00F159C5">
            <w:pPr>
              <w:pStyle w:val="Prrafodelista"/>
              <w:spacing w:after="0" w:line="240" w:lineRule="auto"/>
              <w:ind w:left="360"/>
              <w:rPr>
                <w:rFonts w:ascii="Arial" w:hAnsi="Arial" w:cs="Arial"/>
              </w:rPr>
            </w:pPr>
            <w:r>
              <w:rPr>
                <w:rFonts w:ascii="Arial" w:hAnsi="Arial" w:cs="Arial"/>
              </w:rPr>
              <w:t>I plan to______</w:t>
            </w:r>
          </w:p>
          <w:p w14:paraId="3B39E542" w14:textId="77777777" w:rsidR="00E561E0" w:rsidRPr="00510743" w:rsidRDefault="00E561E0" w:rsidP="00F159C5">
            <w:pPr>
              <w:pStyle w:val="Prrafodelista"/>
              <w:spacing w:after="0" w:line="240" w:lineRule="auto"/>
              <w:ind w:left="360"/>
              <w:rPr>
                <w:rFonts w:ascii="Arial" w:hAnsi="Arial" w:cs="Arial"/>
              </w:rPr>
            </w:pPr>
            <w:r>
              <w:rPr>
                <w:rFonts w:ascii="Arial" w:hAnsi="Arial" w:cs="Arial"/>
              </w:rPr>
              <w:t>I´m going to ____</w:t>
            </w:r>
          </w:p>
          <w:p w14:paraId="371CF81C" w14:textId="77777777" w:rsidR="00E561E0" w:rsidRDefault="00E561E0" w:rsidP="00F159C5">
            <w:pPr>
              <w:spacing w:line="256" w:lineRule="auto"/>
              <w:rPr>
                <w:rFonts w:ascii="Arial" w:hAnsi="Arial" w:cs="Arial"/>
                <w:u w:val="single"/>
              </w:rPr>
            </w:pPr>
            <w:r w:rsidRPr="00510743">
              <w:rPr>
                <w:rFonts w:ascii="Arial" w:hAnsi="Arial" w:cs="Arial"/>
                <w:u w:val="single"/>
              </w:rPr>
              <w:t>Fun activities and hobbies</w:t>
            </w:r>
          </w:p>
          <w:p w14:paraId="6D67098F" w14:textId="77777777" w:rsidR="00E561E0" w:rsidRPr="00691267" w:rsidRDefault="00E561E0" w:rsidP="00F159C5">
            <w:pPr>
              <w:spacing w:line="256" w:lineRule="auto"/>
              <w:rPr>
                <w:rFonts w:ascii="Arial" w:hAnsi="Arial" w:cs="Arial"/>
                <w:u w:val="single"/>
              </w:rPr>
            </w:pPr>
            <w:r w:rsidRPr="00691267">
              <w:rPr>
                <w:rFonts w:ascii="Arial" w:eastAsia="Times New Roman" w:hAnsi="Arial" w:cs="Arial"/>
              </w:rPr>
              <w:t>Playing the violin, skateboarding, snorkeling</w:t>
            </w:r>
          </w:p>
          <w:p w14:paraId="24E6A66A" w14:textId="77777777" w:rsidR="00E561E0" w:rsidRPr="00D37D0C" w:rsidRDefault="00E561E0" w:rsidP="00F159C5">
            <w:pPr>
              <w:autoSpaceDE w:val="0"/>
              <w:autoSpaceDN w:val="0"/>
              <w:adjustRightInd w:val="0"/>
              <w:jc w:val="center"/>
              <w:rPr>
                <w:rFonts w:ascii="Arial" w:hAnsi="Arial" w:cs="Arial"/>
                <w:b/>
              </w:rPr>
            </w:pPr>
          </w:p>
        </w:tc>
        <w:tc>
          <w:tcPr>
            <w:tcW w:w="4852" w:type="dxa"/>
            <w:gridSpan w:val="2"/>
            <w:shd w:val="clear" w:color="auto" w:fill="FFFFFF" w:themeFill="background1"/>
          </w:tcPr>
          <w:p w14:paraId="3F8B06E7" w14:textId="77777777" w:rsidR="00E561E0" w:rsidRDefault="00E561E0" w:rsidP="00F159C5">
            <w:pPr>
              <w:autoSpaceDE w:val="0"/>
              <w:autoSpaceDN w:val="0"/>
              <w:adjustRightInd w:val="0"/>
              <w:jc w:val="center"/>
              <w:rPr>
                <w:rFonts w:ascii="Arial" w:hAnsi="Arial" w:cs="Arial"/>
                <w:b/>
                <w:color w:val="000000" w:themeColor="text1"/>
                <w:sz w:val="20"/>
              </w:rPr>
            </w:pPr>
            <w:r w:rsidRPr="008E6CDD">
              <w:rPr>
                <w:rFonts w:ascii="Arial" w:hAnsi="Arial" w:cs="Arial"/>
                <w:b/>
                <w:color w:val="000000" w:themeColor="text1"/>
                <w:sz w:val="20"/>
              </w:rPr>
              <w:lastRenderedPageBreak/>
              <w:t>Function</w:t>
            </w:r>
          </w:p>
          <w:p w14:paraId="53948FF4" w14:textId="77777777" w:rsidR="00E561E0" w:rsidRDefault="00E561E0" w:rsidP="00B12CC2">
            <w:pPr>
              <w:pStyle w:val="Prrafodelista"/>
              <w:numPr>
                <w:ilvl w:val="0"/>
                <w:numId w:val="7"/>
              </w:numPr>
              <w:spacing w:after="0" w:line="240" w:lineRule="auto"/>
              <w:ind w:left="166" w:firstLine="0"/>
              <w:rPr>
                <w:rFonts w:ascii="Arial" w:eastAsia="Times New Roman" w:hAnsi="Arial" w:cs="Arial"/>
                <w:bCs/>
              </w:rPr>
            </w:pPr>
            <w:r w:rsidRPr="00510743">
              <w:rPr>
                <w:rFonts w:ascii="Arial" w:eastAsia="Times New Roman" w:hAnsi="Arial" w:cs="Arial"/>
                <w:bCs/>
              </w:rPr>
              <w:t>Describing future plans related to hobbies</w:t>
            </w:r>
          </w:p>
          <w:p w14:paraId="05635AC9" w14:textId="77777777" w:rsidR="00E561E0" w:rsidRPr="008E6CDD" w:rsidRDefault="00E561E0" w:rsidP="00F159C5">
            <w:pPr>
              <w:autoSpaceDE w:val="0"/>
              <w:autoSpaceDN w:val="0"/>
              <w:adjustRightInd w:val="0"/>
              <w:jc w:val="center"/>
              <w:rPr>
                <w:rFonts w:ascii="Arial" w:hAnsi="Arial" w:cs="Arial"/>
                <w:b/>
                <w:color w:val="000000" w:themeColor="text1"/>
              </w:rPr>
            </w:pPr>
          </w:p>
          <w:p w14:paraId="4F9E8E03" w14:textId="77777777" w:rsidR="00E561E0" w:rsidRDefault="00E561E0" w:rsidP="00F159C5">
            <w:pPr>
              <w:autoSpaceDE w:val="0"/>
              <w:autoSpaceDN w:val="0"/>
              <w:adjustRightInd w:val="0"/>
              <w:jc w:val="center"/>
              <w:rPr>
                <w:rFonts w:ascii="Arial" w:hAnsi="Arial" w:cs="Arial"/>
                <w:b/>
                <w:sz w:val="20"/>
              </w:rPr>
            </w:pPr>
            <w:r w:rsidRPr="008E6CDD">
              <w:rPr>
                <w:rFonts w:ascii="Arial" w:hAnsi="Arial" w:cs="Arial"/>
                <w:b/>
                <w:sz w:val="20"/>
              </w:rPr>
              <w:t>Discourse Markers</w:t>
            </w:r>
          </w:p>
          <w:p w14:paraId="10BADD63" w14:textId="77777777" w:rsidR="00E561E0" w:rsidRPr="00480190" w:rsidRDefault="00E561E0" w:rsidP="00F159C5">
            <w:pPr>
              <w:widowControl w:val="0"/>
              <w:suppressAutoHyphens/>
              <w:jc w:val="center"/>
              <w:rPr>
                <w:rFonts w:ascii="Arial" w:hAnsi="Arial" w:cs="Arial"/>
                <w:bCs/>
                <w:u w:val="single"/>
              </w:rPr>
            </w:pPr>
            <w:r w:rsidRPr="00510743">
              <w:rPr>
                <w:rFonts w:ascii="Arial" w:hAnsi="Arial" w:cs="Arial"/>
                <w:bCs/>
                <w:u w:val="single"/>
              </w:rPr>
              <w:t>Sequence adverbs-past tense</w:t>
            </w:r>
          </w:p>
          <w:p w14:paraId="6BCBDFB3" w14:textId="77777777" w:rsidR="00E561E0" w:rsidRPr="008533F8" w:rsidRDefault="00E561E0" w:rsidP="00F159C5">
            <w:pPr>
              <w:autoSpaceDE w:val="0"/>
              <w:autoSpaceDN w:val="0"/>
              <w:adjustRightInd w:val="0"/>
              <w:jc w:val="center"/>
              <w:rPr>
                <w:rFonts w:ascii="Arial" w:hAnsi="Arial" w:cs="Arial"/>
                <w:b/>
              </w:rPr>
            </w:pPr>
            <w:r w:rsidRPr="00510743">
              <w:rPr>
                <w:rFonts w:ascii="Arial" w:hAnsi="Arial" w:cs="Arial"/>
                <w:bCs/>
              </w:rPr>
              <w:t>First, next, then, finally</w:t>
            </w:r>
          </w:p>
        </w:tc>
        <w:tc>
          <w:tcPr>
            <w:tcW w:w="4792" w:type="dxa"/>
            <w:gridSpan w:val="4"/>
            <w:shd w:val="clear" w:color="auto" w:fill="FFFFFF" w:themeFill="background1"/>
          </w:tcPr>
          <w:p w14:paraId="0751D3D6" w14:textId="77777777" w:rsidR="00E561E0" w:rsidRDefault="00E561E0" w:rsidP="00F159C5">
            <w:pPr>
              <w:autoSpaceDE w:val="0"/>
              <w:autoSpaceDN w:val="0"/>
              <w:adjustRightInd w:val="0"/>
              <w:jc w:val="center"/>
              <w:rPr>
                <w:rFonts w:ascii="Arial" w:hAnsi="Arial" w:cs="Arial"/>
                <w:b/>
                <w:bCs/>
                <w:sz w:val="20"/>
                <w:lang w:val="es-CR"/>
              </w:rPr>
            </w:pPr>
            <w:r w:rsidRPr="00663398">
              <w:rPr>
                <w:rFonts w:ascii="Arial" w:hAnsi="Arial" w:cs="Arial"/>
                <w:b/>
                <w:bCs/>
                <w:sz w:val="20"/>
                <w:lang w:val="es-CR"/>
              </w:rPr>
              <w:t>Psycho-social</w:t>
            </w:r>
          </w:p>
          <w:p w14:paraId="69386B51" w14:textId="77777777" w:rsidR="00E561E0" w:rsidRPr="00510743" w:rsidRDefault="00E561E0" w:rsidP="00B12CC2">
            <w:pPr>
              <w:pStyle w:val="Sinespaciado"/>
              <w:numPr>
                <w:ilvl w:val="0"/>
                <w:numId w:val="13"/>
              </w:numPr>
              <w:rPr>
                <w:rFonts w:ascii="Arial" w:hAnsi="Arial" w:cs="Arial"/>
                <w:lang w:val="en-US"/>
              </w:rPr>
            </w:pPr>
            <w:r w:rsidRPr="00510743">
              <w:rPr>
                <w:rFonts w:ascii="Arial" w:hAnsi="Arial" w:cs="Arial"/>
                <w:lang w:val="en-US"/>
              </w:rPr>
              <w:t>Working cooperatively with others</w:t>
            </w:r>
          </w:p>
          <w:p w14:paraId="3479F392" w14:textId="77777777" w:rsidR="00E561E0" w:rsidRPr="00663398" w:rsidRDefault="00E561E0" w:rsidP="00F159C5">
            <w:pPr>
              <w:autoSpaceDE w:val="0"/>
              <w:autoSpaceDN w:val="0"/>
              <w:adjustRightInd w:val="0"/>
              <w:jc w:val="center"/>
              <w:rPr>
                <w:rFonts w:ascii="Arial" w:hAnsi="Arial" w:cs="Arial"/>
                <w:b/>
                <w:bCs/>
                <w:lang w:val="es-CR"/>
              </w:rPr>
            </w:pPr>
          </w:p>
          <w:p w14:paraId="4581E628" w14:textId="77777777" w:rsidR="00E561E0" w:rsidRDefault="00E561E0" w:rsidP="00F159C5">
            <w:pPr>
              <w:autoSpaceDE w:val="0"/>
              <w:autoSpaceDN w:val="0"/>
              <w:adjustRightInd w:val="0"/>
              <w:spacing w:after="0" w:line="240" w:lineRule="auto"/>
              <w:jc w:val="center"/>
              <w:rPr>
                <w:rFonts w:ascii="Arial" w:hAnsi="Arial" w:cs="Arial"/>
                <w:b/>
                <w:bCs/>
                <w:lang w:val="es-CR"/>
              </w:rPr>
            </w:pPr>
            <w:r w:rsidRPr="00663398">
              <w:rPr>
                <w:rFonts w:ascii="Arial" w:hAnsi="Arial" w:cs="Arial"/>
                <w:b/>
                <w:bCs/>
                <w:sz w:val="20"/>
                <w:lang w:val="es-CR"/>
              </w:rPr>
              <w:t>Socio-cultural</w:t>
            </w:r>
            <w:r w:rsidRPr="00663398">
              <w:rPr>
                <w:rFonts w:ascii="Arial" w:hAnsi="Arial" w:cs="Arial"/>
                <w:b/>
                <w:bCs/>
                <w:lang w:val="es-CR"/>
              </w:rPr>
              <w:t xml:space="preserve"> </w:t>
            </w:r>
          </w:p>
          <w:p w14:paraId="23675643" w14:textId="77777777" w:rsidR="00E561E0" w:rsidRDefault="00E561E0" w:rsidP="00F159C5">
            <w:pPr>
              <w:autoSpaceDE w:val="0"/>
              <w:autoSpaceDN w:val="0"/>
              <w:adjustRightInd w:val="0"/>
              <w:spacing w:after="0" w:line="240" w:lineRule="auto"/>
              <w:jc w:val="center"/>
              <w:rPr>
                <w:rFonts w:ascii="Arial" w:hAnsi="Arial" w:cs="Arial"/>
                <w:b/>
                <w:bCs/>
                <w:lang w:val="es-CR"/>
              </w:rPr>
            </w:pPr>
          </w:p>
          <w:p w14:paraId="4E6517FD" w14:textId="77777777" w:rsidR="00E561E0" w:rsidRDefault="00E561E0" w:rsidP="00B12CC2">
            <w:pPr>
              <w:pStyle w:val="Prrafodelista"/>
              <w:numPr>
                <w:ilvl w:val="0"/>
                <w:numId w:val="13"/>
              </w:numPr>
              <w:spacing w:after="0" w:line="240" w:lineRule="auto"/>
              <w:jc w:val="both"/>
              <w:rPr>
                <w:rFonts w:ascii="Arial" w:hAnsi="Arial" w:cs="Arial"/>
                <w:color w:val="000000"/>
              </w:rPr>
            </w:pPr>
            <w:r w:rsidRPr="00510743">
              <w:rPr>
                <w:rFonts w:ascii="Arial" w:hAnsi="Arial" w:cs="Arial"/>
                <w:color w:val="000000"/>
              </w:rPr>
              <w:t>Comparing traditional games in CR and around the world</w:t>
            </w:r>
          </w:p>
          <w:p w14:paraId="175621F9" w14:textId="77777777" w:rsidR="00E561E0" w:rsidRPr="00494408" w:rsidRDefault="00E561E0" w:rsidP="00F159C5">
            <w:pPr>
              <w:autoSpaceDE w:val="0"/>
              <w:autoSpaceDN w:val="0"/>
              <w:adjustRightInd w:val="0"/>
              <w:spacing w:after="0" w:line="240" w:lineRule="auto"/>
              <w:jc w:val="center"/>
              <w:rPr>
                <w:rFonts w:ascii="Arial" w:hAnsi="Arial" w:cs="Arial"/>
                <w:b/>
                <w:bCs/>
              </w:rPr>
            </w:pPr>
          </w:p>
          <w:p w14:paraId="5E6217DC" w14:textId="77777777" w:rsidR="00E561E0" w:rsidRDefault="00E561E0" w:rsidP="00F159C5">
            <w:pPr>
              <w:autoSpaceDE w:val="0"/>
              <w:autoSpaceDN w:val="0"/>
              <w:adjustRightInd w:val="0"/>
              <w:spacing w:after="0" w:line="240" w:lineRule="auto"/>
              <w:jc w:val="center"/>
              <w:rPr>
                <w:rFonts w:ascii="Arial" w:hAnsi="Arial" w:cs="Arial"/>
                <w:b/>
                <w:bCs/>
                <w:lang w:val="es-CR"/>
              </w:rPr>
            </w:pPr>
            <w:r>
              <w:rPr>
                <w:rFonts w:ascii="Arial" w:hAnsi="Arial" w:cs="Arial"/>
                <w:b/>
                <w:bCs/>
                <w:lang w:val="es-CR"/>
              </w:rPr>
              <w:t>I</w:t>
            </w:r>
            <w:r w:rsidRPr="000661CD">
              <w:rPr>
                <w:rFonts w:ascii="Arial" w:hAnsi="Arial" w:cs="Arial"/>
                <w:b/>
                <w:bCs/>
                <w:lang w:val="es-CR"/>
              </w:rPr>
              <w:t>dioms/ phrases</w:t>
            </w:r>
          </w:p>
          <w:p w14:paraId="743A3AEB" w14:textId="77777777" w:rsidR="00E561E0" w:rsidRDefault="00E561E0" w:rsidP="00F159C5">
            <w:pPr>
              <w:autoSpaceDE w:val="0"/>
              <w:autoSpaceDN w:val="0"/>
              <w:adjustRightInd w:val="0"/>
              <w:spacing w:after="0" w:line="240" w:lineRule="auto"/>
              <w:jc w:val="center"/>
              <w:rPr>
                <w:rFonts w:ascii="Arial" w:hAnsi="Arial" w:cs="Arial"/>
                <w:b/>
                <w:bCs/>
                <w:lang w:val="es-CR"/>
              </w:rPr>
            </w:pPr>
          </w:p>
          <w:p w14:paraId="78F34E11" w14:textId="77777777" w:rsidR="00E561E0" w:rsidRPr="00510743" w:rsidRDefault="00E561E0" w:rsidP="00B12CC2">
            <w:pPr>
              <w:pStyle w:val="Prrafodelista"/>
              <w:numPr>
                <w:ilvl w:val="0"/>
                <w:numId w:val="22"/>
              </w:numPr>
              <w:spacing w:after="0" w:line="240" w:lineRule="auto"/>
              <w:rPr>
                <w:rFonts w:ascii="Arial" w:eastAsia="Calibri" w:hAnsi="Arial" w:cs="Arial"/>
              </w:rPr>
            </w:pPr>
            <w:r w:rsidRPr="00510743">
              <w:rPr>
                <w:rFonts w:ascii="Arial" w:eastAsia="Calibri" w:hAnsi="Arial" w:cs="Arial"/>
              </w:rPr>
              <w:lastRenderedPageBreak/>
              <w:t>You are barking up the wrong tree= you´ve got the wrong person or idea.</w:t>
            </w:r>
          </w:p>
          <w:p w14:paraId="2906D664" w14:textId="77777777" w:rsidR="00E561E0" w:rsidRPr="00494408" w:rsidRDefault="00E561E0" w:rsidP="00F159C5">
            <w:pPr>
              <w:autoSpaceDE w:val="0"/>
              <w:autoSpaceDN w:val="0"/>
              <w:adjustRightInd w:val="0"/>
              <w:spacing w:after="0" w:line="240" w:lineRule="auto"/>
              <w:jc w:val="center"/>
              <w:rPr>
                <w:rFonts w:ascii="Arial" w:hAnsi="Arial" w:cs="Arial"/>
                <w:b/>
                <w:bCs/>
              </w:rPr>
            </w:pPr>
          </w:p>
        </w:tc>
      </w:tr>
      <w:tr w:rsidR="00E561E0" w:rsidRPr="008E6CDD" w14:paraId="24916061" w14:textId="77777777" w:rsidTr="00F159C5">
        <w:trPr>
          <w:trHeight w:val="2535"/>
          <w:jc w:val="center"/>
        </w:trPr>
        <w:tc>
          <w:tcPr>
            <w:tcW w:w="2689" w:type="dxa"/>
            <w:shd w:val="clear" w:color="auto" w:fill="F2F2F2" w:themeFill="background1" w:themeFillShade="F2"/>
            <w:vAlign w:val="center"/>
          </w:tcPr>
          <w:p w14:paraId="00BD9967" w14:textId="77777777" w:rsidR="00E561E0" w:rsidRDefault="00E561E0" w:rsidP="00F159C5">
            <w:pPr>
              <w:autoSpaceDE w:val="0"/>
              <w:autoSpaceDN w:val="0"/>
              <w:adjustRightInd w:val="0"/>
              <w:jc w:val="center"/>
              <w:rPr>
                <w:rFonts w:ascii="Arial" w:hAnsi="Arial" w:cs="Arial"/>
                <w:b/>
                <w:color w:val="000000"/>
                <w:sz w:val="20"/>
              </w:rPr>
            </w:pPr>
            <w:r w:rsidRPr="008E6CDD">
              <w:rPr>
                <w:rFonts w:ascii="Arial" w:hAnsi="Arial" w:cs="Arial"/>
                <w:b/>
                <w:color w:val="000000"/>
                <w:sz w:val="20"/>
              </w:rPr>
              <w:lastRenderedPageBreak/>
              <w:t>Assessment Strategies &amp; Evidences of learning</w:t>
            </w:r>
          </w:p>
          <w:p w14:paraId="04B2B8F2" w14:textId="77777777" w:rsidR="00E561E0" w:rsidRPr="000B5977" w:rsidRDefault="00E561E0" w:rsidP="00F159C5">
            <w:pPr>
              <w:pStyle w:val="NormalWeb"/>
              <w:jc w:val="center"/>
              <w:rPr>
                <w:rFonts w:ascii="Arial" w:hAnsi="Arial" w:cs="Arial"/>
                <w:sz w:val="18"/>
                <w:szCs w:val="20"/>
              </w:rPr>
            </w:pPr>
            <w:r w:rsidRPr="008E6CDD">
              <w:rPr>
                <w:rFonts w:ascii="Arial" w:hAnsi="Arial" w:cs="Arial"/>
                <w:sz w:val="18"/>
                <w:szCs w:val="20"/>
              </w:rPr>
              <w:t>(Diagnostic, formative, summative)</w:t>
            </w:r>
          </w:p>
        </w:tc>
        <w:tc>
          <w:tcPr>
            <w:tcW w:w="2126" w:type="dxa"/>
            <w:gridSpan w:val="3"/>
            <w:shd w:val="clear" w:color="auto" w:fill="F2F2F2" w:themeFill="background1" w:themeFillShade="F2"/>
            <w:vAlign w:val="center"/>
          </w:tcPr>
          <w:p w14:paraId="576DDC0E" w14:textId="77777777" w:rsidR="00E561E0" w:rsidRPr="008E6CDD" w:rsidRDefault="00E561E0" w:rsidP="00F159C5">
            <w:pPr>
              <w:autoSpaceDE w:val="0"/>
              <w:autoSpaceDN w:val="0"/>
              <w:adjustRightInd w:val="0"/>
              <w:jc w:val="center"/>
              <w:rPr>
                <w:rFonts w:ascii="Arial" w:hAnsi="Arial" w:cs="Arial"/>
                <w:b/>
                <w:color w:val="000000"/>
              </w:rPr>
            </w:pPr>
            <w:r w:rsidRPr="008E6CDD">
              <w:rPr>
                <w:rFonts w:ascii="Arial" w:hAnsi="Arial" w:cs="Arial"/>
                <w:b/>
                <w:color w:val="000000"/>
              </w:rPr>
              <w:t>Goals</w:t>
            </w:r>
          </w:p>
          <w:p w14:paraId="2C9FD6A4" w14:textId="77777777" w:rsidR="00E561E0" w:rsidRPr="008E6CDD" w:rsidRDefault="00E561E0" w:rsidP="00F159C5">
            <w:pPr>
              <w:autoSpaceDE w:val="0"/>
              <w:autoSpaceDN w:val="0"/>
              <w:adjustRightInd w:val="0"/>
              <w:jc w:val="center"/>
              <w:rPr>
                <w:rFonts w:ascii="Arial" w:hAnsi="Arial" w:cs="Arial"/>
                <w:color w:val="000000"/>
              </w:rPr>
            </w:pPr>
          </w:p>
        </w:tc>
        <w:tc>
          <w:tcPr>
            <w:tcW w:w="8685" w:type="dxa"/>
            <w:gridSpan w:val="5"/>
            <w:shd w:val="clear" w:color="auto" w:fill="F2F2F2" w:themeFill="background1" w:themeFillShade="F2"/>
            <w:vAlign w:val="center"/>
          </w:tcPr>
          <w:p w14:paraId="0AFA2C18" w14:textId="77777777" w:rsidR="00E561E0" w:rsidRPr="008E6CDD" w:rsidRDefault="00E561E0" w:rsidP="00F159C5">
            <w:pPr>
              <w:autoSpaceDE w:val="0"/>
              <w:autoSpaceDN w:val="0"/>
              <w:adjustRightInd w:val="0"/>
              <w:jc w:val="center"/>
              <w:rPr>
                <w:rFonts w:ascii="Arial" w:hAnsi="Arial" w:cs="Arial"/>
                <w:b/>
                <w:color w:val="000000"/>
                <w:sz w:val="14"/>
                <w:szCs w:val="16"/>
              </w:rPr>
            </w:pPr>
            <w:r w:rsidRPr="008E6CDD">
              <w:rPr>
                <w:rFonts w:ascii="Arial" w:hAnsi="Arial" w:cs="Arial"/>
                <w:b/>
                <w:color w:val="000000"/>
                <w:szCs w:val="28"/>
              </w:rPr>
              <w:t xml:space="preserve">Pedagogical Mediation/ Didactic Sequence </w:t>
            </w:r>
          </w:p>
          <w:p w14:paraId="3A7A5861" w14:textId="77777777" w:rsidR="00E561E0" w:rsidRPr="008E6CDD" w:rsidRDefault="00E561E0" w:rsidP="00F159C5">
            <w:pPr>
              <w:autoSpaceDE w:val="0"/>
              <w:autoSpaceDN w:val="0"/>
              <w:adjustRightInd w:val="0"/>
              <w:rPr>
                <w:rFonts w:ascii="Arial" w:hAnsi="Arial" w:cs="Arial"/>
                <w:b/>
                <w:color w:val="000000"/>
                <w:sz w:val="16"/>
                <w:szCs w:val="18"/>
              </w:rPr>
            </w:pPr>
          </w:p>
        </w:tc>
        <w:tc>
          <w:tcPr>
            <w:tcW w:w="959" w:type="dxa"/>
            <w:shd w:val="clear" w:color="auto" w:fill="F2F2F2" w:themeFill="background1" w:themeFillShade="F2"/>
            <w:vAlign w:val="center"/>
          </w:tcPr>
          <w:p w14:paraId="029D5BE8" w14:textId="77777777" w:rsidR="00E561E0" w:rsidRPr="008E6CDD" w:rsidRDefault="00E561E0" w:rsidP="00F159C5">
            <w:pPr>
              <w:autoSpaceDE w:val="0"/>
              <w:autoSpaceDN w:val="0"/>
              <w:adjustRightInd w:val="0"/>
              <w:jc w:val="center"/>
              <w:rPr>
                <w:rFonts w:ascii="Arial" w:hAnsi="Arial" w:cs="Arial"/>
                <w:b/>
                <w:color w:val="000000"/>
              </w:rPr>
            </w:pPr>
            <w:r w:rsidRPr="008E6CDD">
              <w:rPr>
                <w:rFonts w:ascii="Arial" w:hAnsi="Arial" w:cs="Arial"/>
                <w:b/>
                <w:color w:val="000000"/>
                <w:sz w:val="20"/>
              </w:rPr>
              <w:t>Time</w:t>
            </w:r>
          </w:p>
          <w:p w14:paraId="69DB7E83" w14:textId="77777777" w:rsidR="00E561E0" w:rsidRPr="008E6CDD" w:rsidRDefault="00E561E0" w:rsidP="00F159C5">
            <w:pPr>
              <w:autoSpaceDE w:val="0"/>
              <w:autoSpaceDN w:val="0"/>
              <w:adjustRightInd w:val="0"/>
              <w:jc w:val="center"/>
              <w:rPr>
                <w:rFonts w:ascii="Arial" w:hAnsi="Arial" w:cs="Arial"/>
                <w:color w:val="000000"/>
                <w:sz w:val="18"/>
                <w:szCs w:val="20"/>
              </w:rPr>
            </w:pPr>
          </w:p>
        </w:tc>
      </w:tr>
      <w:tr w:rsidR="00E561E0" w:rsidRPr="008E6CDD" w14:paraId="5B3B5986" w14:textId="77777777" w:rsidTr="00F159C5">
        <w:trPr>
          <w:trHeight w:val="334"/>
          <w:jc w:val="center"/>
        </w:trPr>
        <w:tc>
          <w:tcPr>
            <w:tcW w:w="2689" w:type="dxa"/>
            <w:tcBorders>
              <w:bottom w:val="single" w:sz="4" w:space="0" w:color="auto"/>
            </w:tcBorders>
          </w:tcPr>
          <w:p w14:paraId="782B2C39" w14:textId="77777777" w:rsidR="00E561E0" w:rsidRPr="008E6CDD" w:rsidRDefault="00E561E0" w:rsidP="00F159C5">
            <w:pPr>
              <w:pStyle w:val="NormalWeb"/>
              <w:rPr>
                <w:rFonts w:ascii="Arial" w:hAnsi="Arial" w:cs="Arial"/>
                <w:sz w:val="18"/>
                <w:szCs w:val="20"/>
              </w:rPr>
            </w:pPr>
            <w:r w:rsidRPr="008E6CDD">
              <w:rPr>
                <w:rFonts w:ascii="Arial" w:hAnsi="Arial" w:cs="Arial"/>
                <w:sz w:val="18"/>
                <w:szCs w:val="20"/>
              </w:rPr>
              <w:t>Learner…</w:t>
            </w:r>
          </w:p>
          <w:p w14:paraId="2B4C6F62" w14:textId="77777777" w:rsidR="00E561E0" w:rsidRPr="008E6CDD" w:rsidRDefault="00E561E0" w:rsidP="00F159C5">
            <w:pPr>
              <w:pStyle w:val="NormalWeb"/>
              <w:rPr>
                <w:rFonts w:ascii="Arial" w:hAnsi="Arial" w:cs="Arial"/>
                <w:sz w:val="18"/>
                <w:szCs w:val="20"/>
              </w:rPr>
            </w:pPr>
          </w:p>
        </w:tc>
        <w:tc>
          <w:tcPr>
            <w:tcW w:w="2126" w:type="dxa"/>
            <w:gridSpan w:val="3"/>
            <w:tcBorders>
              <w:bottom w:val="single" w:sz="4" w:space="0" w:color="auto"/>
            </w:tcBorders>
          </w:tcPr>
          <w:p w14:paraId="2E59D300" w14:textId="77777777" w:rsidR="00E561E0" w:rsidRPr="008533F8" w:rsidRDefault="00E561E0" w:rsidP="00F159C5">
            <w:pPr>
              <w:autoSpaceDE w:val="0"/>
              <w:autoSpaceDN w:val="0"/>
              <w:adjustRightInd w:val="0"/>
              <w:rPr>
                <w:rFonts w:ascii="Arial" w:hAnsi="Arial" w:cs="Arial"/>
                <w:color w:val="000000"/>
              </w:rPr>
            </w:pPr>
            <w:r w:rsidRPr="008E6CDD">
              <w:rPr>
                <w:rFonts w:ascii="Arial" w:hAnsi="Arial" w:cs="Arial"/>
                <w:color w:val="000000"/>
                <w:sz w:val="20"/>
              </w:rPr>
              <w:t xml:space="preserve">Learner can </w:t>
            </w:r>
          </w:p>
        </w:tc>
        <w:tc>
          <w:tcPr>
            <w:tcW w:w="8685" w:type="dxa"/>
            <w:gridSpan w:val="5"/>
            <w:tcBorders>
              <w:bottom w:val="single" w:sz="4" w:space="0" w:color="auto"/>
            </w:tcBorders>
          </w:tcPr>
          <w:p w14:paraId="47007D04" w14:textId="77777777" w:rsidR="00E561E0" w:rsidRPr="00CC71EC" w:rsidRDefault="00E561E0" w:rsidP="00F159C5">
            <w:pPr>
              <w:spacing w:after="0" w:line="240" w:lineRule="auto"/>
              <w:jc w:val="center"/>
              <w:rPr>
                <w:rFonts w:ascii="Arial" w:eastAsia="Arial" w:hAnsi="Arial" w:cs="Arial"/>
                <w:b/>
                <w:bCs/>
              </w:rPr>
            </w:pPr>
            <w:r w:rsidRPr="00CC71EC">
              <w:rPr>
                <w:rFonts w:ascii="Arial" w:eastAsia="Arial" w:hAnsi="Arial" w:cs="Arial"/>
                <w:b/>
                <w:bCs/>
              </w:rPr>
              <w:t>Pre-teaching</w:t>
            </w:r>
          </w:p>
          <w:p w14:paraId="78C8F05F" w14:textId="77777777" w:rsidR="00E561E0" w:rsidRDefault="00E561E0" w:rsidP="00F159C5">
            <w:pPr>
              <w:contextualSpacing/>
              <w:jc w:val="center"/>
              <w:rPr>
                <w:rFonts w:ascii="Arial" w:eastAsia="Arial" w:hAnsi="Arial" w:cs="Arial"/>
                <w:shd w:val="clear" w:color="auto" w:fill="FFFFFF"/>
              </w:rPr>
            </w:pPr>
          </w:p>
          <w:p w14:paraId="4FBA5842" w14:textId="77777777" w:rsidR="00E561E0" w:rsidRPr="00A83C5D" w:rsidRDefault="00E561E0" w:rsidP="00F159C5">
            <w:pPr>
              <w:contextualSpacing/>
              <w:jc w:val="center"/>
              <w:rPr>
                <w:rFonts w:ascii="Arial" w:eastAsia="Arial" w:hAnsi="Arial" w:cs="Arial"/>
                <w:b/>
                <w:bCs/>
                <w:shd w:val="clear" w:color="auto" w:fill="FFFFFF"/>
              </w:rPr>
            </w:pPr>
            <w:r w:rsidRPr="6F56215A">
              <w:rPr>
                <w:rFonts w:ascii="Arial" w:eastAsia="Arial" w:hAnsi="Arial" w:cs="Arial"/>
                <w:shd w:val="clear" w:color="auto" w:fill="FFFFFF"/>
              </w:rPr>
              <w:t>Teacher greets students and introduces the Essential Question and goals for the day.</w:t>
            </w:r>
          </w:p>
          <w:p w14:paraId="3AD8BD9C" w14:textId="77777777" w:rsidR="00E561E0" w:rsidRDefault="00E561E0" w:rsidP="00F159C5">
            <w:pPr>
              <w:spacing w:after="0" w:line="240" w:lineRule="auto"/>
              <w:jc w:val="center"/>
              <w:rPr>
                <w:rFonts w:ascii="Arial" w:eastAsia="Arial" w:hAnsi="Arial" w:cs="Arial"/>
                <w:b/>
                <w:bCs/>
              </w:rPr>
            </w:pPr>
          </w:p>
          <w:p w14:paraId="27EED726" w14:textId="339F4FC3" w:rsidR="00E561E0" w:rsidRPr="00CC71EC" w:rsidRDefault="00E561E0" w:rsidP="00F159C5">
            <w:pPr>
              <w:spacing w:after="0" w:line="240" w:lineRule="auto"/>
              <w:jc w:val="center"/>
              <w:rPr>
                <w:rFonts w:ascii="Arial" w:eastAsia="Arial" w:hAnsi="Arial" w:cs="Arial"/>
                <w:b/>
                <w:bCs/>
              </w:rPr>
            </w:pPr>
            <w:r w:rsidRPr="00CC71EC">
              <w:rPr>
                <w:rFonts w:ascii="Arial" w:eastAsia="Arial" w:hAnsi="Arial" w:cs="Arial"/>
                <w:b/>
                <w:bCs/>
              </w:rPr>
              <w:t>Warm up</w:t>
            </w:r>
          </w:p>
          <w:p w14:paraId="10C09F9B" w14:textId="77777777" w:rsidR="00E561E0" w:rsidRPr="00344C1D" w:rsidRDefault="00E561E0" w:rsidP="00F159C5">
            <w:pPr>
              <w:spacing w:after="0" w:line="240" w:lineRule="auto"/>
              <w:rPr>
                <w:rFonts w:ascii="Arial" w:eastAsia="Arial" w:hAnsi="Arial" w:cs="Arial"/>
                <w:shd w:val="clear" w:color="auto" w:fill="FFFFFF"/>
              </w:rPr>
            </w:pPr>
            <w:r w:rsidRPr="00344C1D">
              <w:rPr>
                <w:rFonts w:ascii="Arial" w:eastAsia="Arial" w:hAnsi="Arial" w:cs="Arial"/>
                <w:shd w:val="clear" w:color="auto" w:fill="FFFFFF"/>
              </w:rPr>
              <w:t>Students watch a video about the way children play around the World.</w:t>
            </w:r>
          </w:p>
          <w:p w14:paraId="48B7A5C5" w14:textId="77777777" w:rsidR="00E561E0" w:rsidRPr="00344C1D" w:rsidRDefault="00E561E0" w:rsidP="00F159C5">
            <w:pPr>
              <w:spacing w:after="0" w:line="240" w:lineRule="auto"/>
              <w:rPr>
                <w:rFonts w:ascii="Arial" w:eastAsia="Arial" w:hAnsi="Arial" w:cs="Arial"/>
                <w:shd w:val="clear" w:color="auto" w:fill="FFFFFF"/>
              </w:rPr>
            </w:pPr>
            <w:r w:rsidRPr="00344C1D">
              <w:rPr>
                <w:rFonts w:ascii="Arial" w:eastAsia="Arial" w:hAnsi="Arial" w:cs="Arial"/>
                <w:shd w:val="clear" w:color="auto" w:fill="FFFFFF"/>
              </w:rPr>
              <w:t>Students are asked to mention the games that they have played or that they recognize in the video.</w:t>
            </w:r>
          </w:p>
          <w:p w14:paraId="485F53B4" w14:textId="77777777" w:rsidR="00E561E0" w:rsidRDefault="00E561E0" w:rsidP="00F159C5">
            <w:pPr>
              <w:spacing w:after="0" w:line="240" w:lineRule="auto"/>
              <w:rPr>
                <w:rStyle w:val="Hipervnculo"/>
                <w:rFonts w:ascii="Arial" w:hAnsi="Arial" w:cs="Arial"/>
                <w:color w:val="auto"/>
              </w:rPr>
            </w:pPr>
            <w:r w:rsidRPr="00344C1D">
              <w:rPr>
                <w:rFonts w:ascii="Arial" w:eastAsia="Arial" w:hAnsi="Arial" w:cs="Arial"/>
                <w:shd w:val="clear" w:color="auto" w:fill="FFFFFF"/>
              </w:rPr>
              <w:t>The teacher reads the quote that appears at the end of the video, and she lets them know her appreciation and respect to their playing time.</w:t>
            </w:r>
            <w:r>
              <w:rPr>
                <w:rFonts w:ascii="Arial" w:eastAsia="Arial" w:hAnsi="Arial" w:cs="Arial"/>
                <w:shd w:val="clear" w:color="auto" w:fill="FFFFFF"/>
              </w:rPr>
              <w:t xml:space="preserve"> In the following link, you will find a video about </w:t>
            </w:r>
            <w:r w:rsidRPr="00344C1D">
              <w:rPr>
                <w:rFonts w:ascii="Arial" w:eastAsia="Arial" w:hAnsi="Arial" w:cs="Arial"/>
                <w:shd w:val="clear" w:color="auto" w:fill="FFFFFF"/>
              </w:rPr>
              <w:t xml:space="preserve">the way children play </w:t>
            </w:r>
            <w:r>
              <w:rPr>
                <w:rFonts w:ascii="Arial" w:eastAsia="Arial" w:hAnsi="Arial" w:cs="Arial"/>
                <w:shd w:val="clear" w:color="auto" w:fill="FFFFFF"/>
              </w:rPr>
              <w:t xml:space="preserve">around the World: </w:t>
            </w:r>
            <w:hyperlink r:id="rId103" w:history="1">
              <w:r w:rsidRPr="00B5349C">
                <w:rPr>
                  <w:rStyle w:val="Hipervnculo"/>
                  <w:rFonts w:ascii="Arial" w:hAnsi="Arial" w:cs="Arial"/>
                  <w:color w:val="auto"/>
                </w:rPr>
                <w:t>https://www.youtube.com/watch?v=spVsC4xBYac</w:t>
              </w:r>
            </w:hyperlink>
          </w:p>
          <w:p w14:paraId="0C1AF1C4" w14:textId="77777777" w:rsidR="00E561E0" w:rsidRDefault="00E561E0" w:rsidP="00F159C5">
            <w:pPr>
              <w:spacing w:after="0" w:line="240" w:lineRule="auto"/>
              <w:jc w:val="center"/>
              <w:rPr>
                <w:rFonts w:ascii="Arial" w:hAnsi="Arial" w:cs="Arial"/>
                <w:b/>
              </w:rPr>
            </w:pPr>
          </w:p>
          <w:p w14:paraId="00B9A9B9" w14:textId="77777777" w:rsidR="00E561E0" w:rsidRDefault="00E561E0" w:rsidP="00F159C5">
            <w:pPr>
              <w:spacing w:after="0" w:line="240" w:lineRule="auto"/>
              <w:rPr>
                <w:rFonts w:ascii="Arial" w:hAnsi="Arial" w:cs="Arial"/>
              </w:rPr>
            </w:pPr>
            <w:r w:rsidRPr="00B5349C">
              <w:rPr>
                <w:rFonts w:ascii="Arial" w:hAnsi="Arial" w:cs="Arial"/>
              </w:rPr>
              <w:t xml:space="preserve">This is the quote at the end of the video: </w:t>
            </w:r>
          </w:p>
          <w:p w14:paraId="6DB0D68D" w14:textId="77777777" w:rsidR="00E561E0" w:rsidRPr="00B5349C" w:rsidRDefault="00E561E0" w:rsidP="00F159C5">
            <w:pPr>
              <w:spacing w:after="0" w:line="240" w:lineRule="auto"/>
              <w:rPr>
                <w:rFonts w:ascii="Arial" w:hAnsi="Arial" w:cs="Arial"/>
              </w:rPr>
            </w:pPr>
          </w:p>
          <w:p w14:paraId="3423CFD8" w14:textId="77777777" w:rsidR="00E561E0" w:rsidRPr="00B5349C" w:rsidRDefault="00E561E0" w:rsidP="00F159C5">
            <w:pPr>
              <w:rPr>
                <w:rFonts w:ascii="Arial" w:hAnsi="Arial" w:cs="Arial"/>
              </w:rPr>
            </w:pPr>
            <w:r w:rsidRPr="00B5349C">
              <w:rPr>
                <w:rFonts w:ascii="Arial" w:hAnsi="Arial" w:cs="Arial"/>
              </w:rPr>
              <w:t>“Play is often talked about as if it were a relief from serious learning. But for children play is serious learning. Play is really the work of childhood.”</w:t>
            </w:r>
          </w:p>
          <w:p w14:paraId="5CE950C8" w14:textId="77777777" w:rsidR="00E561E0" w:rsidRPr="00B5349C" w:rsidRDefault="00E561E0" w:rsidP="00F159C5">
            <w:pPr>
              <w:rPr>
                <w:rFonts w:ascii="Arial" w:hAnsi="Arial" w:cs="Arial"/>
              </w:rPr>
            </w:pPr>
            <w:r w:rsidRPr="00B5349C">
              <w:rPr>
                <w:rFonts w:ascii="Arial" w:hAnsi="Arial" w:cs="Arial"/>
              </w:rPr>
              <w:t>Fred Rogers</w:t>
            </w:r>
          </w:p>
          <w:p w14:paraId="7DCCF526" w14:textId="77777777" w:rsidR="00E561E0" w:rsidRDefault="00E561E0" w:rsidP="00F159C5">
            <w:pPr>
              <w:spacing w:after="0" w:line="240" w:lineRule="auto"/>
              <w:rPr>
                <w:rFonts w:ascii="Arial" w:hAnsi="Arial" w:cs="Arial"/>
                <w:b/>
              </w:rPr>
            </w:pPr>
          </w:p>
          <w:p w14:paraId="3AE5B39B" w14:textId="77777777" w:rsidR="00E561E0" w:rsidRPr="00344C1D" w:rsidRDefault="00E561E0" w:rsidP="00F159C5">
            <w:pPr>
              <w:spacing w:after="0" w:line="240" w:lineRule="auto"/>
              <w:jc w:val="center"/>
              <w:rPr>
                <w:noProof/>
                <w:lang w:eastAsia="es-CR"/>
              </w:rPr>
            </w:pPr>
          </w:p>
          <w:p w14:paraId="19282471" w14:textId="77777777" w:rsidR="00E561E0" w:rsidRPr="00344C1D" w:rsidRDefault="00E561E0" w:rsidP="00F159C5">
            <w:pPr>
              <w:spacing w:after="0" w:line="240" w:lineRule="auto"/>
              <w:jc w:val="center"/>
              <w:rPr>
                <w:noProof/>
                <w:lang w:eastAsia="es-CR"/>
              </w:rPr>
            </w:pPr>
          </w:p>
          <w:p w14:paraId="340AC271" w14:textId="77777777" w:rsidR="00E561E0" w:rsidRPr="00344C1D" w:rsidRDefault="00E561E0" w:rsidP="00F159C5">
            <w:pPr>
              <w:spacing w:after="0" w:line="240" w:lineRule="auto"/>
              <w:rPr>
                <w:noProof/>
                <w:lang w:eastAsia="es-CR"/>
              </w:rPr>
            </w:pPr>
          </w:p>
          <w:p w14:paraId="1BD23628" w14:textId="77777777" w:rsidR="00E561E0" w:rsidRPr="00366F1C" w:rsidRDefault="00E561E0" w:rsidP="00F159C5">
            <w:pPr>
              <w:spacing w:after="0" w:line="240" w:lineRule="auto"/>
              <w:jc w:val="both"/>
              <w:rPr>
                <w:rFonts w:ascii="Arial" w:hAnsi="Arial" w:cs="Arial"/>
                <w:b/>
                <w:bCs/>
                <w:u w:val="single"/>
              </w:rPr>
            </w:pPr>
            <w:r w:rsidRPr="00344C1D">
              <w:rPr>
                <w:rFonts w:ascii="Arial" w:eastAsia="Arial" w:hAnsi="Arial" w:cs="Arial"/>
                <w:color w:val="000000" w:themeColor="text1"/>
              </w:rPr>
              <w:lastRenderedPageBreak/>
              <w:t>Option 2 for warm up: Storytime. Students listen to the story in the next video, and compare some of the games to Costa Rican traditional games. For example: Sea, moon, sky/ “Mar y tierra”.</w:t>
            </w:r>
            <w:r>
              <w:rPr>
                <w:rFonts w:ascii="Arial" w:eastAsia="Arial" w:hAnsi="Arial" w:cs="Arial"/>
                <w:color w:val="000000" w:themeColor="text1"/>
              </w:rPr>
              <w:t xml:space="preserve"> </w:t>
            </w:r>
            <w:r>
              <w:rPr>
                <w:rFonts w:ascii="Arial" w:eastAsia="Arial" w:hAnsi="Arial" w:cs="Arial"/>
                <w:shd w:val="clear" w:color="auto" w:fill="FFFFFF"/>
              </w:rPr>
              <w:t xml:space="preserve">In the following link, you will find a video about </w:t>
            </w:r>
            <w:r w:rsidRPr="00B5349C">
              <w:rPr>
                <w:rFonts w:ascii="Arial" w:eastAsia="Calibri" w:hAnsi="Arial" w:cs="Arial"/>
              </w:rPr>
              <w:t>Children's Games Around the W</w:t>
            </w:r>
            <w:r>
              <w:rPr>
                <w:rFonts w:ascii="Arial" w:eastAsia="Calibri" w:hAnsi="Arial" w:cs="Arial"/>
              </w:rPr>
              <w:t xml:space="preserve">orld: </w:t>
            </w:r>
            <w:hyperlink r:id="rId104">
              <w:r w:rsidRPr="00B5349C">
                <w:rPr>
                  <w:rStyle w:val="Hipervnculo"/>
                  <w:rFonts w:ascii="Arial" w:hAnsi="Arial" w:cs="Arial"/>
                  <w:bCs/>
                  <w:color w:val="auto"/>
                </w:rPr>
                <w:t>https://www.youtube.com/watch?v=RjZ5aPpq98c</w:t>
              </w:r>
            </w:hyperlink>
          </w:p>
          <w:p w14:paraId="6A744C7C" w14:textId="77777777" w:rsidR="00E561E0" w:rsidRPr="00366F1C" w:rsidRDefault="00E561E0" w:rsidP="00F159C5">
            <w:pPr>
              <w:spacing w:after="0" w:line="240" w:lineRule="auto"/>
              <w:jc w:val="center"/>
              <w:rPr>
                <w:rFonts w:ascii="Arial" w:hAnsi="Arial" w:cs="Arial"/>
                <w:b/>
                <w:bCs/>
                <w:u w:val="single"/>
              </w:rPr>
            </w:pPr>
          </w:p>
          <w:p w14:paraId="0AA7147B" w14:textId="77777777" w:rsidR="00E561E0" w:rsidRPr="00366F1C" w:rsidRDefault="00E561E0" w:rsidP="00F159C5">
            <w:pPr>
              <w:spacing w:after="0" w:line="240" w:lineRule="auto"/>
              <w:jc w:val="center"/>
              <w:rPr>
                <w:rFonts w:ascii="Arial" w:hAnsi="Arial" w:cs="Arial"/>
                <w:b/>
                <w:bCs/>
                <w:u w:val="single"/>
              </w:rPr>
            </w:pPr>
          </w:p>
          <w:p w14:paraId="46C96795" w14:textId="77777777" w:rsidR="00E561E0" w:rsidRPr="00CC71EC" w:rsidRDefault="00E561E0" w:rsidP="00F159C5">
            <w:pPr>
              <w:spacing w:after="0" w:line="240" w:lineRule="auto"/>
              <w:jc w:val="center"/>
              <w:rPr>
                <w:rFonts w:ascii="Arial" w:eastAsia="Arial" w:hAnsi="Arial" w:cs="Arial"/>
                <w:b/>
                <w:bCs/>
              </w:rPr>
            </w:pPr>
            <w:r w:rsidRPr="00CC71EC">
              <w:rPr>
                <w:rFonts w:ascii="Arial" w:eastAsia="Arial" w:hAnsi="Arial" w:cs="Arial"/>
                <w:b/>
                <w:bCs/>
              </w:rPr>
              <w:t>Activation of Prior Knowledge</w:t>
            </w:r>
          </w:p>
          <w:p w14:paraId="3797A21C" w14:textId="77777777" w:rsidR="00E561E0" w:rsidRDefault="00E561E0" w:rsidP="00F159C5">
            <w:pPr>
              <w:spacing w:after="0" w:line="240" w:lineRule="auto"/>
              <w:jc w:val="center"/>
              <w:rPr>
                <w:rFonts w:ascii="Arial" w:eastAsia="Arial" w:hAnsi="Arial" w:cs="Arial"/>
                <w:b/>
                <w:bCs/>
                <w:u w:val="single"/>
              </w:rPr>
            </w:pPr>
          </w:p>
          <w:p w14:paraId="4F32E3FD" w14:textId="77777777" w:rsidR="00E561E0" w:rsidRPr="00366F1C" w:rsidRDefault="00E561E0" w:rsidP="00F159C5">
            <w:pPr>
              <w:spacing w:after="0" w:line="240" w:lineRule="auto"/>
            </w:pPr>
            <w:r w:rsidRPr="00344C1D">
              <w:rPr>
                <w:rFonts w:ascii="Arial" w:eastAsia="Arial" w:hAnsi="Arial" w:cs="Arial"/>
              </w:rPr>
              <w:t xml:space="preserve">Students watch the video: Popular Childhood Games Around the World. They are asked to look for the names in English of the games they recognize. </w:t>
            </w:r>
            <w:r>
              <w:rPr>
                <w:rFonts w:ascii="Arial" w:eastAsia="Arial" w:hAnsi="Arial" w:cs="Arial"/>
                <w:shd w:val="clear" w:color="auto" w:fill="FFFFFF"/>
              </w:rPr>
              <w:t xml:space="preserve">In the following link, you will find a video about popular childhood games around the world: </w:t>
            </w:r>
            <w:hyperlink r:id="rId105">
              <w:r w:rsidRPr="00B5349C">
                <w:rPr>
                  <w:rStyle w:val="Hipervnculo"/>
                  <w:rFonts w:ascii="Arial" w:eastAsia="Arial" w:hAnsi="Arial" w:cs="Arial"/>
                  <w:bCs/>
                  <w:color w:val="auto"/>
                </w:rPr>
                <w:t>https://www.youtube.com/watch?v=teKyQ79GbXk</w:t>
              </w:r>
            </w:hyperlink>
          </w:p>
          <w:p w14:paraId="6E613640" w14:textId="77777777" w:rsidR="00E561E0" w:rsidRDefault="00E561E0" w:rsidP="00F159C5">
            <w:pPr>
              <w:spacing w:after="0" w:line="240" w:lineRule="auto"/>
              <w:jc w:val="both"/>
            </w:pPr>
          </w:p>
          <w:p w14:paraId="226B312F" w14:textId="77777777" w:rsidR="00E561E0" w:rsidRDefault="00E561E0" w:rsidP="00F159C5">
            <w:pPr>
              <w:spacing w:after="0" w:line="240" w:lineRule="auto"/>
              <w:jc w:val="both"/>
              <w:rPr>
                <w:rFonts w:ascii="Arial" w:eastAsia="Arial" w:hAnsi="Arial" w:cs="Arial"/>
                <w:b/>
                <w:bCs/>
              </w:rPr>
            </w:pPr>
            <w:r w:rsidRPr="00344C1D">
              <w:rPr>
                <w:rFonts w:ascii="Arial" w:eastAsia="Arial" w:hAnsi="Arial" w:cs="Arial"/>
              </w:rPr>
              <w:t>Students report some of the game names mentioned in the video.</w:t>
            </w:r>
            <w:r w:rsidRPr="00344C1D">
              <w:rPr>
                <w:rFonts w:ascii="Arial" w:eastAsia="Arial" w:hAnsi="Arial" w:cs="Arial"/>
                <w:color w:val="ED7D31" w:themeColor="accent2"/>
              </w:rPr>
              <w:t xml:space="preserve"> </w:t>
            </w:r>
            <w:r w:rsidRPr="00344C1D">
              <w:rPr>
                <w:rFonts w:ascii="Arial" w:eastAsia="Arial" w:hAnsi="Arial" w:cs="Arial"/>
              </w:rPr>
              <w:t>Teachers writes those names on the board:</w:t>
            </w:r>
          </w:p>
          <w:p w14:paraId="054A9C56" w14:textId="77777777" w:rsidR="00E561E0" w:rsidRDefault="00E561E0" w:rsidP="00F159C5">
            <w:pPr>
              <w:spacing w:after="0" w:line="240" w:lineRule="auto"/>
              <w:jc w:val="both"/>
              <w:rPr>
                <w:rFonts w:ascii="Arial" w:eastAsia="Arial" w:hAnsi="Arial" w:cs="Arial"/>
              </w:rPr>
            </w:pPr>
            <w:r w:rsidRPr="6F56215A">
              <w:rPr>
                <w:rFonts w:ascii="Arial" w:eastAsia="Arial" w:hAnsi="Arial" w:cs="Arial"/>
              </w:rPr>
              <w:t>Tag, hide and seek, hopscotch, marbles, hand-clap, musical chairs, freeze dance, telephone, tug of war, green li</w:t>
            </w:r>
            <w:r>
              <w:rPr>
                <w:rFonts w:ascii="Arial" w:eastAsia="Arial" w:hAnsi="Arial" w:cs="Arial"/>
              </w:rPr>
              <w:t>ght,  paper airplane,</w:t>
            </w:r>
            <w:r w:rsidRPr="6F56215A">
              <w:rPr>
                <w:rFonts w:ascii="Arial" w:eastAsia="Arial" w:hAnsi="Arial" w:cs="Arial"/>
              </w:rPr>
              <w:t xml:space="preserve"> catch,  </w:t>
            </w:r>
            <w:r>
              <w:rPr>
                <w:rFonts w:ascii="Arial" w:eastAsia="Arial" w:hAnsi="Arial" w:cs="Arial"/>
              </w:rPr>
              <w:t xml:space="preserve">blind man buff, </w:t>
            </w:r>
            <w:r w:rsidRPr="6F56215A">
              <w:rPr>
                <w:rFonts w:ascii="Arial" w:eastAsia="Arial" w:hAnsi="Arial" w:cs="Arial"/>
              </w:rPr>
              <w:t>hot or cold, spy, jump rope, rock paper scissors, Tic tac toe.</w:t>
            </w:r>
          </w:p>
          <w:p w14:paraId="1A5C54EE" w14:textId="77777777" w:rsidR="00E561E0" w:rsidRDefault="00E561E0" w:rsidP="00F159C5">
            <w:pPr>
              <w:spacing w:after="0" w:line="240" w:lineRule="auto"/>
              <w:jc w:val="center"/>
              <w:rPr>
                <w:rFonts w:ascii="Arial" w:eastAsia="Arial" w:hAnsi="Arial" w:cs="Arial"/>
                <w:b/>
                <w:bCs/>
              </w:rPr>
            </w:pPr>
          </w:p>
          <w:p w14:paraId="6332DF16" w14:textId="77777777" w:rsidR="00E561E0" w:rsidRDefault="00E561E0" w:rsidP="00F159C5">
            <w:pPr>
              <w:spacing w:after="0" w:line="240" w:lineRule="auto"/>
              <w:jc w:val="center"/>
              <w:rPr>
                <w:rFonts w:ascii="Arial" w:eastAsia="Arial" w:hAnsi="Arial" w:cs="Arial"/>
                <w:b/>
                <w:bCs/>
              </w:rPr>
            </w:pPr>
            <w:r w:rsidRPr="6F56215A">
              <w:rPr>
                <w:rFonts w:ascii="Arial" w:eastAsia="Arial" w:hAnsi="Arial" w:cs="Arial"/>
                <w:b/>
                <w:bCs/>
              </w:rPr>
              <w:t xml:space="preserve">Modeling </w:t>
            </w:r>
          </w:p>
          <w:p w14:paraId="31A54AC6" w14:textId="77777777" w:rsidR="00E561E0" w:rsidRPr="000A44D0" w:rsidRDefault="00E561E0" w:rsidP="00F159C5">
            <w:pPr>
              <w:spacing w:after="0" w:line="240" w:lineRule="auto"/>
              <w:jc w:val="center"/>
              <w:rPr>
                <w:rFonts w:ascii="Arial" w:eastAsia="Arial" w:hAnsi="Arial" w:cs="Arial"/>
              </w:rPr>
            </w:pPr>
          </w:p>
          <w:p w14:paraId="2D326A78" w14:textId="77777777" w:rsidR="00E561E0" w:rsidRDefault="00E561E0" w:rsidP="00F159C5">
            <w:pPr>
              <w:spacing w:after="0" w:line="240" w:lineRule="auto"/>
              <w:rPr>
                <w:rFonts w:ascii="Arial" w:eastAsia="Arial" w:hAnsi="Arial" w:cs="Arial"/>
                <w:bCs/>
              </w:rPr>
            </w:pPr>
            <w:r w:rsidRPr="00B5349C">
              <w:rPr>
                <w:rFonts w:ascii="Arial" w:eastAsia="Arial" w:hAnsi="Arial" w:cs="Arial"/>
                <w:bCs/>
              </w:rPr>
              <w:t>Teacher reviews or introduces how to form sentences to talk about plans.</w:t>
            </w:r>
          </w:p>
          <w:p w14:paraId="022B3D96" w14:textId="77777777" w:rsidR="00E561E0" w:rsidRDefault="00E561E0" w:rsidP="00F159C5">
            <w:pPr>
              <w:spacing w:after="0" w:line="240" w:lineRule="auto"/>
              <w:rPr>
                <w:rFonts w:ascii="Arial" w:eastAsia="Arial" w:hAnsi="Arial" w:cs="Arial"/>
                <w:bCs/>
              </w:rPr>
            </w:pPr>
          </w:p>
          <w:p w14:paraId="4FE65B9D" w14:textId="77777777" w:rsidR="00E561E0" w:rsidRDefault="00E561E0" w:rsidP="00F159C5">
            <w:pPr>
              <w:spacing w:after="0" w:line="240" w:lineRule="auto"/>
              <w:rPr>
                <w:rFonts w:ascii="Arial" w:eastAsia="Arial" w:hAnsi="Arial" w:cs="Arial"/>
                <w:bCs/>
                <w:u w:val="single"/>
              </w:rPr>
            </w:pPr>
            <w:r w:rsidRPr="00344C1D">
              <w:rPr>
                <w:rFonts w:ascii="Arial" w:eastAsia="Arial" w:hAnsi="Arial" w:cs="Arial"/>
                <w:bCs/>
              </w:rPr>
              <w:t xml:space="preserve">I´m going to </w:t>
            </w:r>
            <w:r w:rsidRPr="00344C1D">
              <w:rPr>
                <w:rFonts w:ascii="Arial" w:eastAsia="Arial" w:hAnsi="Arial" w:cs="Arial"/>
                <w:bCs/>
                <w:u w:val="single"/>
              </w:rPr>
              <w:t>play video games this weekend.</w:t>
            </w:r>
          </w:p>
          <w:p w14:paraId="535571C0" w14:textId="77777777" w:rsidR="00E561E0" w:rsidRDefault="00E561E0" w:rsidP="00F159C5">
            <w:pPr>
              <w:spacing w:after="0" w:line="240" w:lineRule="auto"/>
              <w:rPr>
                <w:rFonts w:ascii="Arial" w:eastAsia="Arial" w:hAnsi="Arial" w:cs="Arial"/>
                <w:bCs/>
                <w:u w:val="single"/>
              </w:rPr>
            </w:pPr>
          </w:p>
          <w:p w14:paraId="0FF9A9D2" w14:textId="77777777" w:rsidR="00E561E0" w:rsidRDefault="00E561E0" w:rsidP="00F159C5">
            <w:pPr>
              <w:spacing w:after="0" w:line="240" w:lineRule="auto"/>
              <w:rPr>
                <w:rFonts w:ascii="Arial" w:eastAsia="Arial" w:hAnsi="Arial" w:cs="Arial"/>
                <w:bCs/>
                <w:u w:val="single"/>
              </w:rPr>
            </w:pPr>
            <w:r w:rsidRPr="00344C1D">
              <w:rPr>
                <w:rFonts w:ascii="Arial" w:eastAsia="Arial" w:hAnsi="Arial" w:cs="Arial"/>
                <w:bCs/>
              </w:rPr>
              <w:t xml:space="preserve">I´m going to </w:t>
            </w:r>
            <w:r w:rsidRPr="00344C1D">
              <w:rPr>
                <w:rFonts w:ascii="Arial" w:eastAsia="Arial" w:hAnsi="Arial" w:cs="Arial"/>
                <w:bCs/>
                <w:u w:val="single"/>
              </w:rPr>
              <w:t>play hide and seek.</w:t>
            </w:r>
          </w:p>
          <w:p w14:paraId="77F4934F" w14:textId="77777777" w:rsidR="00E561E0" w:rsidRDefault="00E561E0" w:rsidP="00F159C5">
            <w:pPr>
              <w:spacing w:after="0" w:line="240" w:lineRule="auto"/>
              <w:rPr>
                <w:rFonts w:ascii="Arial" w:eastAsia="Arial" w:hAnsi="Arial" w:cs="Arial"/>
                <w:bCs/>
              </w:rPr>
            </w:pPr>
          </w:p>
          <w:p w14:paraId="7CC43C79" w14:textId="77777777" w:rsidR="00E561E0" w:rsidRDefault="00E561E0" w:rsidP="00F159C5">
            <w:pPr>
              <w:spacing w:after="0" w:line="240" w:lineRule="auto"/>
              <w:rPr>
                <w:rFonts w:ascii="Arial" w:eastAsia="Arial" w:hAnsi="Arial" w:cs="Arial"/>
                <w:bCs/>
                <w:u w:val="single"/>
              </w:rPr>
            </w:pPr>
            <w:r w:rsidRPr="00344C1D">
              <w:rPr>
                <w:rFonts w:ascii="Arial" w:eastAsia="Arial" w:hAnsi="Arial" w:cs="Arial"/>
                <w:bCs/>
              </w:rPr>
              <w:t xml:space="preserve">I will </w:t>
            </w:r>
            <w:r w:rsidRPr="00344C1D">
              <w:rPr>
                <w:rFonts w:ascii="Arial" w:eastAsia="Arial" w:hAnsi="Arial" w:cs="Arial"/>
                <w:bCs/>
                <w:u w:val="single"/>
              </w:rPr>
              <w:t>visit Alajuela this weekend</w:t>
            </w:r>
            <w:r>
              <w:rPr>
                <w:rFonts w:ascii="Arial" w:eastAsia="Arial" w:hAnsi="Arial" w:cs="Arial"/>
                <w:bCs/>
                <w:u w:val="single"/>
              </w:rPr>
              <w:t>.</w:t>
            </w:r>
          </w:p>
          <w:p w14:paraId="0F50FB0D" w14:textId="77777777" w:rsidR="00E561E0" w:rsidRPr="00344C1D" w:rsidRDefault="00E561E0" w:rsidP="00F159C5">
            <w:pPr>
              <w:spacing w:after="0" w:line="240" w:lineRule="auto"/>
              <w:rPr>
                <w:rFonts w:ascii="Arial" w:eastAsia="Arial" w:hAnsi="Arial" w:cs="Arial"/>
                <w:bCs/>
                <w:u w:val="single"/>
              </w:rPr>
            </w:pPr>
          </w:p>
          <w:p w14:paraId="30BBD666" w14:textId="77777777" w:rsidR="00E561E0" w:rsidRPr="00B5349C" w:rsidRDefault="00E561E0" w:rsidP="00F159C5">
            <w:pPr>
              <w:spacing w:after="0" w:line="240" w:lineRule="auto"/>
              <w:rPr>
                <w:rFonts w:ascii="Arial" w:eastAsia="Arial" w:hAnsi="Arial" w:cs="Arial"/>
                <w:bCs/>
              </w:rPr>
            </w:pPr>
            <w:r w:rsidRPr="00344C1D">
              <w:rPr>
                <w:rFonts w:ascii="Arial" w:eastAsia="Arial" w:hAnsi="Arial" w:cs="Arial"/>
                <w:bCs/>
              </w:rPr>
              <w:t xml:space="preserve">I will </w:t>
            </w:r>
            <w:r w:rsidRPr="00344C1D">
              <w:rPr>
                <w:rFonts w:ascii="Arial" w:eastAsia="Arial" w:hAnsi="Arial" w:cs="Arial"/>
                <w:bCs/>
                <w:u w:val="single"/>
              </w:rPr>
              <w:t>play soccer this weekend</w:t>
            </w:r>
            <w:r>
              <w:rPr>
                <w:rFonts w:ascii="Arial" w:eastAsia="Arial" w:hAnsi="Arial" w:cs="Arial"/>
                <w:bCs/>
                <w:u w:val="single"/>
              </w:rPr>
              <w:t>.</w:t>
            </w:r>
          </w:p>
          <w:p w14:paraId="311CD522" w14:textId="77777777" w:rsidR="00E561E0" w:rsidRPr="000A44D0" w:rsidRDefault="00E561E0" w:rsidP="00F159C5">
            <w:pPr>
              <w:spacing w:after="0" w:line="240" w:lineRule="auto"/>
              <w:rPr>
                <w:rFonts w:ascii="Arial" w:eastAsia="Arial" w:hAnsi="Arial" w:cs="Arial"/>
                <w:b/>
                <w:bCs/>
              </w:rPr>
            </w:pPr>
          </w:p>
          <w:p w14:paraId="3A29372B" w14:textId="77777777" w:rsidR="00E561E0" w:rsidRPr="00B5349C" w:rsidRDefault="00E561E0" w:rsidP="00F159C5">
            <w:pPr>
              <w:spacing w:after="0" w:line="240" w:lineRule="auto"/>
              <w:rPr>
                <w:rFonts w:ascii="Arial" w:eastAsia="Arial" w:hAnsi="Arial" w:cs="Arial"/>
                <w:bCs/>
              </w:rPr>
            </w:pPr>
            <w:r w:rsidRPr="00B5349C">
              <w:rPr>
                <w:rFonts w:ascii="Arial" w:eastAsia="Arial" w:hAnsi="Arial" w:cs="Arial"/>
                <w:bCs/>
              </w:rPr>
              <w:t xml:space="preserve">See more examples in </w:t>
            </w:r>
            <w:r w:rsidRPr="00D11DD5">
              <w:rPr>
                <w:rFonts w:ascii="Arial" w:eastAsia="Arial" w:hAnsi="Arial" w:cs="Arial"/>
                <w:b/>
                <w:bCs/>
              </w:rPr>
              <w:t>Annex 1</w:t>
            </w:r>
            <w:r w:rsidRPr="00B5349C">
              <w:rPr>
                <w:rFonts w:ascii="Arial" w:eastAsia="Arial" w:hAnsi="Arial" w:cs="Arial"/>
                <w:bCs/>
              </w:rPr>
              <w:t>.</w:t>
            </w:r>
          </w:p>
          <w:p w14:paraId="5A3640D7" w14:textId="77777777" w:rsidR="00E561E0" w:rsidRPr="000A44D0" w:rsidRDefault="00E561E0" w:rsidP="00F159C5">
            <w:pPr>
              <w:spacing w:after="0" w:line="240" w:lineRule="auto"/>
              <w:rPr>
                <w:rFonts w:ascii="Arial" w:eastAsia="Arial" w:hAnsi="Arial" w:cs="Arial"/>
                <w:b/>
                <w:bCs/>
              </w:rPr>
            </w:pPr>
          </w:p>
          <w:p w14:paraId="6E62583C" w14:textId="77777777" w:rsidR="00E561E0" w:rsidRDefault="00E561E0" w:rsidP="00F159C5">
            <w:pPr>
              <w:spacing w:after="0" w:line="240" w:lineRule="auto"/>
              <w:rPr>
                <w:rFonts w:ascii="Arial" w:eastAsia="Arial" w:hAnsi="Arial" w:cs="Arial"/>
                <w:b/>
                <w:bCs/>
                <w:color w:val="ED7D31" w:themeColor="accent2"/>
              </w:rPr>
            </w:pPr>
          </w:p>
          <w:p w14:paraId="242F4CD9" w14:textId="77777777" w:rsidR="00E561E0" w:rsidRDefault="00E561E0" w:rsidP="00F159C5">
            <w:pPr>
              <w:spacing w:after="0" w:line="240" w:lineRule="auto"/>
              <w:jc w:val="center"/>
              <w:rPr>
                <w:rFonts w:ascii="Arial" w:eastAsia="Arial" w:hAnsi="Arial" w:cs="Arial"/>
                <w:b/>
                <w:bCs/>
              </w:rPr>
            </w:pPr>
            <w:r w:rsidRPr="00344C1D">
              <w:rPr>
                <w:rFonts w:ascii="Arial" w:eastAsia="Arial" w:hAnsi="Arial" w:cs="Arial"/>
                <w:b/>
                <w:bCs/>
              </w:rPr>
              <w:lastRenderedPageBreak/>
              <w:t>Clarifying</w:t>
            </w:r>
          </w:p>
          <w:p w14:paraId="45A3F61A" w14:textId="77777777" w:rsidR="00E561E0" w:rsidRDefault="00E561E0" w:rsidP="00F159C5">
            <w:pPr>
              <w:spacing w:after="0" w:line="240" w:lineRule="auto"/>
              <w:rPr>
                <w:rFonts w:ascii="Arial" w:eastAsia="Arial" w:hAnsi="Arial" w:cs="Arial"/>
              </w:rPr>
            </w:pPr>
            <w:r w:rsidRPr="000A44D0">
              <w:rPr>
                <w:rFonts w:ascii="Arial" w:eastAsia="Arial" w:hAnsi="Arial" w:cs="Arial"/>
              </w:rPr>
              <w:t>Students will express future plans by completing the sentence frames from a practice.  See annex 2.</w:t>
            </w:r>
          </w:p>
          <w:p w14:paraId="3E25120C" w14:textId="77777777" w:rsidR="00E561E0" w:rsidRDefault="00E561E0" w:rsidP="00F159C5">
            <w:pPr>
              <w:spacing w:after="0" w:line="240" w:lineRule="auto"/>
              <w:rPr>
                <w:rFonts w:ascii="Arial" w:eastAsia="Arial" w:hAnsi="Arial" w:cs="Arial"/>
              </w:rPr>
            </w:pPr>
          </w:p>
          <w:p w14:paraId="2F321E97" w14:textId="77777777" w:rsidR="00E561E0" w:rsidRPr="00E30FC4" w:rsidRDefault="00E561E0" w:rsidP="00F159C5">
            <w:pPr>
              <w:spacing w:after="0" w:line="240" w:lineRule="auto"/>
              <w:rPr>
                <w:rFonts w:ascii="Arial" w:eastAsia="Arial" w:hAnsi="Arial" w:cs="Arial"/>
              </w:rPr>
            </w:pPr>
            <w:r w:rsidRPr="00E30FC4">
              <w:rPr>
                <w:rFonts w:ascii="Arial" w:eastAsia="Arial" w:hAnsi="Arial" w:cs="Arial"/>
              </w:rPr>
              <w:t>Practice #1</w:t>
            </w:r>
          </w:p>
          <w:p w14:paraId="30CC6498" w14:textId="77777777" w:rsidR="00E561E0" w:rsidRPr="00E30FC4" w:rsidRDefault="00E561E0" w:rsidP="00F159C5">
            <w:pPr>
              <w:spacing w:after="0" w:line="240" w:lineRule="auto"/>
              <w:rPr>
                <w:rFonts w:ascii="Arial" w:eastAsia="Arial" w:hAnsi="Arial" w:cs="Arial"/>
              </w:rPr>
            </w:pPr>
            <w:r w:rsidRPr="00E30FC4">
              <w:rPr>
                <w:rFonts w:ascii="Arial" w:eastAsia="Arial" w:hAnsi="Arial" w:cs="Arial"/>
              </w:rPr>
              <w:t xml:space="preserve">Complete each sentence about plans for the future by using “will” and the verb in parentheses. </w:t>
            </w:r>
          </w:p>
          <w:p w14:paraId="2C3BD79D" w14:textId="77777777" w:rsidR="00E561E0" w:rsidRPr="00E30FC4" w:rsidRDefault="00E561E0" w:rsidP="00F159C5">
            <w:pPr>
              <w:spacing w:after="0" w:line="480" w:lineRule="auto"/>
              <w:rPr>
                <w:rFonts w:ascii="Arial" w:eastAsia="Arial" w:hAnsi="Arial" w:cs="Arial"/>
              </w:rPr>
            </w:pPr>
            <w:r w:rsidRPr="00E30FC4">
              <w:rPr>
                <w:rFonts w:ascii="Arial" w:eastAsia="Arial" w:hAnsi="Arial" w:cs="Arial"/>
              </w:rPr>
              <w:t xml:space="preserve">Example: Fanny will </w:t>
            </w:r>
            <w:r w:rsidRPr="00574918">
              <w:rPr>
                <w:rFonts w:ascii="Arial" w:eastAsia="Arial" w:hAnsi="Arial" w:cs="Arial"/>
                <w:b/>
              </w:rPr>
              <w:t>play</w:t>
            </w:r>
            <w:r>
              <w:rPr>
                <w:rFonts w:ascii="Arial" w:eastAsia="Arial" w:hAnsi="Arial" w:cs="Arial"/>
              </w:rPr>
              <w:t xml:space="preserve"> video games this weekend</w:t>
            </w:r>
            <w:r w:rsidRPr="00E30FC4">
              <w:rPr>
                <w:rFonts w:ascii="Arial" w:eastAsia="Arial" w:hAnsi="Arial" w:cs="Arial"/>
              </w:rPr>
              <w:t>. (</w:t>
            </w:r>
            <w:r>
              <w:rPr>
                <w:rFonts w:ascii="Arial" w:eastAsia="Arial" w:hAnsi="Arial" w:cs="Arial"/>
              </w:rPr>
              <w:t>play</w:t>
            </w:r>
            <w:r w:rsidRPr="00E30FC4">
              <w:rPr>
                <w:rFonts w:ascii="Arial" w:eastAsia="Arial" w:hAnsi="Arial" w:cs="Arial"/>
              </w:rPr>
              <w:t>)</w:t>
            </w:r>
          </w:p>
          <w:p w14:paraId="0ECB64F3" w14:textId="77777777" w:rsidR="00E561E0" w:rsidRPr="00E30FC4" w:rsidRDefault="00E561E0" w:rsidP="00B12CC2">
            <w:pPr>
              <w:pStyle w:val="Prrafodelista"/>
              <w:numPr>
                <w:ilvl w:val="0"/>
                <w:numId w:val="39"/>
              </w:numPr>
              <w:spacing w:after="0" w:line="480" w:lineRule="auto"/>
              <w:rPr>
                <w:rFonts w:ascii="Arial" w:eastAsia="Arial" w:hAnsi="Arial" w:cs="Arial"/>
              </w:rPr>
            </w:pPr>
            <w:r w:rsidRPr="00E30FC4">
              <w:rPr>
                <w:rFonts w:ascii="Arial" w:eastAsia="Arial" w:hAnsi="Arial" w:cs="Arial"/>
              </w:rPr>
              <w:t>Gwen __________________________ early tonight. (watch TV)</w:t>
            </w:r>
          </w:p>
          <w:p w14:paraId="2BEC799F" w14:textId="77777777" w:rsidR="00E561E0" w:rsidRPr="00E30FC4" w:rsidRDefault="00E561E0" w:rsidP="00B12CC2">
            <w:pPr>
              <w:pStyle w:val="Prrafodelista"/>
              <w:numPr>
                <w:ilvl w:val="0"/>
                <w:numId w:val="39"/>
              </w:numPr>
              <w:spacing w:after="0" w:line="480" w:lineRule="auto"/>
              <w:rPr>
                <w:rFonts w:ascii="Arial" w:eastAsia="Arial" w:hAnsi="Arial" w:cs="Arial"/>
              </w:rPr>
            </w:pPr>
            <w:r w:rsidRPr="00E30FC4">
              <w:rPr>
                <w:rFonts w:ascii="Arial" w:eastAsia="Arial" w:hAnsi="Arial" w:cs="Arial"/>
              </w:rPr>
              <w:t>Francis ________________________ soccer with his friends tomorrow. (play)</w:t>
            </w:r>
          </w:p>
          <w:p w14:paraId="2A029D35" w14:textId="77777777" w:rsidR="00E561E0" w:rsidRPr="00E30FC4" w:rsidRDefault="00E561E0" w:rsidP="00B12CC2">
            <w:pPr>
              <w:pStyle w:val="Prrafodelista"/>
              <w:numPr>
                <w:ilvl w:val="0"/>
                <w:numId w:val="39"/>
              </w:numPr>
              <w:spacing w:after="0" w:line="480" w:lineRule="auto"/>
              <w:rPr>
                <w:rFonts w:ascii="Arial" w:eastAsia="Arial" w:hAnsi="Arial" w:cs="Arial"/>
              </w:rPr>
            </w:pPr>
            <w:r w:rsidRPr="00E30FC4">
              <w:rPr>
                <w:rFonts w:ascii="Arial" w:eastAsia="Arial" w:hAnsi="Arial" w:cs="Arial"/>
              </w:rPr>
              <w:t>I _________________________ in the river tomorrow.” (swim)</w:t>
            </w:r>
          </w:p>
          <w:p w14:paraId="4155C8EE" w14:textId="77777777" w:rsidR="00E561E0" w:rsidRPr="00E30FC4" w:rsidRDefault="00E561E0" w:rsidP="00B12CC2">
            <w:pPr>
              <w:pStyle w:val="Prrafodelista"/>
              <w:numPr>
                <w:ilvl w:val="0"/>
                <w:numId w:val="39"/>
              </w:numPr>
              <w:spacing w:after="0" w:line="480" w:lineRule="auto"/>
              <w:rPr>
                <w:rFonts w:ascii="Arial" w:eastAsia="Arial" w:hAnsi="Arial" w:cs="Arial"/>
              </w:rPr>
            </w:pPr>
            <w:r w:rsidRPr="00E30FC4">
              <w:rPr>
                <w:rFonts w:ascii="Arial" w:eastAsia="Arial" w:hAnsi="Arial" w:cs="Arial"/>
              </w:rPr>
              <w:t>Mrs. Susan ___________________________ a book this weekend. (read)</w:t>
            </w:r>
          </w:p>
          <w:p w14:paraId="130A21AA" w14:textId="77777777" w:rsidR="00E561E0" w:rsidRDefault="00E561E0" w:rsidP="00F159C5">
            <w:pPr>
              <w:spacing w:after="0" w:line="240" w:lineRule="auto"/>
              <w:rPr>
                <w:rFonts w:ascii="Arial" w:eastAsia="Arial" w:hAnsi="Arial" w:cs="Arial"/>
              </w:rPr>
            </w:pPr>
          </w:p>
          <w:p w14:paraId="06BA2A03" w14:textId="77777777" w:rsidR="00E561E0" w:rsidRPr="00E30FC4" w:rsidRDefault="00E561E0" w:rsidP="00F159C5">
            <w:pPr>
              <w:spacing w:after="0" w:line="240" w:lineRule="auto"/>
              <w:rPr>
                <w:rFonts w:ascii="Arial" w:eastAsia="Arial" w:hAnsi="Arial" w:cs="Arial"/>
              </w:rPr>
            </w:pPr>
            <w:r w:rsidRPr="00E30FC4">
              <w:rPr>
                <w:rFonts w:ascii="Arial" w:eastAsia="Arial" w:hAnsi="Arial" w:cs="Arial"/>
              </w:rPr>
              <w:t>Practice #2</w:t>
            </w:r>
          </w:p>
          <w:p w14:paraId="2EEA71DC" w14:textId="77777777" w:rsidR="00E561E0" w:rsidRPr="00E30FC4" w:rsidRDefault="00E561E0" w:rsidP="00F159C5">
            <w:pPr>
              <w:spacing w:after="0" w:line="480" w:lineRule="auto"/>
              <w:rPr>
                <w:rFonts w:ascii="Arial" w:eastAsia="Arial" w:hAnsi="Arial" w:cs="Arial"/>
              </w:rPr>
            </w:pPr>
            <w:r w:rsidRPr="00E30FC4">
              <w:rPr>
                <w:rFonts w:ascii="Arial" w:eastAsia="Arial" w:hAnsi="Arial" w:cs="Arial"/>
              </w:rPr>
              <w:t xml:space="preserve">Complete each sentence about plans for the future by using (am-is-are) +going to + verb in parentheses. </w:t>
            </w:r>
          </w:p>
          <w:p w14:paraId="731EC44F" w14:textId="77777777" w:rsidR="00E561E0" w:rsidRPr="00E30FC4" w:rsidRDefault="00E561E0" w:rsidP="00F159C5">
            <w:pPr>
              <w:spacing w:after="0" w:line="480" w:lineRule="auto"/>
              <w:rPr>
                <w:rFonts w:ascii="Arial" w:eastAsia="Arial" w:hAnsi="Arial" w:cs="Arial"/>
              </w:rPr>
            </w:pPr>
            <w:r w:rsidRPr="00E30FC4">
              <w:rPr>
                <w:rFonts w:ascii="Arial" w:eastAsia="Arial" w:hAnsi="Arial" w:cs="Arial"/>
              </w:rPr>
              <w:t>Example:  Bob and Cathy are going to visit the zoo tomorrow (</w:t>
            </w:r>
            <w:r>
              <w:rPr>
                <w:rFonts w:ascii="Arial" w:eastAsia="Arial" w:hAnsi="Arial" w:cs="Arial"/>
              </w:rPr>
              <w:t>v</w:t>
            </w:r>
            <w:r w:rsidRPr="00E30FC4">
              <w:rPr>
                <w:rFonts w:ascii="Arial" w:eastAsia="Arial" w:hAnsi="Arial" w:cs="Arial"/>
              </w:rPr>
              <w:t>isit)</w:t>
            </w:r>
          </w:p>
          <w:p w14:paraId="7E5DFE29" w14:textId="77777777" w:rsidR="00E561E0" w:rsidRPr="00A353CD" w:rsidRDefault="00E561E0" w:rsidP="00B12CC2">
            <w:pPr>
              <w:pStyle w:val="Prrafodelista"/>
              <w:numPr>
                <w:ilvl w:val="0"/>
                <w:numId w:val="40"/>
              </w:numPr>
              <w:spacing w:after="0" w:line="480" w:lineRule="auto"/>
              <w:rPr>
                <w:rFonts w:ascii="Arial" w:eastAsia="Arial" w:hAnsi="Arial" w:cs="Arial"/>
              </w:rPr>
            </w:pPr>
            <w:r w:rsidRPr="00A353CD">
              <w:rPr>
                <w:rFonts w:ascii="Arial" w:eastAsia="Arial" w:hAnsi="Arial" w:cs="Arial"/>
              </w:rPr>
              <w:t>Julie __________________________ shopping next Saturday. (go)</w:t>
            </w:r>
          </w:p>
          <w:p w14:paraId="76EC67A6" w14:textId="77777777" w:rsidR="00E561E0" w:rsidRPr="00A353CD" w:rsidRDefault="00E561E0" w:rsidP="00B12CC2">
            <w:pPr>
              <w:pStyle w:val="Prrafodelista"/>
              <w:numPr>
                <w:ilvl w:val="0"/>
                <w:numId w:val="40"/>
              </w:numPr>
              <w:spacing w:after="0" w:line="480" w:lineRule="auto"/>
              <w:rPr>
                <w:rFonts w:ascii="Arial" w:eastAsia="Arial" w:hAnsi="Arial" w:cs="Arial"/>
              </w:rPr>
            </w:pPr>
            <w:r w:rsidRPr="00A353CD">
              <w:rPr>
                <w:rFonts w:ascii="Arial" w:eastAsia="Arial" w:hAnsi="Arial" w:cs="Arial"/>
              </w:rPr>
              <w:t xml:space="preserve">I ________________________ in the swimming pool at ten o’clock.  (swim) </w:t>
            </w:r>
          </w:p>
          <w:p w14:paraId="665135C7" w14:textId="77777777" w:rsidR="00E561E0" w:rsidRPr="00A353CD" w:rsidRDefault="00E561E0" w:rsidP="00B12CC2">
            <w:pPr>
              <w:pStyle w:val="Prrafodelista"/>
              <w:numPr>
                <w:ilvl w:val="0"/>
                <w:numId w:val="40"/>
              </w:numPr>
              <w:spacing w:after="0" w:line="480" w:lineRule="auto"/>
              <w:rPr>
                <w:rFonts w:ascii="Arial" w:eastAsia="Arial" w:hAnsi="Arial" w:cs="Arial"/>
              </w:rPr>
            </w:pPr>
            <w:r w:rsidRPr="00A353CD">
              <w:rPr>
                <w:rFonts w:ascii="Arial" w:eastAsia="Arial" w:hAnsi="Arial" w:cs="Arial"/>
              </w:rPr>
              <w:t xml:space="preserve">Mr. Castro _________________________ </w:t>
            </w:r>
            <w:r>
              <w:rPr>
                <w:rFonts w:ascii="Arial" w:eastAsia="Arial" w:hAnsi="Arial" w:cs="Arial"/>
              </w:rPr>
              <w:t>his bike tomorrow</w:t>
            </w:r>
            <w:r w:rsidRPr="00A353CD">
              <w:rPr>
                <w:rFonts w:ascii="Arial" w:eastAsia="Arial" w:hAnsi="Arial" w:cs="Arial"/>
              </w:rPr>
              <w:t>.  (</w:t>
            </w:r>
            <w:r>
              <w:rPr>
                <w:rFonts w:ascii="Arial" w:eastAsia="Arial" w:hAnsi="Arial" w:cs="Arial"/>
              </w:rPr>
              <w:t>ride</w:t>
            </w:r>
            <w:r w:rsidRPr="00A353CD">
              <w:rPr>
                <w:rFonts w:ascii="Arial" w:eastAsia="Arial" w:hAnsi="Arial" w:cs="Arial"/>
              </w:rPr>
              <w:t>)</w:t>
            </w:r>
          </w:p>
          <w:p w14:paraId="5488F17A" w14:textId="77777777" w:rsidR="00E561E0" w:rsidRPr="00A353CD" w:rsidRDefault="00E561E0" w:rsidP="00B12CC2">
            <w:pPr>
              <w:pStyle w:val="Prrafodelista"/>
              <w:numPr>
                <w:ilvl w:val="0"/>
                <w:numId w:val="40"/>
              </w:numPr>
              <w:spacing w:after="0" w:line="480" w:lineRule="auto"/>
              <w:rPr>
                <w:rFonts w:ascii="Arial" w:eastAsia="Arial" w:hAnsi="Arial" w:cs="Arial"/>
              </w:rPr>
            </w:pPr>
            <w:r w:rsidRPr="00A353CD">
              <w:rPr>
                <w:rFonts w:ascii="Arial" w:eastAsia="Arial" w:hAnsi="Arial" w:cs="Arial"/>
              </w:rPr>
              <w:t xml:space="preserve">My friend ___________________________ </w:t>
            </w:r>
            <w:r>
              <w:rPr>
                <w:rFonts w:ascii="Arial" w:eastAsia="Arial" w:hAnsi="Arial" w:cs="Arial"/>
              </w:rPr>
              <w:t>at a restaurant tonight</w:t>
            </w:r>
            <w:r w:rsidRPr="00A353CD">
              <w:rPr>
                <w:rFonts w:ascii="Arial" w:eastAsia="Arial" w:hAnsi="Arial" w:cs="Arial"/>
              </w:rPr>
              <w:t>. (eat)</w:t>
            </w:r>
          </w:p>
          <w:p w14:paraId="24A4BB86" w14:textId="77777777" w:rsidR="00E561E0" w:rsidRPr="000A44D0" w:rsidRDefault="00E561E0" w:rsidP="00F159C5">
            <w:pPr>
              <w:spacing w:after="0" w:line="240" w:lineRule="auto"/>
              <w:rPr>
                <w:rFonts w:ascii="Arial" w:eastAsia="Arial" w:hAnsi="Arial" w:cs="Arial"/>
              </w:rPr>
            </w:pPr>
          </w:p>
          <w:p w14:paraId="5EBAD43A" w14:textId="77777777" w:rsidR="00E561E0" w:rsidRPr="000A44D0" w:rsidRDefault="00E561E0" w:rsidP="00F159C5">
            <w:pPr>
              <w:spacing w:after="0" w:line="240" w:lineRule="auto"/>
              <w:rPr>
                <w:rFonts w:ascii="Arial" w:eastAsia="Arial" w:hAnsi="Arial" w:cs="Arial"/>
              </w:rPr>
            </w:pPr>
            <w:r w:rsidRPr="000A44D0">
              <w:rPr>
                <w:rFonts w:ascii="Arial" w:eastAsia="Arial" w:hAnsi="Arial" w:cs="Arial"/>
              </w:rPr>
              <w:lastRenderedPageBreak/>
              <w:t>Teacher and students check the exercises together.</w:t>
            </w:r>
          </w:p>
          <w:p w14:paraId="406C9906" w14:textId="77777777" w:rsidR="00E561E0" w:rsidRPr="00D37D0C" w:rsidRDefault="00E561E0" w:rsidP="00F159C5">
            <w:pPr>
              <w:spacing w:after="0" w:line="240" w:lineRule="auto"/>
              <w:rPr>
                <w:rFonts w:ascii="Arial" w:hAnsi="Arial" w:cs="Arial"/>
                <w:b/>
              </w:rPr>
            </w:pPr>
          </w:p>
        </w:tc>
        <w:tc>
          <w:tcPr>
            <w:tcW w:w="959" w:type="dxa"/>
            <w:tcBorders>
              <w:bottom w:val="single" w:sz="4" w:space="0" w:color="auto"/>
            </w:tcBorders>
          </w:tcPr>
          <w:p w14:paraId="213760DC" w14:textId="77777777" w:rsidR="00E561E0" w:rsidRDefault="00E561E0" w:rsidP="00F159C5">
            <w:pPr>
              <w:pStyle w:val="NormalWeb"/>
              <w:spacing w:line="360" w:lineRule="auto"/>
              <w:rPr>
                <w:rFonts w:ascii="Arial" w:hAnsi="Arial" w:cs="Arial"/>
                <w:sz w:val="18"/>
                <w:szCs w:val="18"/>
              </w:rPr>
            </w:pPr>
            <w:r>
              <w:rPr>
                <w:rFonts w:ascii="Arial" w:hAnsi="Arial" w:cs="Arial"/>
                <w:sz w:val="18"/>
                <w:szCs w:val="18"/>
              </w:rPr>
              <w:lastRenderedPageBreak/>
              <w:t>40 minutes</w:t>
            </w:r>
          </w:p>
          <w:p w14:paraId="648B9E0E" w14:textId="77777777" w:rsidR="00E561E0" w:rsidRPr="008E6CDD" w:rsidRDefault="00E561E0" w:rsidP="00F159C5">
            <w:pPr>
              <w:pStyle w:val="NormalWeb"/>
              <w:spacing w:line="360" w:lineRule="auto"/>
              <w:rPr>
                <w:rFonts w:ascii="Arial" w:hAnsi="Arial" w:cs="Arial"/>
                <w:sz w:val="22"/>
              </w:rPr>
            </w:pPr>
          </w:p>
        </w:tc>
      </w:tr>
      <w:tr w:rsidR="00E561E0" w:rsidRPr="008E6CDD" w14:paraId="2B39BA90" w14:textId="77777777" w:rsidTr="00F159C5">
        <w:trPr>
          <w:trHeight w:val="334"/>
          <w:jc w:val="center"/>
        </w:trPr>
        <w:tc>
          <w:tcPr>
            <w:tcW w:w="2689" w:type="dxa"/>
            <w:tcBorders>
              <w:bottom w:val="single" w:sz="4" w:space="0" w:color="auto"/>
            </w:tcBorders>
          </w:tcPr>
          <w:p w14:paraId="0EE64CBD" w14:textId="6E766FE9" w:rsidR="00E561E0" w:rsidRDefault="00E561E0" w:rsidP="00F159C5">
            <w:pPr>
              <w:rPr>
                <w:rFonts w:ascii="Arial" w:hAnsi="Arial" w:cs="Arial"/>
              </w:rPr>
            </w:pPr>
            <w:r w:rsidRPr="00510743">
              <w:rPr>
                <w:rFonts w:ascii="Arial" w:hAnsi="Arial" w:cs="Arial"/>
                <w:b/>
              </w:rPr>
              <w:lastRenderedPageBreak/>
              <w:t>SI.1.</w:t>
            </w:r>
            <w:r w:rsidR="004F3047">
              <w:rPr>
                <w:rFonts w:ascii="Arial" w:hAnsi="Arial" w:cs="Arial"/>
              </w:rPr>
              <w:t xml:space="preserve"> a</w:t>
            </w:r>
            <w:r w:rsidRPr="00510743">
              <w:rPr>
                <w:rFonts w:ascii="Arial" w:hAnsi="Arial" w:cs="Arial"/>
              </w:rPr>
              <w:t>sks others simple questions concerning their homes (village/town) or their interests (e.g.</w:t>
            </w:r>
            <w:r>
              <w:rPr>
                <w:rFonts w:ascii="Arial" w:hAnsi="Arial" w:cs="Arial"/>
              </w:rPr>
              <w:t>,</w:t>
            </w:r>
            <w:r w:rsidRPr="00510743">
              <w:rPr>
                <w:rFonts w:ascii="Arial" w:hAnsi="Arial" w:cs="Arial"/>
              </w:rPr>
              <w:t xml:space="preserve"> Where do you live? What do you like?).</w:t>
            </w:r>
          </w:p>
          <w:p w14:paraId="341AA715" w14:textId="77777777" w:rsidR="00E561E0" w:rsidRDefault="00E561E0" w:rsidP="00F159C5">
            <w:pPr>
              <w:rPr>
                <w:rFonts w:ascii="Arial" w:hAnsi="Arial" w:cs="Arial"/>
              </w:rPr>
            </w:pPr>
          </w:p>
          <w:p w14:paraId="7D88A1D9" w14:textId="77777777" w:rsidR="00E561E0" w:rsidRDefault="00E561E0" w:rsidP="00F159C5">
            <w:pPr>
              <w:rPr>
                <w:rFonts w:ascii="Arial" w:hAnsi="Arial" w:cs="Arial"/>
              </w:rPr>
            </w:pPr>
          </w:p>
          <w:p w14:paraId="7DB5FE22" w14:textId="77777777" w:rsidR="00E561E0" w:rsidRDefault="00E561E0" w:rsidP="00F159C5">
            <w:pPr>
              <w:rPr>
                <w:rFonts w:ascii="Arial" w:hAnsi="Arial" w:cs="Arial"/>
              </w:rPr>
            </w:pPr>
          </w:p>
          <w:p w14:paraId="49E36BBE" w14:textId="77777777" w:rsidR="00E561E0" w:rsidRDefault="00E561E0" w:rsidP="00F159C5">
            <w:pPr>
              <w:rPr>
                <w:rFonts w:ascii="Arial" w:hAnsi="Arial" w:cs="Arial"/>
              </w:rPr>
            </w:pPr>
          </w:p>
          <w:p w14:paraId="34A92893" w14:textId="77777777" w:rsidR="00E561E0" w:rsidRDefault="00E561E0" w:rsidP="00F159C5">
            <w:pPr>
              <w:rPr>
                <w:rFonts w:ascii="Arial" w:hAnsi="Arial" w:cs="Arial"/>
              </w:rPr>
            </w:pPr>
          </w:p>
          <w:p w14:paraId="58864CFE" w14:textId="77777777" w:rsidR="00E561E0" w:rsidRDefault="00E561E0" w:rsidP="00F159C5">
            <w:pPr>
              <w:rPr>
                <w:rFonts w:ascii="Arial" w:hAnsi="Arial" w:cs="Arial"/>
              </w:rPr>
            </w:pPr>
          </w:p>
          <w:p w14:paraId="334491F4" w14:textId="77777777" w:rsidR="00E561E0" w:rsidRDefault="00E561E0" w:rsidP="00F159C5">
            <w:pPr>
              <w:rPr>
                <w:rFonts w:ascii="Arial" w:hAnsi="Arial" w:cs="Arial"/>
              </w:rPr>
            </w:pPr>
          </w:p>
          <w:p w14:paraId="68A003C5" w14:textId="77777777" w:rsidR="00E561E0" w:rsidRDefault="00E561E0" w:rsidP="00F159C5">
            <w:pPr>
              <w:rPr>
                <w:rFonts w:ascii="Arial" w:hAnsi="Arial" w:cs="Arial"/>
              </w:rPr>
            </w:pPr>
          </w:p>
          <w:p w14:paraId="5DBD9D5E" w14:textId="77777777" w:rsidR="00E561E0" w:rsidRDefault="00E561E0" w:rsidP="00F159C5">
            <w:pPr>
              <w:rPr>
                <w:rFonts w:ascii="Arial" w:hAnsi="Arial" w:cs="Arial"/>
              </w:rPr>
            </w:pPr>
          </w:p>
          <w:p w14:paraId="4E4B0234" w14:textId="77777777" w:rsidR="00E561E0" w:rsidRDefault="00E561E0" w:rsidP="00F159C5">
            <w:pPr>
              <w:rPr>
                <w:rFonts w:ascii="Arial" w:hAnsi="Arial" w:cs="Arial"/>
              </w:rPr>
            </w:pPr>
          </w:p>
          <w:p w14:paraId="2EA063AD" w14:textId="77777777" w:rsidR="00E561E0" w:rsidRDefault="00E561E0" w:rsidP="00F159C5">
            <w:pPr>
              <w:rPr>
                <w:rFonts w:ascii="Arial" w:hAnsi="Arial" w:cs="Arial"/>
              </w:rPr>
            </w:pPr>
          </w:p>
          <w:p w14:paraId="5A1CB512" w14:textId="77777777" w:rsidR="00E561E0" w:rsidRDefault="00E561E0" w:rsidP="00F159C5">
            <w:pPr>
              <w:rPr>
                <w:rFonts w:ascii="Arial" w:hAnsi="Arial" w:cs="Arial"/>
              </w:rPr>
            </w:pPr>
          </w:p>
          <w:p w14:paraId="1A5B497C" w14:textId="77777777" w:rsidR="00E561E0" w:rsidRDefault="00E561E0" w:rsidP="00F159C5">
            <w:pPr>
              <w:rPr>
                <w:rFonts w:ascii="Arial" w:hAnsi="Arial" w:cs="Arial"/>
              </w:rPr>
            </w:pPr>
          </w:p>
          <w:p w14:paraId="3B1EDAA3" w14:textId="77777777" w:rsidR="00E561E0" w:rsidRDefault="00E561E0" w:rsidP="00F159C5">
            <w:pPr>
              <w:rPr>
                <w:rFonts w:ascii="Arial" w:hAnsi="Arial" w:cs="Arial"/>
              </w:rPr>
            </w:pPr>
          </w:p>
          <w:p w14:paraId="29B668B9" w14:textId="77777777" w:rsidR="00E561E0" w:rsidRDefault="00E561E0" w:rsidP="00F159C5">
            <w:pPr>
              <w:rPr>
                <w:rFonts w:ascii="Arial" w:hAnsi="Arial" w:cs="Arial"/>
              </w:rPr>
            </w:pPr>
          </w:p>
          <w:p w14:paraId="55DC3BF3" w14:textId="77777777" w:rsidR="00E561E0" w:rsidRDefault="00E561E0" w:rsidP="00F159C5">
            <w:pPr>
              <w:rPr>
                <w:rFonts w:ascii="Arial" w:hAnsi="Arial" w:cs="Arial"/>
              </w:rPr>
            </w:pPr>
          </w:p>
          <w:p w14:paraId="7CF4C2B3" w14:textId="77777777" w:rsidR="00E561E0" w:rsidRDefault="00E561E0" w:rsidP="00F159C5">
            <w:pPr>
              <w:rPr>
                <w:rFonts w:ascii="Arial" w:hAnsi="Arial" w:cs="Arial"/>
              </w:rPr>
            </w:pPr>
          </w:p>
          <w:p w14:paraId="54DE3CAB" w14:textId="77777777" w:rsidR="00E561E0" w:rsidRDefault="00E561E0" w:rsidP="00F159C5">
            <w:pPr>
              <w:rPr>
                <w:rFonts w:ascii="Arial" w:hAnsi="Arial" w:cs="Arial"/>
              </w:rPr>
            </w:pPr>
          </w:p>
          <w:p w14:paraId="6CCA5ED5" w14:textId="77777777" w:rsidR="00E561E0" w:rsidRDefault="00E561E0" w:rsidP="00F159C5">
            <w:pPr>
              <w:rPr>
                <w:rFonts w:ascii="Arial" w:hAnsi="Arial" w:cs="Arial"/>
              </w:rPr>
            </w:pPr>
            <w:r>
              <w:rPr>
                <w:rFonts w:ascii="Arial" w:hAnsi="Arial" w:cs="Arial"/>
              </w:rPr>
              <w:t>Indicator:</w:t>
            </w:r>
          </w:p>
          <w:p w14:paraId="1A276CE0" w14:textId="5400F9E8" w:rsidR="00E561E0" w:rsidRPr="006F2B4D" w:rsidRDefault="00E561E0" w:rsidP="006F2B4D">
            <w:pPr>
              <w:rPr>
                <w:rFonts w:ascii="Arial" w:hAnsi="Arial" w:cs="Arial"/>
              </w:rPr>
            </w:pPr>
            <w:r w:rsidRPr="005A7956">
              <w:rPr>
                <w:rFonts w:ascii="Arial" w:hAnsi="Arial" w:cs="Arial"/>
                <w:b/>
                <w:lang w:val="en-GB"/>
              </w:rPr>
              <w:t>SI.1.</w:t>
            </w:r>
            <w:r w:rsidRPr="005A7956">
              <w:rPr>
                <w:rFonts w:ascii="Arial" w:hAnsi="Arial" w:cs="Arial"/>
                <w:b/>
                <w:bCs/>
                <w:lang w:val="en-GB"/>
              </w:rPr>
              <w:t xml:space="preserve"> 1.</w:t>
            </w:r>
            <w:r w:rsidRPr="005A7956">
              <w:rPr>
                <w:rFonts w:ascii="Arial" w:hAnsi="Arial" w:cs="Arial"/>
                <w:lang w:val="en-GB"/>
              </w:rPr>
              <w:t xml:space="preserve"> asks others simple questions concerning their homes (village/town) or their interests (e.g., Where do you live? </w:t>
            </w:r>
            <w:r w:rsidRPr="005A7956">
              <w:rPr>
                <w:rFonts w:ascii="Arial" w:hAnsi="Arial" w:cs="Arial"/>
              </w:rPr>
              <w:t>What do you like?) in an informal exchange.</w:t>
            </w:r>
          </w:p>
        </w:tc>
        <w:tc>
          <w:tcPr>
            <w:tcW w:w="2126" w:type="dxa"/>
            <w:gridSpan w:val="3"/>
            <w:tcBorders>
              <w:bottom w:val="single" w:sz="4" w:space="0" w:color="auto"/>
            </w:tcBorders>
          </w:tcPr>
          <w:p w14:paraId="75888C76" w14:textId="77777777" w:rsidR="00E561E0" w:rsidRPr="00510743" w:rsidRDefault="00E561E0" w:rsidP="00F159C5">
            <w:pPr>
              <w:rPr>
                <w:rFonts w:ascii="Arial" w:hAnsi="Arial" w:cs="Arial"/>
              </w:rPr>
            </w:pPr>
            <w:r w:rsidRPr="00510743">
              <w:rPr>
                <w:rFonts w:ascii="Arial" w:hAnsi="Arial" w:cs="Arial"/>
                <w:b/>
              </w:rPr>
              <w:lastRenderedPageBreak/>
              <w:t>SI.1.</w:t>
            </w:r>
            <w:r w:rsidRPr="00510743">
              <w:rPr>
                <w:rFonts w:ascii="Arial" w:hAnsi="Arial" w:cs="Arial"/>
              </w:rPr>
              <w:t xml:space="preserve"> </w:t>
            </w:r>
            <w:r>
              <w:rPr>
                <w:rFonts w:ascii="Arial" w:hAnsi="Arial" w:cs="Arial"/>
              </w:rPr>
              <w:t>a</w:t>
            </w:r>
            <w:r w:rsidRPr="00510743">
              <w:rPr>
                <w:rFonts w:ascii="Arial" w:hAnsi="Arial" w:cs="Arial"/>
              </w:rPr>
              <w:t>sk others simple questions concerning their homes (village/town) or their interests (e.g. Where do you live? What do you like?).</w:t>
            </w:r>
          </w:p>
          <w:p w14:paraId="128188D3" w14:textId="77777777" w:rsidR="00E561E0" w:rsidRPr="008E6CDD" w:rsidRDefault="00E561E0" w:rsidP="00F159C5">
            <w:pPr>
              <w:autoSpaceDE w:val="0"/>
              <w:autoSpaceDN w:val="0"/>
              <w:adjustRightInd w:val="0"/>
              <w:rPr>
                <w:rFonts w:ascii="Arial" w:hAnsi="Arial" w:cs="Arial"/>
                <w:color w:val="000000"/>
                <w:sz w:val="20"/>
              </w:rPr>
            </w:pPr>
          </w:p>
        </w:tc>
        <w:tc>
          <w:tcPr>
            <w:tcW w:w="8685" w:type="dxa"/>
            <w:gridSpan w:val="5"/>
            <w:tcBorders>
              <w:bottom w:val="single" w:sz="4" w:space="0" w:color="auto"/>
            </w:tcBorders>
          </w:tcPr>
          <w:p w14:paraId="0E6AC72B" w14:textId="0F169C7D" w:rsidR="00E561E0" w:rsidRDefault="00E561E0" w:rsidP="00F159C5">
            <w:pPr>
              <w:pStyle w:val="Prrafodelista"/>
              <w:jc w:val="center"/>
              <w:rPr>
                <w:rFonts w:ascii="Arial" w:eastAsia="Arial" w:hAnsi="Arial" w:cs="Arial"/>
                <w:b/>
                <w:bCs/>
              </w:rPr>
            </w:pPr>
            <w:r w:rsidRPr="6F56215A">
              <w:rPr>
                <w:rFonts w:ascii="Arial" w:eastAsia="Arial" w:hAnsi="Arial" w:cs="Arial"/>
                <w:b/>
                <w:bCs/>
              </w:rPr>
              <w:t>Pre-task</w:t>
            </w:r>
          </w:p>
          <w:p w14:paraId="31677F29" w14:textId="77777777" w:rsidR="00E561E0" w:rsidRPr="00CC71EC" w:rsidRDefault="00E561E0" w:rsidP="00F159C5">
            <w:pPr>
              <w:rPr>
                <w:rFonts w:ascii="Arial" w:eastAsia="Arial" w:hAnsi="Arial" w:cs="Arial"/>
                <w:b/>
                <w:bCs/>
              </w:rPr>
            </w:pPr>
            <w:r w:rsidRPr="00CC71EC">
              <w:rPr>
                <w:rFonts w:ascii="Arial" w:hAnsi="Arial" w:cs="Arial"/>
              </w:rPr>
              <w:t>Teacher introduces the goal of the lesson</w:t>
            </w:r>
          </w:p>
          <w:p w14:paraId="6A8606C2" w14:textId="77777777" w:rsidR="00E561E0" w:rsidRDefault="00E561E0" w:rsidP="00F159C5">
            <w:pPr>
              <w:jc w:val="both"/>
              <w:rPr>
                <w:rFonts w:ascii="Arial" w:eastAsia="Arial" w:hAnsi="Arial" w:cs="Arial"/>
              </w:rPr>
            </w:pPr>
            <w:r>
              <w:rPr>
                <w:rFonts w:ascii="Arial" w:eastAsia="Arial" w:hAnsi="Arial" w:cs="Arial"/>
              </w:rPr>
              <w:t xml:space="preserve">The teacher writes/projects the following example of a conversation on the board:  </w:t>
            </w:r>
          </w:p>
          <w:p w14:paraId="32BE2987" w14:textId="77777777" w:rsidR="00E561E0" w:rsidRDefault="00E561E0" w:rsidP="00F159C5">
            <w:pPr>
              <w:jc w:val="both"/>
              <w:rPr>
                <w:rFonts w:ascii="Arial" w:eastAsia="Arial" w:hAnsi="Arial" w:cs="Arial"/>
              </w:rPr>
            </w:pPr>
            <w:r>
              <w:rPr>
                <w:rFonts w:ascii="Arial" w:eastAsia="Arial" w:hAnsi="Arial" w:cs="Arial"/>
              </w:rPr>
              <w:t>Teacher: Hi (name of student)! What do you like to do in your free time?</w:t>
            </w:r>
          </w:p>
          <w:p w14:paraId="444BECD8" w14:textId="77777777" w:rsidR="00E561E0" w:rsidRDefault="00E561E0" w:rsidP="00F159C5">
            <w:pPr>
              <w:jc w:val="both"/>
              <w:rPr>
                <w:rFonts w:ascii="Arial" w:eastAsia="Arial" w:hAnsi="Arial" w:cs="Arial"/>
              </w:rPr>
            </w:pPr>
            <w:r>
              <w:rPr>
                <w:rFonts w:ascii="Arial" w:eastAsia="Arial" w:hAnsi="Arial" w:cs="Arial"/>
              </w:rPr>
              <w:t>Student: ____________________________</w:t>
            </w:r>
          </w:p>
          <w:p w14:paraId="2FC9FB47" w14:textId="77777777" w:rsidR="00E561E0" w:rsidRDefault="00E561E0" w:rsidP="00F159C5">
            <w:pPr>
              <w:jc w:val="both"/>
              <w:rPr>
                <w:rFonts w:ascii="Arial" w:eastAsia="Arial" w:hAnsi="Arial" w:cs="Arial"/>
              </w:rPr>
            </w:pPr>
            <w:r>
              <w:rPr>
                <w:rFonts w:ascii="Arial" w:eastAsia="Arial" w:hAnsi="Arial" w:cs="Arial"/>
              </w:rPr>
              <w:t>Teacher: And what are you going to do this weekend?</w:t>
            </w:r>
          </w:p>
          <w:p w14:paraId="72B9A057" w14:textId="77777777" w:rsidR="00E561E0" w:rsidRDefault="00E561E0" w:rsidP="00F159C5">
            <w:pPr>
              <w:jc w:val="both"/>
              <w:rPr>
                <w:rFonts w:ascii="Arial" w:eastAsia="Arial" w:hAnsi="Arial" w:cs="Arial"/>
              </w:rPr>
            </w:pPr>
            <w:r>
              <w:rPr>
                <w:rFonts w:ascii="Arial" w:eastAsia="Arial" w:hAnsi="Arial" w:cs="Arial"/>
              </w:rPr>
              <w:t>Student: On Saturday, I’m going to….. On Sunday, I’m going to….(note: if possible, ask the student to use sequence adverbs)</w:t>
            </w:r>
          </w:p>
          <w:p w14:paraId="564929BB" w14:textId="77777777" w:rsidR="00E561E0" w:rsidRDefault="00E561E0" w:rsidP="00F159C5">
            <w:pPr>
              <w:jc w:val="both"/>
              <w:rPr>
                <w:rFonts w:ascii="Arial" w:eastAsia="Arial" w:hAnsi="Arial" w:cs="Arial"/>
              </w:rPr>
            </w:pPr>
            <w:r>
              <w:rPr>
                <w:rFonts w:ascii="Arial" w:eastAsia="Arial" w:hAnsi="Arial" w:cs="Arial"/>
              </w:rPr>
              <w:t xml:space="preserve">Teacher: Do you want to hang out? Let’s go (activity) this weekend. </w:t>
            </w:r>
          </w:p>
          <w:p w14:paraId="4FD2DC26" w14:textId="77777777" w:rsidR="00E561E0" w:rsidRDefault="00E561E0" w:rsidP="00F159C5">
            <w:pPr>
              <w:jc w:val="both"/>
              <w:rPr>
                <w:rFonts w:ascii="Arial" w:eastAsia="Arial" w:hAnsi="Arial" w:cs="Arial"/>
              </w:rPr>
            </w:pPr>
            <w:r>
              <w:rPr>
                <w:rFonts w:ascii="Arial" w:eastAsia="Arial" w:hAnsi="Arial" w:cs="Arial"/>
              </w:rPr>
              <w:t>Student: (accepts or refuses invitation)</w:t>
            </w:r>
          </w:p>
          <w:p w14:paraId="67548940" w14:textId="77777777" w:rsidR="00E561E0" w:rsidRDefault="00E561E0" w:rsidP="00F159C5">
            <w:pPr>
              <w:jc w:val="both"/>
              <w:rPr>
                <w:rFonts w:ascii="Arial" w:eastAsia="Arial" w:hAnsi="Arial" w:cs="Arial"/>
              </w:rPr>
            </w:pPr>
            <w:r>
              <w:rPr>
                <w:rFonts w:ascii="Arial" w:eastAsia="Arial" w:hAnsi="Arial" w:cs="Arial"/>
              </w:rPr>
              <w:t xml:space="preserve">The teacher asks for one volunteer to practice the conversation. As the teacher and student practice the conversation, the teacher writes downs some of the student’s answers on the board. </w:t>
            </w:r>
          </w:p>
          <w:p w14:paraId="31224839" w14:textId="77777777" w:rsidR="00E561E0" w:rsidRDefault="00E561E0" w:rsidP="00F159C5">
            <w:pPr>
              <w:spacing w:after="0" w:line="240" w:lineRule="auto"/>
              <w:jc w:val="center"/>
            </w:pPr>
          </w:p>
          <w:p w14:paraId="0B3982BC" w14:textId="0C0B7CF6" w:rsidR="00E561E0" w:rsidRDefault="00E561E0" w:rsidP="00F159C5">
            <w:pPr>
              <w:spacing w:line="259" w:lineRule="auto"/>
              <w:contextualSpacing/>
              <w:jc w:val="center"/>
              <w:rPr>
                <w:rFonts w:ascii="Arial" w:eastAsia="Arial" w:hAnsi="Arial" w:cs="Arial"/>
                <w:b/>
                <w:bCs/>
              </w:rPr>
            </w:pPr>
            <w:r w:rsidRPr="6F56215A">
              <w:rPr>
                <w:rFonts w:ascii="Arial" w:eastAsia="Arial" w:hAnsi="Arial" w:cs="Arial"/>
                <w:b/>
                <w:bCs/>
              </w:rPr>
              <w:t>Task-rehearsal</w:t>
            </w:r>
          </w:p>
          <w:p w14:paraId="38591979" w14:textId="77777777" w:rsidR="00E561E0" w:rsidRDefault="00E561E0" w:rsidP="00F159C5">
            <w:pPr>
              <w:jc w:val="both"/>
              <w:rPr>
                <w:rFonts w:ascii="Arial" w:eastAsia="Arial" w:hAnsi="Arial" w:cs="Arial"/>
              </w:rPr>
            </w:pPr>
            <w:r>
              <w:rPr>
                <w:rFonts w:ascii="Arial" w:eastAsia="Arial" w:hAnsi="Arial" w:cs="Arial"/>
              </w:rPr>
              <w:t xml:space="preserve">Next, the teacher reads the questions and asks students to repeat them. </w:t>
            </w:r>
          </w:p>
          <w:p w14:paraId="4D33131E" w14:textId="77777777" w:rsidR="00E561E0" w:rsidRDefault="00E561E0" w:rsidP="00F159C5">
            <w:pPr>
              <w:jc w:val="both"/>
              <w:rPr>
                <w:rFonts w:ascii="Arial" w:eastAsia="Arial" w:hAnsi="Arial" w:cs="Arial"/>
              </w:rPr>
            </w:pPr>
            <w:r>
              <w:rPr>
                <w:rFonts w:ascii="Arial" w:eastAsia="Arial" w:hAnsi="Arial" w:cs="Arial"/>
              </w:rPr>
              <w:t xml:space="preserve">The teacher divides the group into two. One group will read the teacher’s part and the other group will read the student’s part. </w:t>
            </w:r>
          </w:p>
          <w:p w14:paraId="3B714FC6" w14:textId="77777777" w:rsidR="00E561E0" w:rsidRDefault="00E561E0" w:rsidP="00F159C5">
            <w:pPr>
              <w:jc w:val="both"/>
              <w:rPr>
                <w:rFonts w:ascii="Arial" w:eastAsia="Arial" w:hAnsi="Arial" w:cs="Arial"/>
              </w:rPr>
            </w:pPr>
            <w:r>
              <w:rPr>
                <w:rFonts w:ascii="Arial" w:eastAsia="Arial" w:hAnsi="Arial" w:cs="Arial"/>
              </w:rPr>
              <w:lastRenderedPageBreak/>
              <w:t xml:space="preserve">The teacher asks students to sit down in pairs and brainstorm activities that both of them like to do and will do during the weekend. </w:t>
            </w:r>
          </w:p>
          <w:p w14:paraId="050E2BA9" w14:textId="604199B6" w:rsidR="00E561E0" w:rsidRDefault="00E561E0" w:rsidP="00F159C5">
            <w:pPr>
              <w:rPr>
                <w:rFonts w:ascii="Arial" w:eastAsia="Arial" w:hAnsi="Arial" w:cs="Arial"/>
              </w:rPr>
            </w:pPr>
            <w:r w:rsidRPr="00174B7A">
              <w:rPr>
                <w:rFonts w:ascii="Arial" w:eastAsia="Arial" w:hAnsi="Arial" w:cs="Arial"/>
                <w:b/>
              </w:rPr>
              <w:t>Task</w:t>
            </w:r>
            <w:r>
              <w:rPr>
                <w:rFonts w:ascii="Arial" w:eastAsia="Arial" w:hAnsi="Arial" w:cs="Arial"/>
              </w:rPr>
              <w:t>: You want to hang out with your friend this weekend. Find out what he/she likes to do and what he/she is going to do this weekend. Invite him/her to do something together.</w:t>
            </w:r>
            <w:r w:rsidR="006F2B4D">
              <w:rPr>
                <w:rFonts w:ascii="Arial" w:eastAsia="Arial" w:hAnsi="Arial" w:cs="Arial"/>
              </w:rPr>
              <w:t xml:space="preserve"> Use any of the following questions: </w:t>
            </w:r>
          </w:p>
          <w:p w14:paraId="2C3B0F07" w14:textId="77777777" w:rsidR="006F2B4D" w:rsidRDefault="006F2B4D" w:rsidP="006F2B4D">
            <w:pPr>
              <w:jc w:val="both"/>
              <w:rPr>
                <w:rFonts w:ascii="Arial" w:eastAsia="Arial" w:hAnsi="Arial" w:cs="Arial"/>
              </w:rPr>
            </w:pPr>
            <w:r>
              <w:rPr>
                <w:rFonts w:ascii="Arial" w:eastAsia="Arial" w:hAnsi="Arial" w:cs="Arial"/>
              </w:rPr>
              <w:t>What do you like to do in your free time?</w:t>
            </w:r>
          </w:p>
          <w:p w14:paraId="7FF54D5D" w14:textId="0A9D989A" w:rsidR="006F2B4D" w:rsidRDefault="006F2B4D" w:rsidP="006F2B4D">
            <w:pPr>
              <w:jc w:val="both"/>
              <w:rPr>
                <w:rFonts w:ascii="Arial" w:eastAsia="Arial" w:hAnsi="Arial" w:cs="Arial"/>
              </w:rPr>
            </w:pPr>
            <w:r>
              <w:rPr>
                <w:rFonts w:ascii="Arial" w:eastAsia="Arial" w:hAnsi="Arial" w:cs="Arial"/>
              </w:rPr>
              <w:t>What are you going to do this weekend?</w:t>
            </w:r>
          </w:p>
          <w:p w14:paraId="0BADA5E0" w14:textId="77777777" w:rsidR="00E561E0" w:rsidRDefault="00E561E0" w:rsidP="00F159C5">
            <w:pPr>
              <w:rPr>
                <w:rFonts w:ascii="Arial" w:eastAsia="Arial" w:hAnsi="Arial" w:cs="Arial"/>
                <w:b/>
                <w:bCs/>
              </w:rPr>
            </w:pPr>
            <w:r>
              <w:rPr>
                <w:rFonts w:ascii="Arial" w:eastAsia="Arial" w:hAnsi="Arial" w:cs="Arial"/>
              </w:rPr>
              <w:t xml:space="preserve">Students practice switching roles until they are fluent enough. </w:t>
            </w:r>
          </w:p>
          <w:p w14:paraId="1FC12DB0" w14:textId="3480C43D" w:rsidR="00E561E0" w:rsidRPr="0072276E" w:rsidRDefault="00E561E0" w:rsidP="00F159C5">
            <w:pPr>
              <w:spacing w:line="259" w:lineRule="auto"/>
              <w:contextualSpacing/>
              <w:jc w:val="center"/>
              <w:rPr>
                <w:rFonts w:ascii="Arial" w:eastAsia="Arial" w:hAnsi="Arial" w:cs="Arial"/>
              </w:rPr>
            </w:pPr>
            <w:r w:rsidRPr="6F56215A">
              <w:rPr>
                <w:rFonts w:ascii="Arial" w:eastAsia="Arial" w:hAnsi="Arial" w:cs="Arial"/>
                <w:b/>
                <w:bCs/>
              </w:rPr>
              <w:t>Task completion</w:t>
            </w:r>
            <w:r>
              <w:rPr>
                <w:rFonts w:ascii="Arial" w:eastAsia="Arial" w:hAnsi="Arial" w:cs="Arial"/>
                <w:b/>
                <w:bCs/>
              </w:rPr>
              <w:t xml:space="preserve">  </w:t>
            </w:r>
          </w:p>
          <w:p w14:paraId="2235CF75" w14:textId="7D499394" w:rsidR="00A64A7F" w:rsidRPr="00A64A7F" w:rsidRDefault="00A64A7F" w:rsidP="00F159C5">
            <w:pPr>
              <w:rPr>
                <w:rFonts w:ascii="Arial" w:eastAsia="Arial" w:hAnsi="Arial" w:cs="Arial"/>
              </w:rPr>
            </w:pPr>
            <w:r w:rsidRPr="00A64A7F">
              <w:rPr>
                <w:rFonts w:ascii="Arial" w:eastAsia="Arial" w:hAnsi="Arial" w:cs="Arial"/>
              </w:rPr>
              <w:t>Teacher divides the class in small teams</w:t>
            </w:r>
            <w:r>
              <w:rPr>
                <w:rFonts w:ascii="Arial" w:eastAsia="Arial" w:hAnsi="Arial" w:cs="Arial"/>
              </w:rPr>
              <w:t>(3/4 students) and gives them the following task</w:t>
            </w:r>
            <w:r w:rsidRPr="00A64A7F">
              <w:rPr>
                <w:rFonts w:ascii="Arial" w:eastAsia="Arial" w:hAnsi="Arial" w:cs="Arial"/>
              </w:rPr>
              <w:t xml:space="preserve">. </w:t>
            </w:r>
          </w:p>
          <w:p w14:paraId="7EEBB3E1" w14:textId="525D3A3C" w:rsidR="00536876" w:rsidRDefault="00536876" w:rsidP="00F159C5">
            <w:pPr>
              <w:rPr>
                <w:rFonts w:ascii="Arial" w:eastAsia="Arial" w:hAnsi="Arial" w:cs="Arial"/>
              </w:rPr>
            </w:pPr>
            <w:r w:rsidRPr="00536876">
              <w:rPr>
                <w:rFonts w:ascii="Arial" w:eastAsia="Arial" w:hAnsi="Arial" w:cs="Arial"/>
                <w:b/>
              </w:rPr>
              <w:t>Team task</w:t>
            </w:r>
            <w:r>
              <w:rPr>
                <w:rFonts w:ascii="Arial" w:eastAsia="Arial" w:hAnsi="Arial" w:cs="Arial"/>
              </w:rPr>
              <w:t xml:space="preserve">: You decided to go with your friend to the Town’s Fair. There, you would like to make new friends. Strike up one or two short conversations with people you would like to know. You have to greet them. Tell your name. Ask for their names. Tell where you live. Ask them about the place they live and about what they like to do in their free time. </w:t>
            </w:r>
          </w:p>
          <w:p w14:paraId="51026BF7" w14:textId="1F5671EC" w:rsidR="00E561E0" w:rsidRDefault="00536876" w:rsidP="00F159C5">
            <w:pPr>
              <w:rPr>
                <w:rFonts w:ascii="Arial" w:eastAsia="Arial" w:hAnsi="Arial" w:cs="Arial"/>
              </w:rPr>
            </w:pPr>
            <w:r>
              <w:rPr>
                <w:rFonts w:ascii="Arial" w:eastAsia="Arial" w:hAnsi="Arial" w:cs="Arial"/>
              </w:rPr>
              <w:t xml:space="preserve">Be ready to present. </w:t>
            </w:r>
            <w:r w:rsidR="00E561E0">
              <w:rPr>
                <w:rFonts w:ascii="Arial" w:eastAsia="Arial" w:hAnsi="Arial" w:cs="Arial"/>
              </w:rPr>
              <w:t xml:space="preserve">Pairs of students who finish first, call the teacher and present their conversation for her/him. Some volunteers will present the conversation in front of the class. </w:t>
            </w:r>
          </w:p>
          <w:p w14:paraId="64F4B0F4" w14:textId="77777777" w:rsidR="00E561E0" w:rsidRPr="00174B7A" w:rsidRDefault="00E561E0" w:rsidP="00F159C5">
            <w:pPr>
              <w:rPr>
                <w:rFonts w:ascii="Arial" w:eastAsia="Arial" w:hAnsi="Arial" w:cs="Arial"/>
              </w:rPr>
            </w:pPr>
            <w:r>
              <w:rPr>
                <w:rFonts w:ascii="Arial" w:eastAsia="Arial" w:hAnsi="Arial" w:cs="Arial"/>
              </w:rPr>
              <w:t xml:space="preserve">The teacher gives students feedback after the presentations or gives them some extra practice to reinforce key aspects. </w:t>
            </w:r>
          </w:p>
          <w:p w14:paraId="1A3572C2" w14:textId="38C03BE0" w:rsidR="00E561E0" w:rsidRPr="00981F22" w:rsidRDefault="00E561E0" w:rsidP="00F159C5">
            <w:pPr>
              <w:spacing w:line="259" w:lineRule="auto"/>
              <w:contextualSpacing/>
              <w:jc w:val="center"/>
              <w:rPr>
                <w:rFonts w:ascii="Arial" w:eastAsia="Arial" w:hAnsi="Arial" w:cs="Arial"/>
                <w:b/>
                <w:bCs/>
              </w:rPr>
            </w:pPr>
            <w:r w:rsidRPr="6F56215A">
              <w:rPr>
                <w:rFonts w:ascii="Arial" w:eastAsia="Arial" w:hAnsi="Arial" w:cs="Arial"/>
                <w:b/>
                <w:bCs/>
              </w:rPr>
              <w:t>Task assessment</w:t>
            </w:r>
          </w:p>
          <w:p w14:paraId="0F804875" w14:textId="77777777" w:rsidR="00E561E0" w:rsidRPr="00A26035" w:rsidRDefault="00E561E0" w:rsidP="00F159C5">
            <w:pPr>
              <w:spacing w:after="0" w:line="240" w:lineRule="auto"/>
              <w:rPr>
                <w:rFonts w:ascii="Arial" w:eastAsia="Arial" w:hAnsi="Arial" w:cs="Arial"/>
              </w:rPr>
            </w:pPr>
            <w:r w:rsidRPr="00A26035">
              <w:rPr>
                <w:rFonts w:ascii="Arial" w:eastAsia="Arial" w:hAnsi="Arial" w:cs="Arial"/>
              </w:rPr>
              <w:lastRenderedPageBreak/>
              <w:t xml:space="preserve">While listening to music, students will move around the classroom. Once the music stops, they will find a partner and ask </w:t>
            </w:r>
            <w:r>
              <w:rPr>
                <w:rFonts w:ascii="Arial" w:eastAsia="Arial" w:hAnsi="Arial" w:cs="Arial"/>
              </w:rPr>
              <w:t>the questions practiced in the conversation</w:t>
            </w:r>
            <w:r w:rsidRPr="00A26035">
              <w:rPr>
                <w:rFonts w:ascii="Arial" w:eastAsia="Arial" w:hAnsi="Arial" w:cs="Arial"/>
              </w:rPr>
              <w:t xml:space="preserve">. Students will switch partners several times.  </w:t>
            </w:r>
          </w:p>
          <w:p w14:paraId="47686B06" w14:textId="77777777" w:rsidR="00E561E0" w:rsidRPr="00174B7A" w:rsidRDefault="00E561E0" w:rsidP="00F159C5">
            <w:pPr>
              <w:spacing w:after="0" w:line="240" w:lineRule="auto"/>
              <w:rPr>
                <w:rFonts w:ascii="Arial" w:eastAsia="Arial" w:hAnsi="Arial" w:cs="Arial"/>
              </w:rPr>
            </w:pPr>
            <w:r w:rsidRPr="00A26035">
              <w:rPr>
                <w:rFonts w:ascii="Arial" w:eastAsia="Arial" w:hAnsi="Arial" w:cs="Arial"/>
              </w:rPr>
              <w:t>Teacher monitors and gives feedba</w:t>
            </w:r>
            <w:r>
              <w:rPr>
                <w:rFonts w:ascii="Arial" w:eastAsia="Arial" w:hAnsi="Arial" w:cs="Arial"/>
              </w:rPr>
              <w:t xml:space="preserve">ck and clarifies if necessary. </w:t>
            </w:r>
          </w:p>
        </w:tc>
        <w:tc>
          <w:tcPr>
            <w:tcW w:w="959" w:type="dxa"/>
            <w:tcBorders>
              <w:bottom w:val="single" w:sz="4" w:space="0" w:color="auto"/>
            </w:tcBorders>
          </w:tcPr>
          <w:p w14:paraId="0BDE99B4" w14:textId="77777777" w:rsidR="00E561E0" w:rsidRDefault="00E561E0" w:rsidP="00F159C5">
            <w:pPr>
              <w:pStyle w:val="NormalWeb"/>
              <w:spacing w:line="360" w:lineRule="auto"/>
              <w:rPr>
                <w:rFonts w:ascii="Arial" w:hAnsi="Arial" w:cs="Arial"/>
                <w:sz w:val="18"/>
                <w:szCs w:val="18"/>
              </w:rPr>
            </w:pPr>
            <w:r>
              <w:rPr>
                <w:rFonts w:ascii="Arial" w:hAnsi="Arial" w:cs="Arial"/>
                <w:sz w:val="18"/>
                <w:szCs w:val="18"/>
              </w:rPr>
              <w:lastRenderedPageBreak/>
              <w:t>40 minutes</w:t>
            </w:r>
          </w:p>
          <w:p w14:paraId="75BB3DAB" w14:textId="77777777" w:rsidR="00E561E0" w:rsidRDefault="00E561E0" w:rsidP="00F159C5">
            <w:pPr>
              <w:pStyle w:val="NormalWeb"/>
              <w:spacing w:line="360" w:lineRule="auto"/>
              <w:rPr>
                <w:rFonts w:ascii="Arial" w:hAnsi="Arial" w:cs="Arial"/>
                <w:sz w:val="18"/>
                <w:szCs w:val="18"/>
              </w:rPr>
            </w:pPr>
          </w:p>
        </w:tc>
      </w:tr>
      <w:tr w:rsidR="00E561E0" w:rsidRPr="008E6CDD" w14:paraId="3EB9D4FE" w14:textId="77777777" w:rsidTr="00F159C5">
        <w:trPr>
          <w:trHeight w:val="334"/>
          <w:jc w:val="center"/>
        </w:trPr>
        <w:tc>
          <w:tcPr>
            <w:tcW w:w="2689" w:type="dxa"/>
            <w:tcBorders>
              <w:bottom w:val="single" w:sz="4" w:space="0" w:color="auto"/>
            </w:tcBorders>
          </w:tcPr>
          <w:p w14:paraId="60B70073" w14:textId="454EFF74" w:rsidR="00E561E0" w:rsidRPr="0044354B" w:rsidRDefault="00E561E0" w:rsidP="00F159C5">
            <w:pPr>
              <w:rPr>
                <w:rFonts w:ascii="Arial" w:hAnsi="Arial" w:cs="Arial"/>
              </w:rPr>
            </w:pPr>
            <w:r w:rsidRPr="00510743">
              <w:rPr>
                <w:rFonts w:ascii="Arial" w:hAnsi="Arial" w:cs="Arial"/>
                <w:b/>
              </w:rPr>
              <w:lastRenderedPageBreak/>
              <w:t>R.P.A.2.</w:t>
            </w:r>
            <w:r>
              <w:rPr>
                <w:rFonts w:ascii="Arial" w:hAnsi="Arial" w:cs="Arial"/>
                <w:b/>
              </w:rPr>
              <w:t xml:space="preserve"> </w:t>
            </w:r>
            <w:r w:rsidR="009A2233">
              <w:rPr>
                <w:rFonts w:ascii="Arial" w:hAnsi="Arial" w:cs="Arial"/>
              </w:rPr>
              <w:t>d</w:t>
            </w:r>
            <w:r w:rsidRPr="00895E75">
              <w:rPr>
                <w:rFonts w:ascii="Arial" w:hAnsi="Arial" w:cs="Arial"/>
              </w:rPr>
              <w:t>istinguishes spoken</w:t>
            </w:r>
            <w:r w:rsidRPr="00510743">
              <w:rPr>
                <w:rFonts w:ascii="Arial" w:hAnsi="Arial" w:cs="Arial"/>
              </w:rPr>
              <w:t xml:space="preserve"> rhyming words from non-rhyming words. (e.g., run, sun versus run, man, etc).</w:t>
            </w:r>
          </w:p>
          <w:p w14:paraId="67992952" w14:textId="77777777" w:rsidR="00E561E0" w:rsidRDefault="00E561E0" w:rsidP="00F159C5">
            <w:pPr>
              <w:pStyle w:val="NormalWeb"/>
              <w:rPr>
                <w:rFonts w:ascii="Arial" w:hAnsi="Arial" w:cs="Arial"/>
                <w:sz w:val="18"/>
                <w:szCs w:val="20"/>
              </w:rPr>
            </w:pPr>
          </w:p>
          <w:p w14:paraId="79D31E0E" w14:textId="77777777" w:rsidR="00E561E0" w:rsidRDefault="00E561E0" w:rsidP="00F159C5">
            <w:pPr>
              <w:pStyle w:val="NormalWeb"/>
              <w:rPr>
                <w:rFonts w:ascii="Arial" w:hAnsi="Arial" w:cs="Arial"/>
                <w:sz w:val="18"/>
                <w:szCs w:val="20"/>
              </w:rPr>
            </w:pPr>
          </w:p>
          <w:p w14:paraId="3334F52D" w14:textId="77777777" w:rsidR="00E561E0" w:rsidRDefault="00E561E0" w:rsidP="00F159C5">
            <w:pPr>
              <w:pStyle w:val="NormalWeb"/>
              <w:rPr>
                <w:rFonts w:ascii="Arial" w:hAnsi="Arial" w:cs="Arial"/>
                <w:sz w:val="18"/>
                <w:szCs w:val="20"/>
              </w:rPr>
            </w:pPr>
          </w:p>
          <w:p w14:paraId="11AE7D04" w14:textId="77777777" w:rsidR="00E561E0" w:rsidRDefault="00E561E0" w:rsidP="00F159C5">
            <w:pPr>
              <w:pStyle w:val="NormalWeb"/>
              <w:rPr>
                <w:rFonts w:ascii="Arial" w:hAnsi="Arial" w:cs="Arial"/>
                <w:sz w:val="18"/>
                <w:szCs w:val="20"/>
              </w:rPr>
            </w:pPr>
          </w:p>
          <w:p w14:paraId="6DFEC8BC" w14:textId="77777777" w:rsidR="00E561E0" w:rsidRDefault="00E561E0" w:rsidP="00F159C5">
            <w:pPr>
              <w:pStyle w:val="NormalWeb"/>
              <w:rPr>
                <w:rFonts w:ascii="Arial" w:hAnsi="Arial" w:cs="Arial"/>
                <w:sz w:val="18"/>
                <w:szCs w:val="20"/>
              </w:rPr>
            </w:pPr>
          </w:p>
          <w:p w14:paraId="6267BCAC" w14:textId="77777777" w:rsidR="00E561E0" w:rsidRDefault="00E561E0" w:rsidP="00F159C5">
            <w:pPr>
              <w:pStyle w:val="NormalWeb"/>
              <w:rPr>
                <w:rFonts w:ascii="Arial" w:hAnsi="Arial" w:cs="Arial"/>
                <w:sz w:val="18"/>
                <w:szCs w:val="20"/>
              </w:rPr>
            </w:pPr>
          </w:p>
          <w:p w14:paraId="40BDED5F" w14:textId="77777777" w:rsidR="00E561E0" w:rsidRDefault="00E561E0" w:rsidP="00F159C5">
            <w:pPr>
              <w:pStyle w:val="NormalWeb"/>
              <w:rPr>
                <w:rFonts w:ascii="Arial" w:hAnsi="Arial" w:cs="Arial"/>
                <w:sz w:val="18"/>
                <w:szCs w:val="20"/>
              </w:rPr>
            </w:pPr>
          </w:p>
          <w:p w14:paraId="51483C03" w14:textId="77777777" w:rsidR="00E561E0" w:rsidRDefault="00E561E0" w:rsidP="00F159C5">
            <w:pPr>
              <w:pStyle w:val="NormalWeb"/>
              <w:rPr>
                <w:rFonts w:ascii="Arial" w:hAnsi="Arial" w:cs="Arial"/>
                <w:sz w:val="18"/>
                <w:szCs w:val="20"/>
              </w:rPr>
            </w:pPr>
          </w:p>
          <w:p w14:paraId="5B332B82" w14:textId="77777777" w:rsidR="00E561E0" w:rsidRDefault="00E561E0" w:rsidP="00F159C5">
            <w:pPr>
              <w:pStyle w:val="NormalWeb"/>
              <w:rPr>
                <w:rFonts w:ascii="Arial" w:hAnsi="Arial" w:cs="Arial"/>
                <w:sz w:val="18"/>
                <w:szCs w:val="20"/>
              </w:rPr>
            </w:pPr>
          </w:p>
          <w:p w14:paraId="5519140F" w14:textId="77777777" w:rsidR="00E561E0" w:rsidRDefault="00E561E0" w:rsidP="00F159C5">
            <w:pPr>
              <w:pStyle w:val="NormalWeb"/>
              <w:rPr>
                <w:rFonts w:ascii="Arial" w:hAnsi="Arial" w:cs="Arial"/>
                <w:sz w:val="18"/>
                <w:szCs w:val="20"/>
              </w:rPr>
            </w:pPr>
          </w:p>
          <w:p w14:paraId="3E236AA0" w14:textId="77777777" w:rsidR="00E561E0" w:rsidRDefault="00E561E0" w:rsidP="00F159C5">
            <w:pPr>
              <w:pStyle w:val="NormalWeb"/>
              <w:rPr>
                <w:rFonts w:ascii="Arial" w:hAnsi="Arial" w:cs="Arial"/>
                <w:sz w:val="18"/>
                <w:szCs w:val="20"/>
              </w:rPr>
            </w:pPr>
          </w:p>
          <w:p w14:paraId="6FBE5A88" w14:textId="77777777" w:rsidR="00E561E0" w:rsidRDefault="00E561E0" w:rsidP="00F159C5">
            <w:pPr>
              <w:pStyle w:val="NormalWeb"/>
              <w:rPr>
                <w:rFonts w:ascii="Arial" w:hAnsi="Arial" w:cs="Arial"/>
                <w:sz w:val="18"/>
                <w:szCs w:val="20"/>
              </w:rPr>
            </w:pPr>
            <w:r>
              <w:rPr>
                <w:rFonts w:ascii="Arial" w:hAnsi="Arial" w:cs="Arial"/>
                <w:sz w:val="18"/>
                <w:szCs w:val="20"/>
              </w:rPr>
              <w:t>INDICATORS:</w:t>
            </w:r>
          </w:p>
          <w:p w14:paraId="74A40E83" w14:textId="77777777" w:rsidR="00E561E0" w:rsidRPr="00A26035" w:rsidRDefault="00E561E0" w:rsidP="00F159C5">
            <w:pPr>
              <w:rPr>
                <w:rFonts w:ascii="Arial" w:hAnsi="Arial" w:cs="Arial"/>
                <w:sz w:val="24"/>
                <w:szCs w:val="24"/>
                <w:lang w:val="en-GB"/>
              </w:rPr>
            </w:pPr>
            <w:r w:rsidRPr="00A26035">
              <w:rPr>
                <w:rFonts w:ascii="Arial" w:hAnsi="Arial" w:cs="Arial"/>
                <w:b/>
                <w:sz w:val="24"/>
                <w:szCs w:val="24"/>
                <w:lang w:val="en-GB"/>
              </w:rPr>
              <w:lastRenderedPageBreak/>
              <w:t>R.P.A.2.1.</w:t>
            </w:r>
            <w:r w:rsidRPr="00A26035">
              <w:rPr>
                <w:rFonts w:ascii="Arial" w:hAnsi="Arial" w:cs="Arial"/>
                <w:sz w:val="24"/>
                <w:szCs w:val="24"/>
                <w:lang w:val="en-GB"/>
              </w:rPr>
              <w:t xml:space="preserve"> recognizes spoken rhyming words from non-rhyming words by reading them aloud.</w:t>
            </w:r>
          </w:p>
          <w:p w14:paraId="54CDA236" w14:textId="77777777" w:rsidR="00E561E0" w:rsidRPr="00A26035" w:rsidRDefault="00E561E0" w:rsidP="00F159C5">
            <w:pPr>
              <w:pStyle w:val="NormalWeb"/>
              <w:rPr>
                <w:rFonts w:ascii="Arial" w:hAnsi="Arial" w:cs="Arial"/>
                <w:sz w:val="18"/>
                <w:szCs w:val="20"/>
                <w:lang w:val="en-GB"/>
              </w:rPr>
            </w:pPr>
          </w:p>
          <w:p w14:paraId="6FD4DDBC" w14:textId="77777777" w:rsidR="00E561E0" w:rsidRDefault="00E561E0" w:rsidP="00F159C5">
            <w:pPr>
              <w:rPr>
                <w:rFonts w:ascii="Arial" w:hAnsi="Arial" w:cs="Arial"/>
                <w:b/>
                <w:sz w:val="24"/>
                <w:szCs w:val="24"/>
                <w:lang w:val="en-GB"/>
              </w:rPr>
            </w:pPr>
          </w:p>
          <w:p w14:paraId="544B799F" w14:textId="77777777" w:rsidR="00E561E0" w:rsidRDefault="00E561E0" w:rsidP="00F159C5">
            <w:pPr>
              <w:rPr>
                <w:rFonts w:ascii="Arial" w:hAnsi="Arial" w:cs="Arial"/>
                <w:b/>
                <w:sz w:val="24"/>
                <w:szCs w:val="24"/>
                <w:lang w:val="en-GB"/>
              </w:rPr>
            </w:pPr>
          </w:p>
          <w:p w14:paraId="6E859A35" w14:textId="77777777" w:rsidR="00E561E0" w:rsidRDefault="00E561E0" w:rsidP="00F159C5">
            <w:pPr>
              <w:rPr>
                <w:rFonts w:ascii="Arial" w:hAnsi="Arial" w:cs="Arial"/>
                <w:b/>
                <w:sz w:val="24"/>
                <w:szCs w:val="24"/>
                <w:lang w:val="en-GB"/>
              </w:rPr>
            </w:pPr>
          </w:p>
          <w:p w14:paraId="1679CE1B" w14:textId="77777777" w:rsidR="00E561E0" w:rsidRDefault="00E561E0" w:rsidP="00F159C5">
            <w:pPr>
              <w:rPr>
                <w:rFonts w:ascii="Arial" w:hAnsi="Arial" w:cs="Arial"/>
                <w:b/>
                <w:sz w:val="24"/>
                <w:szCs w:val="24"/>
                <w:lang w:val="en-GB"/>
              </w:rPr>
            </w:pPr>
          </w:p>
          <w:p w14:paraId="59E4962F" w14:textId="77777777" w:rsidR="00E561E0" w:rsidRDefault="00E561E0" w:rsidP="00F159C5">
            <w:pPr>
              <w:rPr>
                <w:rFonts w:ascii="Arial" w:hAnsi="Arial" w:cs="Arial"/>
                <w:b/>
                <w:sz w:val="24"/>
                <w:szCs w:val="24"/>
                <w:lang w:val="en-GB"/>
              </w:rPr>
            </w:pPr>
          </w:p>
          <w:p w14:paraId="316261A4" w14:textId="77777777" w:rsidR="00E561E0" w:rsidRDefault="00E561E0" w:rsidP="00F159C5">
            <w:pPr>
              <w:rPr>
                <w:rFonts w:ascii="Arial" w:hAnsi="Arial" w:cs="Arial"/>
                <w:b/>
                <w:sz w:val="24"/>
                <w:szCs w:val="24"/>
                <w:lang w:val="en-GB"/>
              </w:rPr>
            </w:pPr>
          </w:p>
          <w:p w14:paraId="26489EE1" w14:textId="77777777" w:rsidR="00E561E0" w:rsidRDefault="00E561E0" w:rsidP="00F159C5">
            <w:pPr>
              <w:rPr>
                <w:rFonts w:ascii="Arial" w:hAnsi="Arial" w:cs="Arial"/>
                <w:b/>
                <w:sz w:val="24"/>
                <w:szCs w:val="24"/>
                <w:lang w:val="en-GB"/>
              </w:rPr>
            </w:pPr>
          </w:p>
          <w:p w14:paraId="4B03F075" w14:textId="77777777" w:rsidR="00E561E0" w:rsidRDefault="00E561E0" w:rsidP="00F159C5">
            <w:pPr>
              <w:rPr>
                <w:rFonts w:ascii="Arial" w:hAnsi="Arial" w:cs="Arial"/>
                <w:b/>
                <w:sz w:val="24"/>
                <w:szCs w:val="24"/>
                <w:lang w:val="en-GB"/>
              </w:rPr>
            </w:pPr>
          </w:p>
          <w:p w14:paraId="712CA6B9" w14:textId="77777777" w:rsidR="00E561E0" w:rsidRDefault="00E561E0" w:rsidP="00F159C5">
            <w:pPr>
              <w:rPr>
                <w:rFonts w:ascii="Arial" w:hAnsi="Arial" w:cs="Arial"/>
                <w:b/>
                <w:sz w:val="24"/>
                <w:szCs w:val="24"/>
                <w:lang w:val="en-GB"/>
              </w:rPr>
            </w:pPr>
          </w:p>
          <w:p w14:paraId="5904E876" w14:textId="77777777" w:rsidR="00E561E0" w:rsidRDefault="00E561E0" w:rsidP="00F159C5">
            <w:pPr>
              <w:rPr>
                <w:rFonts w:ascii="Arial" w:hAnsi="Arial" w:cs="Arial"/>
                <w:b/>
                <w:sz w:val="24"/>
                <w:szCs w:val="24"/>
                <w:lang w:val="en-GB"/>
              </w:rPr>
            </w:pPr>
          </w:p>
          <w:p w14:paraId="2C56EE61" w14:textId="77777777" w:rsidR="00E561E0" w:rsidRDefault="00E561E0" w:rsidP="00F159C5">
            <w:pPr>
              <w:rPr>
                <w:rFonts w:ascii="Arial" w:hAnsi="Arial" w:cs="Arial"/>
                <w:b/>
                <w:sz w:val="24"/>
                <w:szCs w:val="24"/>
                <w:lang w:val="en-GB"/>
              </w:rPr>
            </w:pPr>
          </w:p>
          <w:p w14:paraId="1E03CE37" w14:textId="77777777" w:rsidR="00E561E0" w:rsidRDefault="00E561E0" w:rsidP="00F159C5">
            <w:pPr>
              <w:rPr>
                <w:rFonts w:ascii="Arial" w:hAnsi="Arial" w:cs="Arial"/>
                <w:b/>
                <w:sz w:val="24"/>
                <w:szCs w:val="24"/>
                <w:lang w:val="en-GB"/>
              </w:rPr>
            </w:pPr>
          </w:p>
          <w:p w14:paraId="130AD8B1" w14:textId="77777777" w:rsidR="00E561E0" w:rsidRDefault="00E561E0" w:rsidP="00F159C5">
            <w:pPr>
              <w:rPr>
                <w:rFonts w:ascii="Arial" w:hAnsi="Arial" w:cs="Arial"/>
                <w:b/>
                <w:sz w:val="24"/>
                <w:szCs w:val="24"/>
                <w:lang w:val="en-GB"/>
              </w:rPr>
            </w:pPr>
          </w:p>
          <w:p w14:paraId="2227C76F" w14:textId="77777777" w:rsidR="00E561E0" w:rsidRDefault="00E561E0" w:rsidP="00F159C5">
            <w:pPr>
              <w:rPr>
                <w:rFonts w:ascii="Arial" w:hAnsi="Arial" w:cs="Arial"/>
                <w:b/>
                <w:sz w:val="24"/>
                <w:szCs w:val="24"/>
                <w:lang w:val="en-GB"/>
              </w:rPr>
            </w:pPr>
          </w:p>
          <w:p w14:paraId="6B1AAB96" w14:textId="77777777" w:rsidR="00E561E0" w:rsidRDefault="00E561E0" w:rsidP="00F159C5">
            <w:pPr>
              <w:rPr>
                <w:rFonts w:ascii="Arial" w:hAnsi="Arial" w:cs="Arial"/>
                <w:b/>
                <w:sz w:val="24"/>
                <w:szCs w:val="24"/>
                <w:lang w:val="en-GB"/>
              </w:rPr>
            </w:pPr>
          </w:p>
          <w:p w14:paraId="79359785" w14:textId="77777777" w:rsidR="00E561E0" w:rsidRDefault="00E561E0" w:rsidP="00F159C5">
            <w:pPr>
              <w:rPr>
                <w:rFonts w:ascii="Arial" w:hAnsi="Arial" w:cs="Arial"/>
                <w:b/>
                <w:sz w:val="24"/>
                <w:szCs w:val="24"/>
                <w:lang w:val="en-GB"/>
              </w:rPr>
            </w:pPr>
          </w:p>
          <w:p w14:paraId="1802B73D" w14:textId="77777777" w:rsidR="00E561E0" w:rsidRDefault="00E561E0" w:rsidP="00F159C5">
            <w:pPr>
              <w:rPr>
                <w:rFonts w:ascii="Arial" w:hAnsi="Arial" w:cs="Arial"/>
                <w:b/>
                <w:sz w:val="24"/>
                <w:szCs w:val="24"/>
                <w:lang w:val="en-GB"/>
              </w:rPr>
            </w:pPr>
          </w:p>
          <w:p w14:paraId="3B3C649F" w14:textId="77777777" w:rsidR="00E561E0" w:rsidRDefault="00E561E0" w:rsidP="00F159C5">
            <w:pPr>
              <w:rPr>
                <w:rFonts w:ascii="Arial" w:hAnsi="Arial" w:cs="Arial"/>
                <w:b/>
                <w:sz w:val="24"/>
                <w:szCs w:val="24"/>
                <w:lang w:val="en-GB"/>
              </w:rPr>
            </w:pPr>
          </w:p>
          <w:p w14:paraId="16ECE9DA" w14:textId="77777777" w:rsidR="00E561E0" w:rsidRDefault="00E561E0" w:rsidP="00F159C5">
            <w:pPr>
              <w:rPr>
                <w:rFonts w:ascii="Arial" w:hAnsi="Arial" w:cs="Arial"/>
                <w:b/>
                <w:sz w:val="24"/>
                <w:szCs w:val="24"/>
                <w:lang w:val="en-GB"/>
              </w:rPr>
            </w:pPr>
          </w:p>
          <w:p w14:paraId="19D40B9E" w14:textId="77777777" w:rsidR="00E561E0" w:rsidRDefault="00E561E0" w:rsidP="00F159C5">
            <w:pPr>
              <w:rPr>
                <w:rFonts w:ascii="Arial" w:hAnsi="Arial" w:cs="Arial"/>
                <w:b/>
                <w:sz w:val="24"/>
                <w:szCs w:val="24"/>
                <w:lang w:val="en-GB"/>
              </w:rPr>
            </w:pPr>
          </w:p>
          <w:p w14:paraId="76CE6172" w14:textId="77777777" w:rsidR="00E561E0" w:rsidRDefault="00E561E0" w:rsidP="00F159C5">
            <w:pPr>
              <w:rPr>
                <w:rFonts w:ascii="Arial" w:hAnsi="Arial" w:cs="Arial"/>
                <w:b/>
                <w:sz w:val="24"/>
                <w:szCs w:val="24"/>
                <w:lang w:val="en-GB"/>
              </w:rPr>
            </w:pPr>
          </w:p>
          <w:p w14:paraId="667D4354" w14:textId="77777777" w:rsidR="00E561E0" w:rsidRDefault="00E561E0" w:rsidP="00F159C5">
            <w:pPr>
              <w:rPr>
                <w:rFonts w:ascii="Arial" w:hAnsi="Arial" w:cs="Arial"/>
                <w:b/>
                <w:sz w:val="24"/>
                <w:szCs w:val="24"/>
                <w:lang w:val="en-GB"/>
              </w:rPr>
            </w:pPr>
          </w:p>
          <w:p w14:paraId="6E8CE386" w14:textId="77777777" w:rsidR="00E561E0" w:rsidRDefault="00E561E0" w:rsidP="00F159C5">
            <w:pPr>
              <w:rPr>
                <w:rFonts w:ascii="Arial" w:hAnsi="Arial" w:cs="Arial"/>
                <w:b/>
                <w:sz w:val="24"/>
                <w:szCs w:val="24"/>
                <w:lang w:val="en-GB"/>
              </w:rPr>
            </w:pPr>
          </w:p>
          <w:p w14:paraId="2E018F1B" w14:textId="77777777" w:rsidR="00E561E0" w:rsidRDefault="00E561E0" w:rsidP="00F159C5">
            <w:pPr>
              <w:rPr>
                <w:rFonts w:ascii="Arial" w:hAnsi="Arial" w:cs="Arial"/>
                <w:b/>
                <w:sz w:val="24"/>
                <w:szCs w:val="24"/>
                <w:lang w:val="en-GB"/>
              </w:rPr>
            </w:pPr>
          </w:p>
          <w:p w14:paraId="0CDBC95E" w14:textId="77777777" w:rsidR="00E561E0" w:rsidRDefault="00E561E0" w:rsidP="00F159C5">
            <w:pPr>
              <w:rPr>
                <w:rFonts w:ascii="Arial" w:hAnsi="Arial" w:cs="Arial"/>
                <w:b/>
                <w:sz w:val="24"/>
                <w:szCs w:val="24"/>
                <w:lang w:val="en-GB"/>
              </w:rPr>
            </w:pPr>
          </w:p>
          <w:p w14:paraId="66C8C45B" w14:textId="77777777" w:rsidR="00E561E0" w:rsidRDefault="00E561E0" w:rsidP="00F159C5">
            <w:pPr>
              <w:rPr>
                <w:rFonts w:ascii="Arial" w:hAnsi="Arial" w:cs="Arial"/>
                <w:b/>
                <w:sz w:val="24"/>
                <w:szCs w:val="24"/>
                <w:lang w:val="en-GB"/>
              </w:rPr>
            </w:pPr>
          </w:p>
          <w:p w14:paraId="3F21D384" w14:textId="77777777" w:rsidR="00E561E0" w:rsidRDefault="00E561E0" w:rsidP="00F159C5">
            <w:pPr>
              <w:rPr>
                <w:rFonts w:ascii="Arial" w:hAnsi="Arial" w:cs="Arial"/>
                <w:b/>
                <w:sz w:val="24"/>
                <w:szCs w:val="24"/>
                <w:lang w:val="en-GB"/>
              </w:rPr>
            </w:pPr>
          </w:p>
          <w:p w14:paraId="0FBC3D7B" w14:textId="77777777" w:rsidR="00E561E0" w:rsidRDefault="00E561E0" w:rsidP="00F159C5">
            <w:pPr>
              <w:rPr>
                <w:rFonts w:ascii="Arial" w:hAnsi="Arial" w:cs="Arial"/>
                <w:b/>
                <w:sz w:val="24"/>
                <w:szCs w:val="24"/>
                <w:lang w:val="en-GB"/>
              </w:rPr>
            </w:pPr>
          </w:p>
          <w:p w14:paraId="438F58F2" w14:textId="77777777" w:rsidR="00E561E0" w:rsidRDefault="00E561E0" w:rsidP="00F159C5">
            <w:pPr>
              <w:rPr>
                <w:rFonts w:ascii="Arial" w:hAnsi="Arial" w:cs="Arial"/>
                <w:b/>
                <w:sz w:val="24"/>
                <w:szCs w:val="24"/>
                <w:lang w:val="en-GB"/>
              </w:rPr>
            </w:pPr>
          </w:p>
          <w:p w14:paraId="6D541DC5" w14:textId="77777777" w:rsidR="00E561E0" w:rsidRDefault="00E561E0" w:rsidP="00F159C5">
            <w:pPr>
              <w:rPr>
                <w:rFonts w:ascii="Arial" w:hAnsi="Arial" w:cs="Arial"/>
                <w:b/>
                <w:sz w:val="24"/>
                <w:szCs w:val="24"/>
                <w:lang w:val="en-GB"/>
              </w:rPr>
            </w:pPr>
          </w:p>
          <w:p w14:paraId="4F06F0F2" w14:textId="77777777" w:rsidR="00E561E0" w:rsidRDefault="00E561E0" w:rsidP="00F159C5">
            <w:pPr>
              <w:rPr>
                <w:rFonts w:ascii="Arial" w:hAnsi="Arial" w:cs="Arial"/>
                <w:b/>
                <w:sz w:val="24"/>
                <w:szCs w:val="24"/>
                <w:lang w:val="en-GB"/>
              </w:rPr>
            </w:pPr>
          </w:p>
          <w:p w14:paraId="585660C9" w14:textId="77777777" w:rsidR="00E561E0" w:rsidRDefault="00E561E0" w:rsidP="00F159C5">
            <w:pPr>
              <w:rPr>
                <w:rFonts w:ascii="Arial" w:hAnsi="Arial" w:cs="Arial"/>
                <w:b/>
                <w:sz w:val="24"/>
                <w:szCs w:val="24"/>
                <w:lang w:val="en-GB"/>
              </w:rPr>
            </w:pPr>
          </w:p>
          <w:p w14:paraId="04CBD5F1" w14:textId="77777777" w:rsidR="00E561E0" w:rsidRDefault="00E561E0" w:rsidP="00F159C5">
            <w:pPr>
              <w:rPr>
                <w:rFonts w:ascii="Arial" w:hAnsi="Arial" w:cs="Arial"/>
                <w:b/>
                <w:sz w:val="24"/>
                <w:szCs w:val="24"/>
                <w:lang w:val="en-GB"/>
              </w:rPr>
            </w:pPr>
          </w:p>
          <w:p w14:paraId="1ADB26A4" w14:textId="77777777" w:rsidR="00E561E0" w:rsidRDefault="00E561E0" w:rsidP="00F159C5">
            <w:pPr>
              <w:rPr>
                <w:rFonts w:ascii="Arial" w:hAnsi="Arial" w:cs="Arial"/>
                <w:b/>
                <w:sz w:val="24"/>
                <w:szCs w:val="24"/>
                <w:lang w:val="en-GB"/>
              </w:rPr>
            </w:pPr>
          </w:p>
          <w:p w14:paraId="64661BDF" w14:textId="77777777" w:rsidR="00E561E0" w:rsidRDefault="00E561E0" w:rsidP="00F159C5">
            <w:pPr>
              <w:rPr>
                <w:rFonts w:ascii="Arial" w:hAnsi="Arial" w:cs="Arial"/>
                <w:b/>
                <w:sz w:val="24"/>
                <w:szCs w:val="24"/>
                <w:lang w:val="en-GB"/>
              </w:rPr>
            </w:pPr>
          </w:p>
          <w:p w14:paraId="3C481FFD" w14:textId="77777777" w:rsidR="00E561E0" w:rsidRDefault="00E561E0" w:rsidP="00F159C5">
            <w:pPr>
              <w:rPr>
                <w:rFonts w:ascii="Arial" w:hAnsi="Arial" w:cs="Arial"/>
                <w:b/>
                <w:sz w:val="24"/>
                <w:szCs w:val="24"/>
                <w:lang w:val="en-GB"/>
              </w:rPr>
            </w:pPr>
          </w:p>
          <w:p w14:paraId="36000EEB" w14:textId="77777777" w:rsidR="00E561E0" w:rsidRDefault="00E561E0" w:rsidP="00F159C5">
            <w:pPr>
              <w:rPr>
                <w:rFonts w:ascii="Arial" w:hAnsi="Arial" w:cs="Arial"/>
                <w:b/>
                <w:sz w:val="24"/>
                <w:szCs w:val="24"/>
                <w:lang w:val="en-GB"/>
              </w:rPr>
            </w:pPr>
          </w:p>
          <w:p w14:paraId="3B491753" w14:textId="77777777" w:rsidR="00E561E0" w:rsidRDefault="00E561E0" w:rsidP="00F159C5">
            <w:pPr>
              <w:rPr>
                <w:rFonts w:ascii="Arial" w:hAnsi="Arial" w:cs="Arial"/>
                <w:b/>
                <w:sz w:val="24"/>
                <w:szCs w:val="24"/>
                <w:lang w:val="en-GB"/>
              </w:rPr>
            </w:pPr>
          </w:p>
          <w:p w14:paraId="7E10AFB4" w14:textId="77777777" w:rsidR="00E561E0" w:rsidRDefault="00E561E0" w:rsidP="00F159C5">
            <w:pPr>
              <w:rPr>
                <w:rFonts w:ascii="Arial" w:hAnsi="Arial" w:cs="Arial"/>
                <w:b/>
                <w:sz w:val="24"/>
                <w:szCs w:val="24"/>
                <w:lang w:val="en-GB"/>
              </w:rPr>
            </w:pPr>
          </w:p>
          <w:p w14:paraId="15BAC644" w14:textId="77777777" w:rsidR="000C7187" w:rsidRDefault="000C7187" w:rsidP="00F159C5">
            <w:pPr>
              <w:rPr>
                <w:rFonts w:ascii="Arial" w:hAnsi="Arial" w:cs="Arial"/>
                <w:b/>
                <w:sz w:val="24"/>
                <w:szCs w:val="24"/>
                <w:lang w:val="en-GB"/>
              </w:rPr>
            </w:pPr>
          </w:p>
          <w:p w14:paraId="3954CCC9" w14:textId="77777777" w:rsidR="000C7187" w:rsidRDefault="000C7187" w:rsidP="00F159C5">
            <w:pPr>
              <w:rPr>
                <w:rFonts w:ascii="Arial" w:hAnsi="Arial" w:cs="Arial"/>
                <w:b/>
                <w:sz w:val="24"/>
                <w:szCs w:val="24"/>
                <w:lang w:val="en-GB"/>
              </w:rPr>
            </w:pPr>
          </w:p>
          <w:p w14:paraId="054109B3" w14:textId="77777777" w:rsidR="000C7187" w:rsidRDefault="000C7187" w:rsidP="00F159C5">
            <w:pPr>
              <w:rPr>
                <w:rFonts w:ascii="Arial" w:hAnsi="Arial" w:cs="Arial"/>
                <w:b/>
                <w:sz w:val="24"/>
                <w:szCs w:val="24"/>
                <w:lang w:val="en-GB"/>
              </w:rPr>
            </w:pPr>
          </w:p>
          <w:p w14:paraId="61318373" w14:textId="3210BE4A" w:rsidR="00E561E0" w:rsidRPr="00B03C38" w:rsidRDefault="00663E07" w:rsidP="00F159C5">
            <w:pPr>
              <w:rPr>
                <w:rFonts w:ascii="Arial" w:hAnsi="Arial" w:cs="Arial"/>
                <w:color w:val="5B9BD5" w:themeColor="accent1"/>
                <w:sz w:val="24"/>
                <w:szCs w:val="24"/>
              </w:rPr>
            </w:pPr>
            <w:r>
              <w:rPr>
                <w:rFonts w:ascii="Arial" w:hAnsi="Arial" w:cs="Arial"/>
                <w:b/>
                <w:sz w:val="24"/>
                <w:szCs w:val="24"/>
                <w:lang w:val="en-GB"/>
              </w:rPr>
              <w:t>R.P.A.2.</w:t>
            </w:r>
            <w:r w:rsidR="00E561E0" w:rsidRPr="00663E07">
              <w:rPr>
                <w:rFonts w:ascii="Arial" w:hAnsi="Arial" w:cs="Arial"/>
                <w:b/>
                <w:sz w:val="24"/>
                <w:szCs w:val="24"/>
                <w:lang w:val="en-GB"/>
              </w:rPr>
              <w:t>2.</w:t>
            </w:r>
            <w:r w:rsidR="00E561E0" w:rsidRPr="00A26035">
              <w:rPr>
                <w:rFonts w:ascii="Arial" w:hAnsi="Arial" w:cs="Arial"/>
                <w:sz w:val="24"/>
                <w:szCs w:val="24"/>
                <w:lang w:val="en-GB"/>
              </w:rPr>
              <w:t xml:space="preserve"> classifies spoken rhyming words from non-rhyming words. </w:t>
            </w:r>
            <w:r w:rsidR="00E561E0" w:rsidRPr="00A26035">
              <w:rPr>
                <w:rFonts w:ascii="Arial" w:hAnsi="Arial" w:cs="Arial"/>
                <w:sz w:val="24"/>
                <w:szCs w:val="24"/>
              </w:rPr>
              <w:t>(e.g., run, sun versus run, man, etc.) by circling the rhyming words</w:t>
            </w:r>
            <w:r w:rsidR="00E561E0" w:rsidRPr="00B03C38">
              <w:rPr>
                <w:rFonts w:ascii="Arial" w:hAnsi="Arial" w:cs="Arial"/>
                <w:color w:val="5B9BD5" w:themeColor="accent1"/>
                <w:sz w:val="24"/>
                <w:szCs w:val="24"/>
              </w:rPr>
              <w:t>.</w:t>
            </w:r>
          </w:p>
          <w:p w14:paraId="438CC4BE" w14:textId="77777777" w:rsidR="00E561E0" w:rsidRPr="00B03C38" w:rsidRDefault="00E561E0" w:rsidP="00F159C5">
            <w:pPr>
              <w:pStyle w:val="NormalWeb"/>
              <w:rPr>
                <w:rFonts w:ascii="Arial" w:hAnsi="Arial" w:cs="Arial"/>
                <w:sz w:val="18"/>
                <w:szCs w:val="20"/>
              </w:rPr>
            </w:pPr>
          </w:p>
          <w:p w14:paraId="0A64916E" w14:textId="77777777" w:rsidR="00E561E0" w:rsidRPr="008E6CDD" w:rsidRDefault="00E561E0" w:rsidP="00F159C5">
            <w:pPr>
              <w:pStyle w:val="NormalWeb"/>
              <w:rPr>
                <w:rFonts w:ascii="Arial" w:hAnsi="Arial" w:cs="Arial"/>
                <w:sz w:val="18"/>
                <w:szCs w:val="20"/>
              </w:rPr>
            </w:pPr>
          </w:p>
        </w:tc>
        <w:tc>
          <w:tcPr>
            <w:tcW w:w="2126" w:type="dxa"/>
            <w:gridSpan w:val="3"/>
            <w:tcBorders>
              <w:bottom w:val="single" w:sz="4" w:space="0" w:color="auto"/>
            </w:tcBorders>
          </w:tcPr>
          <w:p w14:paraId="4F2BEBB9" w14:textId="77777777" w:rsidR="00E561E0" w:rsidRDefault="00E561E0" w:rsidP="00F159C5">
            <w:pPr>
              <w:rPr>
                <w:rFonts w:ascii="Arial" w:hAnsi="Arial" w:cs="Arial"/>
              </w:rPr>
            </w:pPr>
            <w:r w:rsidRPr="00510743">
              <w:rPr>
                <w:rFonts w:ascii="Arial" w:hAnsi="Arial" w:cs="Arial"/>
                <w:b/>
                <w:bCs/>
              </w:rPr>
              <w:lastRenderedPageBreak/>
              <w:t>R.P.A .2</w:t>
            </w:r>
            <w:r>
              <w:rPr>
                <w:rFonts w:ascii="Arial" w:hAnsi="Arial" w:cs="Arial"/>
                <w:b/>
                <w:bCs/>
              </w:rPr>
              <w:t xml:space="preserve">. </w:t>
            </w:r>
            <w:r>
              <w:rPr>
                <w:rFonts w:ascii="Arial" w:hAnsi="Arial" w:cs="Arial"/>
              </w:rPr>
              <w:t>d</w:t>
            </w:r>
            <w:r w:rsidRPr="00510743">
              <w:rPr>
                <w:rFonts w:ascii="Arial" w:hAnsi="Arial" w:cs="Arial"/>
              </w:rPr>
              <w:t>istinguish spoke rhyming words from non-rhyming words. (e.g., run, sun versus run, man, etc).</w:t>
            </w:r>
          </w:p>
          <w:p w14:paraId="62FEEBFA" w14:textId="77777777" w:rsidR="00E561E0" w:rsidRPr="008E6CDD" w:rsidRDefault="00E561E0" w:rsidP="00F159C5">
            <w:pPr>
              <w:autoSpaceDE w:val="0"/>
              <w:autoSpaceDN w:val="0"/>
              <w:adjustRightInd w:val="0"/>
              <w:rPr>
                <w:rFonts w:ascii="Arial" w:hAnsi="Arial" w:cs="Arial"/>
                <w:color w:val="000000"/>
                <w:sz w:val="20"/>
              </w:rPr>
            </w:pPr>
          </w:p>
        </w:tc>
        <w:tc>
          <w:tcPr>
            <w:tcW w:w="8685" w:type="dxa"/>
            <w:gridSpan w:val="5"/>
            <w:tcBorders>
              <w:bottom w:val="single" w:sz="4" w:space="0" w:color="auto"/>
            </w:tcBorders>
          </w:tcPr>
          <w:p w14:paraId="68AFB281" w14:textId="472EA5D1" w:rsidR="00E561E0" w:rsidRPr="009A2233" w:rsidRDefault="00E561E0" w:rsidP="00F159C5">
            <w:pPr>
              <w:spacing w:after="0" w:line="240" w:lineRule="auto"/>
              <w:jc w:val="center"/>
              <w:rPr>
                <w:rFonts w:ascii="Arial" w:eastAsia="Arial" w:hAnsi="Arial" w:cs="Arial"/>
                <w:b/>
                <w:bCs/>
              </w:rPr>
            </w:pPr>
            <w:r w:rsidRPr="009A2233">
              <w:rPr>
                <w:rFonts w:ascii="Arial" w:eastAsia="Arial" w:hAnsi="Arial" w:cs="Arial"/>
                <w:b/>
                <w:bCs/>
              </w:rPr>
              <w:t>Pre-task</w:t>
            </w:r>
          </w:p>
          <w:p w14:paraId="375FF327" w14:textId="77777777" w:rsidR="00E561E0" w:rsidRPr="00A26035" w:rsidRDefault="00E561E0" w:rsidP="00F159C5">
            <w:pPr>
              <w:spacing w:after="0" w:line="240" w:lineRule="auto"/>
              <w:jc w:val="center"/>
              <w:rPr>
                <w:rFonts w:ascii="Arial" w:eastAsia="Arial" w:hAnsi="Arial" w:cs="Arial"/>
                <w:b/>
                <w:bCs/>
              </w:rPr>
            </w:pPr>
            <w:r w:rsidRPr="009A2233">
              <w:rPr>
                <w:rFonts w:ascii="Arial" w:hAnsi="Arial" w:cs="Arial"/>
              </w:rPr>
              <w:t>Teacher introduces the goal of the lesson</w:t>
            </w:r>
            <w:r w:rsidRPr="009A2233">
              <w:rPr>
                <w:rFonts w:ascii="Arial" w:hAnsi="Arial" w:cs="Arial"/>
                <w:sz w:val="24"/>
                <w:szCs w:val="24"/>
              </w:rPr>
              <w:t>.</w:t>
            </w:r>
          </w:p>
          <w:p w14:paraId="76FFF568" w14:textId="77777777" w:rsidR="00E561E0" w:rsidRPr="00981F22" w:rsidRDefault="00E561E0" w:rsidP="00F159C5">
            <w:pPr>
              <w:spacing w:after="0" w:line="240" w:lineRule="auto"/>
              <w:jc w:val="both"/>
              <w:rPr>
                <w:rFonts w:ascii="Arial" w:eastAsia="Arial" w:hAnsi="Arial" w:cs="Arial"/>
                <w:b/>
                <w:bCs/>
              </w:rPr>
            </w:pPr>
          </w:p>
          <w:p w14:paraId="5476999B" w14:textId="77777777" w:rsidR="00E561E0" w:rsidRPr="00802DEF" w:rsidRDefault="00E561E0" w:rsidP="00F159C5">
            <w:pPr>
              <w:jc w:val="both"/>
              <w:rPr>
                <w:rStyle w:val="Hipervnculo"/>
                <w:rFonts w:ascii="Arial" w:eastAsia="Arial" w:hAnsi="Arial" w:cs="Arial"/>
                <w:color w:val="auto"/>
                <w:u w:val="none"/>
              </w:rPr>
            </w:pPr>
            <w:r w:rsidRPr="00802DEF">
              <w:rPr>
                <w:rFonts w:ascii="Arial" w:eastAsia="Arial" w:hAnsi="Arial" w:cs="Arial"/>
              </w:rPr>
              <w:t xml:space="preserve">Students listen to the song: </w:t>
            </w:r>
            <w:r w:rsidRPr="00CC71EC">
              <w:rPr>
                <w:rFonts w:ascii="Arial" w:eastAsia="Arial" w:hAnsi="Arial" w:cs="Arial"/>
                <w:b/>
                <w:bCs/>
              </w:rPr>
              <w:t>Rhyming Words For Kindergartners</w:t>
            </w:r>
            <w:r w:rsidRPr="00802DEF">
              <w:rPr>
                <w:rFonts w:ascii="Arial" w:eastAsia="Arial" w:hAnsi="Arial" w:cs="Arial"/>
              </w:rPr>
              <w:t xml:space="preserve"> to approach the new topic.</w:t>
            </w:r>
            <w:r>
              <w:rPr>
                <w:rFonts w:ascii="Arial" w:eastAsia="Arial" w:hAnsi="Arial" w:cs="Arial"/>
                <w:shd w:val="clear" w:color="auto" w:fill="FFFFFF"/>
              </w:rPr>
              <w:t xml:space="preserve"> In the following link, you will find a video with the song rhyming words for kindergartners: </w:t>
            </w:r>
            <w:hyperlink r:id="rId106">
              <w:r w:rsidRPr="00802DEF">
                <w:rPr>
                  <w:rStyle w:val="Hipervnculo"/>
                  <w:rFonts w:ascii="Arial" w:eastAsia="Arial" w:hAnsi="Arial" w:cs="Arial"/>
                  <w:b/>
                  <w:bCs/>
                </w:rPr>
                <w:t>https://youtu.be/EuAjgo6NSVM</w:t>
              </w:r>
            </w:hyperlink>
          </w:p>
          <w:p w14:paraId="64EFAED7" w14:textId="77777777" w:rsidR="00E561E0" w:rsidRDefault="00E561E0" w:rsidP="00F159C5">
            <w:pPr>
              <w:jc w:val="both"/>
              <w:rPr>
                <w:rStyle w:val="Hipervnculo"/>
                <w:rFonts w:ascii="Arial" w:eastAsia="Arial" w:hAnsi="Arial" w:cs="Arial"/>
                <w:bCs/>
                <w:color w:val="auto"/>
                <w:u w:val="none"/>
              </w:rPr>
            </w:pPr>
            <w:r w:rsidRPr="00802DEF">
              <w:rPr>
                <w:rStyle w:val="Hipervnculo"/>
                <w:rFonts w:ascii="Arial" w:eastAsia="Arial" w:hAnsi="Arial" w:cs="Arial"/>
                <w:bCs/>
                <w:color w:val="auto"/>
                <w:u w:val="none"/>
              </w:rPr>
              <w:t xml:space="preserve">Teacher explains the meaning of rhyming words by writing some examples from the video and explains why those words rhyme. </w:t>
            </w:r>
          </w:p>
          <w:p w14:paraId="5A135EA6" w14:textId="77777777" w:rsidR="00E561E0" w:rsidRDefault="00E561E0" w:rsidP="00F159C5">
            <w:pPr>
              <w:pStyle w:val="Sinespaciado"/>
              <w:rPr>
                <w:rFonts w:ascii="Arial" w:hAnsi="Arial" w:cs="Arial"/>
                <w:lang w:val="en-US"/>
              </w:rPr>
            </w:pPr>
            <w:r w:rsidRPr="00CC71EC">
              <w:rPr>
                <w:rFonts w:ascii="Arial" w:hAnsi="Arial" w:cs="Arial"/>
                <w:lang w:val="en-US"/>
              </w:rPr>
              <w:t>Rhyming words</w:t>
            </w:r>
          </w:p>
          <w:p w14:paraId="3422D967" w14:textId="77777777" w:rsidR="00E561E0" w:rsidRPr="00CC71EC" w:rsidRDefault="00E561E0" w:rsidP="00F159C5">
            <w:pPr>
              <w:pStyle w:val="Sinespaciado"/>
              <w:rPr>
                <w:rFonts w:ascii="Arial" w:hAnsi="Arial" w:cs="Arial"/>
                <w:lang w:val="en-US"/>
              </w:rPr>
            </w:pPr>
          </w:p>
          <w:p w14:paraId="37FB08C1" w14:textId="77777777" w:rsidR="00E561E0" w:rsidRPr="00CC71EC" w:rsidRDefault="00E561E0" w:rsidP="00F159C5">
            <w:pPr>
              <w:pStyle w:val="Sinespaciado"/>
              <w:rPr>
                <w:rFonts w:ascii="Arial" w:hAnsi="Arial" w:cs="Arial"/>
                <w:lang w:val="en-US"/>
              </w:rPr>
            </w:pPr>
            <w:r w:rsidRPr="00CC71EC">
              <w:rPr>
                <w:rFonts w:ascii="Arial" w:hAnsi="Arial" w:cs="Arial"/>
                <w:lang w:val="en-US"/>
              </w:rPr>
              <w:t>Cat –bat- hat – rat</w:t>
            </w:r>
          </w:p>
          <w:p w14:paraId="348BA0C4" w14:textId="77777777" w:rsidR="00E561E0" w:rsidRDefault="00E561E0" w:rsidP="00F159C5">
            <w:pPr>
              <w:pStyle w:val="Sinespaciado"/>
              <w:rPr>
                <w:rFonts w:ascii="Arial" w:hAnsi="Arial" w:cs="Arial"/>
                <w:lang w:val="en-US"/>
              </w:rPr>
            </w:pPr>
          </w:p>
          <w:p w14:paraId="6BA35212" w14:textId="77777777" w:rsidR="00E561E0" w:rsidRPr="00CC71EC" w:rsidRDefault="00E561E0" w:rsidP="00F159C5">
            <w:pPr>
              <w:pStyle w:val="Sinespaciado"/>
              <w:rPr>
                <w:rFonts w:ascii="Arial" w:hAnsi="Arial" w:cs="Arial"/>
                <w:lang w:val="en-US"/>
              </w:rPr>
            </w:pPr>
            <w:r w:rsidRPr="00CC71EC">
              <w:rPr>
                <w:rFonts w:ascii="Arial" w:hAnsi="Arial" w:cs="Arial"/>
                <w:lang w:val="en-US"/>
              </w:rPr>
              <w:t>Fan – pan – can – man</w:t>
            </w:r>
          </w:p>
          <w:p w14:paraId="739078B1" w14:textId="77777777" w:rsidR="00E561E0" w:rsidRPr="00BA3D56" w:rsidRDefault="00E561E0" w:rsidP="00F159C5">
            <w:pPr>
              <w:pStyle w:val="Prrafodelista"/>
              <w:jc w:val="both"/>
            </w:pPr>
          </w:p>
          <w:p w14:paraId="08731DC2" w14:textId="77777777" w:rsidR="00E561E0" w:rsidRDefault="00E561E0" w:rsidP="00F159C5">
            <w:pPr>
              <w:jc w:val="both"/>
              <w:rPr>
                <w:rFonts w:ascii="Arial" w:eastAsia="Arial" w:hAnsi="Arial" w:cs="Arial"/>
              </w:rPr>
            </w:pPr>
            <w:r w:rsidRPr="00802DEF">
              <w:rPr>
                <w:rFonts w:ascii="Arial" w:eastAsia="Arial" w:hAnsi="Arial" w:cs="Arial"/>
              </w:rPr>
              <w:t>Teacher explains the differences between the Rhyming Words and Non-rhyming Words</w:t>
            </w:r>
          </w:p>
          <w:p w14:paraId="43494DE7" w14:textId="77777777" w:rsidR="00E561E0" w:rsidRPr="00802DEF" w:rsidRDefault="00E561E0" w:rsidP="00F159C5">
            <w:pPr>
              <w:jc w:val="both"/>
              <w:rPr>
                <w:rFonts w:ascii="Arial" w:eastAsia="Arial" w:hAnsi="Arial" w:cs="Arial"/>
              </w:rPr>
            </w:pPr>
            <w:r w:rsidRPr="00802DEF">
              <w:rPr>
                <w:rFonts w:ascii="Arial" w:eastAsia="Arial" w:hAnsi="Arial" w:cs="Arial"/>
              </w:rPr>
              <w:t xml:space="preserve">Rhyming Words are those words that have the same ending sounds. </w:t>
            </w:r>
          </w:p>
          <w:p w14:paraId="6E3E7A1F" w14:textId="77777777" w:rsidR="00E561E0" w:rsidRPr="00802DEF" w:rsidRDefault="00E561E0" w:rsidP="00F159C5">
            <w:pPr>
              <w:jc w:val="both"/>
              <w:rPr>
                <w:rFonts w:ascii="Arial" w:eastAsia="Arial" w:hAnsi="Arial" w:cs="Arial"/>
              </w:rPr>
            </w:pPr>
            <w:r w:rsidRPr="00802DEF">
              <w:rPr>
                <w:rFonts w:ascii="Arial" w:eastAsia="Arial" w:hAnsi="Arial" w:cs="Arial"/>
              </w:rPr>
              <w:t>For example: run/sun- check/neck</w:t>
            </w:r>
          </w:p>
          <w:p w14:paraId="6DDFE3FB" w14:textId="77777777" w:rsidR="00E561E0" w:rsidRPr="00802DEF" w:rsidRDefault="00E561E0" w:rsidP="00F159C5">
            <w:pPr>
              <w:jc w:val="both"/>
              <w:rPr>
                <w:rFonts w:ascii="Arial" w:eastAsia="Arial" w:hAnsi="Arial" w:cs="Arial"/>
              </w:rPr>
            </w:pPr>
            <w:r w:rsidRPr="00802DEF">
              <w:rPr>
                <w:rFonts w:ascii="Arial" w:eastAsia="Arial" w:hAnsi="Arial" w:cs="Arial"/>
              </w:rPr>
              <w:t xml:space="preserve">Non- rhyming words are words that have different ending sounds although they can sound similar. </w:t>
            </w:r>
          </w:p>
          <w:p w14:paraId="413A039A" w14:textId="77777777" w:rsidR="00E561E0" w:rsidRDefault="00E561E0" w:rsidP="00F159C5">
            <w:pPr>
              <w:jc w:val="both"/>
              <w:rPr>
                <w:rFonts w:ascii="Arial" w:eastAsia="Arial" w:hAnsi="Arial" w:cs="Arial"/>
              </w:rPr>
            </w:pPr>
            <w:r w:rsidRPr="00802DEF">
              <w:rPr>
                <w:rFonts w:ascii="Arial" w:eastAsia="Arial" w:hAnsi="Arial" w:cs="Arial"/>
              </w:rPr>
              <w:t>For example: run/man- dog/duck</w:t>
            </w:r>
          </w:p>
          <w:p w14:paraId="69A908AE" w14:textId="77777777" w:rsidR="00E561E0" w:rsidRDefault="00E561E0" w:rsidP="00F159C5">
            <w:pPr>
              <w:jc w:val="both"/>
              <w:rPr>
                <w:rFonts w:ascii="Arial" w:eastAsia="Arial" w:hAnsi="Arial" w:cs="Arial"/>
              </w:rPr>
            </w:pPr>
            <w:r w:rsidRPr="00802DEF">
              <w:rPr>
                <w:rFonts w:ascii="Arial" w:eastAsia="Arial" w:hAnsi="Arial" w:cs="Arial"/>
              </w:rPr>
              <w:t xml:space="preserve"> </w:t>
            </w:r>
          </w:p>
          <w:p w14:paraId="79563600" w14:textId="793603C8" w:rsidR="00E561E0" w:rsidRDefault="00E561E0" w:rsidP="00F159C5">
            <w:pPr>
              <w:spacing w:line="259" w:lineRule="auto"/>
              <w:contextualSpacing/>
              <w:jc w:val="center"/>
              <w:rPr>
                <w:rFonts w:ascii="Arial" w:eastAsia="Arial" w:hAnsi="Arial" w:cs="Arial"/>
                <w:b/>
                <w:bCs/>
              </w:rPr>
            </w:pPr>
            <w:r w:rsidRPr="6F56215A">
              <w:rPr>
                <w:rFonts w:ascii="Arial" w:eastAsia="Arial" w:hAnsi="Arial" w:cs="Arial"/>
                <w:b/>
                <w:bCs/>
              </w:rPr>
              <w:lastRenderedPageBreak/>
              <w:t>Task-rehearsal</w:t>
            </w:r>
          </w:p>
          <w:p w14:paraId="7B62A611" w14:textId="77777777" w:rsidR="00E561E0" w:rsidRDefault="00E561E0" w:rsidP="00F159C5">
            <w:pPr>
              <w:spacing w:line="259" w:lineRule="auto"/>
              <w:contextualSpacing/>
              <w:jc w:val="center"/>
              <w:rPr>
                <w:rFonts w:ascii="Arial" w:eastAsia="Arial" w:hAnsi="Arial" w:cs="Arial"/>
                <w:b/>
                <w:bCs/>
              </w:rPr>
            </w:pPr>
          </w:p>
          <w:p w14:paraId="1289D4FD" w14:textId="77777777" w:rsidR="00E561E0" w:rsidRPr="0006214C" w:rsidRDefault="00E561E0" w:rsidP="00F159C5">
            <w:pPr>
              <w:spacing w:line="259" w:lineRule="auto"/>
              <w:rPr>
                <w:rFonts w:ascii="Arial" w:eastAsia="Arial" w:hAnsi="Arial" w:cs="Arial"/>
              </w:rPr>
            </w:pPr>
            <w:r w:rsidRPr="0006214C">
              <w:rPr>
                <w:rFonts w:ascii="Arial" w:eastAsia="Arial" w:hAnsi="Arial" w:cs="Arial"/>
              </w:rPr>
              <w:t>Teacher asks students to say a pair of rhyming words using the words from the video. For example, students will say: bat/hat or dad/sad.</w:t>
            </w:r>
          </w:p>
          <w:p w14:paraId="4CBC964C" w14:textId="77777777" w:rsidR="00E561E0" w:rsidRDefault="00E561E0" w:rsidP="00F159C5">
            <w:pPr>
              <w:pStyle w:val="Prrafodelista"/>
              <w:spacing w:line="259" w:lineRule="auto"/>
              <w:rPr>
                <w:rFonts w:ascii="Arial" w:eastAsia="Arial" w:hAnsi="Arial" w:cs="Arial"/>
              </w:rPr>
            </w:pPr>
          </w:p>
          <w:p w14:paraId="79DEB7C6" w14:textId="77777777" w:rsidR="00E561E0" w:rsidRPr="0006214C" w:rsidRDefault="00E561E0" w:rsidP="00F159C5">
            <w:pPr>
              <w:spacing w:line="259" w:lineRule="auto"/>
              <w:rPr>
                <w:rFonts w:ascii="Arial" w:eastAsia="Arial" w:hAnsi="Arial" w:cs="Arial"/>
              </w:rPr>
            </w:pPr>
            <w:r w:rsidRPr="0006214C">
              <w:rPr>
                <w:rFonts w:ascii="Arial" w:eastAsia="Arial" w:hAnsi="Arial" w:cs="Arial"/>
              </w:rPr>
              <w:t>Teacher asks students to say a pair of non-rhyming words using the words from the video. For example, students will say: map/men  dad/cat</w:t>
            </w:r>
          </w:p>
          <w:p w14:paraId="703D22C9" w14:textId="77777777" w:rsidR="00E561E0" w:rsidRPr="0006214C" w:rsidRDefault="00E561E0" w:rsidP="00F159C5">
            <w:pPr>
              <w:spacing w:line="259" w:lineRule="auto"/>
              <w:rPr>
                <w:rFonts w:ascii="Arial" w:eastAsia="Arial" w:hAnsi="Arial" w:cs="Arial"/>
                <w:color w:val="000000" w:themeColor="text1"/>
              </w:rPr>
            </w:pPr>
            <w:r w:rsidRPr="0006214C">
              <w:rPr>
                <w:rFonts w:ascii="Arial" w:eastAsia="Arial" w:hAnsi="Arial" w:cs="Arial"/>
                <w:color w:val="000000" w:themeColor="text1"/>
              </w:rPr>
              <w:t xml:space="preserve">In order to do these activities, the teacher will show the following </w:t>
            </w:r>
            <w:r>
              <w:rPr>
                <w:rFonts w:ascii="Arial" w:eastAsia="Arial" w:hAnsi="Arial" w:cs="Arial"/>
                <w:color w:val="000000" w:themeColor="text1"/>
              </w:rPr>
              <w:t>list:</w:t>
            </w:r>
          </w:p>
          <w:p w14:paraId="746C5C99" w14:textId="77777777" w:rsidR="00E561E0" w:rsidRDefault="00E561E0" w:rsidP="00F159C5">
            <w:pPr>
              <w:spacing w:line="259" w:lineRule="auto"/>
              <w:rPr>
                <w:rFonts w:ascii="Arial" w:eastAsia="Arial" w:hAnsi="Arial" w:cs="Arial"/>
              </w:rPr>
            </w:pPr>
            <w:r>
              <w:rPr>
                <w:rFonts w:ascii="Arial" w:eastAsia="Arial" w:hAnsi="Arial" w:cs="Arial"/>
                <w:color w:val="000000" w:themeColor="text1"/>
              </w:rPr>
              <w:t xml:space="preserve">at  </w:t>
            </w:r>
            <w:r>
              <w:rPr>
                <w:rFonts w:ascii="Arial" w:eastAsia="Arial" w:hAnsi="Arial" w:cs="Arial"/>
              </w:rPr>
              <w:t>cat, bat, hat, rat</w:t>
            </w:r>
          </w:p>
          <w:p w14:paraId="7C2942DA" w14:textId="77777777" w:rsidR="00E561E0" w:rsidRDefault="00E561E0" w:rsidP="00F159C5">
            <w:pPr>
              <w:spacing w:line="259" w:lineRule="auto"/>
              <w:rPr>
                <w:rFonts w:ascii="Arial" w:eastAsia="Arial" w:hAnsi="Arial" w:cs="Arial"/>
              </w:rPr>
            </w:pPr>
            <w:r>
              <w:rPr>
                <w:rFonts w:ascii="Arial" w:eastAsia="Arial" w:hAnsi="Arial" w:cs="Arial"/>
              </w:rPr>
              <w:t xml:space="preserve">an  </w:t>
            </w:r>
            <w:r w:rsidRPr="6F56215A">
              <w:rPr>
                <w:rFonts w:ascii="Arial" w:eastAsia="Arial" w:hAnsi="Arial" w:cs="Arial"/>
              </w:rPr>
              <w:t>fan, pan, can, man</w:t>
            </w:r>
            <w:r>
              <w:rPr>
                <w:rFonts w:ascii="Arial" w:eastAsia="Arial" w:hAnsi="Arial" w:cs="Arial"/>
              </w:rPr>
              <w:t xml:space="preserve">  </w:t>
            </w:r>
          </w:p>
          <w:p w14:paraId="55F6AD57" w14:textId="77777777" w:rsidR="00E561E0" w:rsidRDefault="00E561E0" w:rsidP="00F159C5">
            <w:pPr>
              <w:spacing w:line="259" w:lineRule="auto"/>
              <w:rPr>
                <w:rFonts w:ascii="Arial" w:eastAsia="Arial" w:hAnsi="Arial" w:cs="Arial"/>
              </w:rPr>
            </w:pPr>
            <w:r>
              <w:rPr>
                <w:rFonts w:ascii="Arial" w:eastAsia="Arial" w:hAnsi="Arial" w:cs="Arial"/>
              </w:rPr>
              <w:t xml:space="preserve">ap  </w:t>
            </w:r>
            <w:r w:rsidRPr="6F56215A">
              <w:rPr>
                <w:rFonts w:ascii="Arial" w:eastAsia="Arial" w:hAnsi="Arial" w:cs="Arial"/>
              </w:rPr>
              <w:t>cap, map, nap, tap</w:t>
            </w:r>
            <w:r>
              <w:rPr>
                <w:rFonts w:ascii="Arial" w:eastAsia="Arial" w:hAnsi="Arial" w:cs="Arial"/>
              </w:rPr>
              <w:t xml:space="preserve">   </w:t>
            </w:r>
          </w:p>
          <w:p w14:paraId="7364BE17" w14:textId="77777777" w:rsidR="00E561E0" w:rsidRDefault="00E561E0" w:rsidP="00F159C5">
            <w:pPr>
              <w:spacing w:line="259" w:lineRule="auto"/>
              <w:rPr>
                <w:rFonts w:ascii="Arial" w:eastAsia="Arial" w:hAnsi="Arial" w:cs="Arial"/>
              </w:rPr>
            </w:pPr>
            <w:r>
              <w:rPr>
                <w:rFonts w:ascii="Arial" w:eastAsia="Arial" w:hAnsi="Arial" w:cs="Arial"/>
              </w:rPr>
              <w:t xml:space="preserve">ad  </w:t>
            </w:r>
            <w:r w:rsidRPr="6F56215A">
              <w:rPr>
                <w:rFonts w:ascii="Arial" w:eastAsia="Arial" w:hAnsi="Arial" w:cs="Arial"/>
              </w:rPr>
              <w:t>Dad, sad, pad, lad</w:t>
            </w:r>
            <w:r>
              <w:rPr>
                <w:rFonts w:ascii="Arial" w:eastAsia="Arial" w:hAnsi="Arial" w:cs="Arial"/>
              </w:rPr>
              <w:t xml:space="preserve">   </w:t>
            </w:r>
          </w:p>
          <w:p w14:paraId="7ADD703D" w14:textId="77777777" w:rsidR="00E561E0" w:rsidRDefault="00E561E0" w:rsidP="00F159C5">
            <w:pPr>
              <w:spacing w:line="259" w:lineRule="auto"/>
              <w:rPr>
                <w:rFonts w:ascii="Arial" w:eastAsia="Arial" w:hAnsi="Arial" w:cs="Arial"/>
              </w:rPr>
            </w:pPr>
            <w:r>
              <w:rPr>
                <w:rFonts w:ascii="Arial" w:eastAsia="Arial" w:hAnsi="Arial" w:cs="Arial"/>
              </w:rPr>
              <w:t xml:space="preserve">en  </w:t>
            </w:r>
            <w:r w:rsidRPr="6F56215A">
              <w:rPr>
                <w:rFonts w:ascii="Arial" w:eastAsia="Arial" w:hAnsi="Arial" w:cs="Arial"/>
              </w:rPr>
              <w:t xml:space="preserve">pen, men, hen, ten) </w:t>
            </w:r>
          </w:p>
          <w:p w14:paraId="1C27C5FB" w14:textId="77777777" w:rsidR="00E561E0" w:rsidRDefault="00E561E0" w:rsidP="00F159C5">
            <w:pPr>
              <w:spacing w:line="259" w:lineRule="auto"/>
              <w:contextualSpacing/>
              <w:rPr>
                <w:rFonts w:ascii="Arial" w:hAnsi="Arial" w:cs="Arial"/>
                <w:b/>
                <w:bCs/>
              </w:rPr>
            </w:pPr>
          </w:p>
          <w:p w14:paraId="3CE2DE5D" w14:textId="77777777" w:rsidR="00E561E0" w:rsidRPr="0006214C" w:rsidRDefault="00E561E0" w:rsidP="00F159C5">
            <w:pPr>
              <w:spacing w:line="259" w:lineRule="auto"/>
              <w:rPr>
                <w:rFonts w:ascii="Arial" w:hAnsi="Arial" w:cs="Arial"/>
              </w:rPr>
            </w:pPr>
            <w:r w:rsidRPr="0006214C">
              <w:rPr>
                <w:rFonts w:ascii="Arial" w:hAnsi="Arial" w:cs="Arial"/>
              </w:rPr>
              <w:t xml:space="preserve">Students will work in pairs saying rhyming words and non-rhyming words by using these other words. Teacher will monitor the activity and clarifying. </w:t>
            </w:r>
          </w:p>
          <w:p w14:paraId="667967C1" w14:textId="77777777" w:rsidR="00E561E0" w:rsidRPr="0006214C" w:rsidRDefault="00E561E0" w:rsidP="00F159C5">
            <w:pPr>
              <w:rPr>
                <w:rFonts w:ascii="Arial" w:eastAsia="Arial" w:hAnsi="Arial" w:cs="Arial"/>
              </w:rPr>
            </w:pPr>
            <w:r w:rsidRPr="0006214C">
              <w:rPr>
                <w:rFonts w:ascii="Arial" w:eastAsia="Arial" w:hAnsi="Arial" w:cs="Arial"/>
              </w:rPr>
              <w:t xml:space="preserve">The teacher delivers strips of paper where students draw and write the name of a </w:t>
            </w:r>
            <w:r w:rsidRPr="0006214C">
              <w:rPr>
                <w:rFonts w:ascii="Arial" w:eastAsia="Arial" w:hAnsi="Arial" w:cs="Arial"/>
                <w:b/>
                <w:bCs/>
              </w:rPr>
              <w:t>Rhyming Word and</w:t>
            </w:r>
            <w:r w:rsidRPr="0006214C">
              <w:rPr>
                <w:rFonts w:ascii="Arial" w:eastAsia="Arial" w:hAnsi="Arial" w:cs="Arial"/>
              </w:rPr>
              <w:t xml:space="preserve"> </w:t>
            </w:r>
            <w:r w:rsidRPr="0006214C">
              <w:rPr>
                <w:rFonts w:ascii="Arial" w:eastAsia="Arial" w:hAnsi="Arial" w:cs="Arial"/>
                <w:b/>
                <w:bCs/>
              </w:rPr>
              <w:t xml:space="preserve">Non- rhyming word </w:t>
            </w:r>
            <w:r w:rsidRPr="0006214C">
              <w:rPr>
                <w:rFonts w:ascii="Arial" w:eastAsia="Arial" w:hAnsi="Arial" w:cs="Arial"/>
              </w:rPr>
              <w:t>based on the given picture and the word.</w:t>
            </w:r>
          </w:p>
          <w:tbl>
            <w:tblPr>
              <w:tblStyle w:val="Tablaconcuadrcula"/>
              <w:tblW w:w="0" w:type="auto"/>
              <w:tblLayout w:type="fixed"/>
              <w:tblLook w:val="06A0" w:firstRow="1" w:lastRow="0" w:firstColumn="1" w:lastColumn="0" w:noHBand="1" w:noVBand="1"/>
              <w:tblCaption w:val="Palabras que riman y no riman"/>
              <w:tblDescription w:val="La primera celda tiene un dibujo de una niña llorando con la palabra triste encima de ella. En la segunda celda están las palabras palabra que rima y la palabra molesta debajo. En la tercer celda están las palabras palabra que no rima y la palabra mamá escrita debajo. "/>
            </w:tblPr>
            <w:tblGrid>
              <w:gridCol w:w="2870"/>
              <w:gridCol w:w="2870"/>
              <w:gridCol w:w="2870"/>
            </w:tblGrid>
            <w:tr w:rsidR="00E561E0" w14:paraId="4069F7E2" w14:textId="77777777" w:rsidTr="00F159C5">
              <w:trPr>
                <w:trHeight w:val="1710"/>
              </w:trPr>
              <w:tc>
                <w:tcPr>
                  <w:tcW w:w="2870" w:type="dxa"/>
                </w:tcPr>
                <w:p w14:paraId="5A8E4C60" w14:textId="77777777" w:rsidR="00E561E0" w:rsidRDefault="00E561E0" w:rsidP="00F159C5">
                  <w:pPr>
                    <w:rPr>
                      <w:rFonts w:ascii="Century Gothic" w:eastAsia="Century Gothic" w:hAnsi="Century Gothic" w:cs="Century Gothic"/>
                      <w:b/>
                      <w:bCs/>
                    </w:rPr>
                  </w:pPr>
                  <w:r w:rsidRPr="4B34B840">
                    <w:rPr>
                      <w:rFonts w:ascii="Century Gothic" w:eastAsia="Century Gothic" w:hAnsi="Century Gothic" w:cs="Century Gothic"/>
                      <w:b/>
                      <w:bCs/>
                    </w:rPr>
                    <w:lastRenderedPageBreak/>
                    <w:t>Sad</w:t>
                  </w:r>
                </w:p>
                <w:p w14:paraId="2014E2FB" w14:textId="77777777" w:rsidR="00E561E0" w:rsidRDefault="00E561E0" w:rsidP="00F159C5">
                  <w:pPr>
                    <w:jc w:val="center"/>
                    <w:rPr>
                      <w:rFonts w:ascii="Century Gothic" w:eastAsia="Century Gothic" w:hAnsi="Century Gothic" w:cs="Century Gothic"/>
                    </w:rPr>
                  </w:pPr>
                  <w:r>
                    <w:rPr>
                      <w:noProof/>
                    </w:rPr>
                    <w:drawing>
                      <wp:inline distT="0" distB="0" distL="0" distR="0" wp14:anchorId="32459BE2" wp14:editId="3379F735">
                        <wp:extent cx="667647" cy="767200"/>
                        <wp:effectExtent l="0" t="0" r="0" b="0"/>
                        <wp:docPr id="228756224" name="Imagen 228756224" descr="Kleurplaat verdrietig | Emociones dibujos, Actividades sentimientos,  Emociones preescola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667647" cy="767200"/>
                                </a:xfrm>
                                <a:prstGeom prst="rect">
                                  <a:avLst/>
                                </a:prstGeom>
                              </pic:spPr>
                            </pic:pic>
                          </a:graphicData>
                        </a:graphic>
                      </wp:inline>
                    </w:drawing>
                  </w:r>
                </w:p>
              </w:tc>
              <w:tc>
                <w:tcPr>
                  <w:tcW w:w="2870" w:type="dxa"/>
                </w:tcPr>
                <w:p w14:paraId="5C54846F" w14:textId="77777777" w:rsidR="00E561E0" w:rsidRDefault="00E561E0" w:rsidP="00F159C5">
                  <w:pPr>
                    <w:jc w:val="center"/>
                    <w:rPr>
                      <w:rFonts w:ascii="Century Gothic" w:eastAsia="Century Gothic" w:hAnsi="Century Gothic" w:cs="Century Gothic"/>
                    </w:rPr>
                  </w:pPr>
                  <w:r w:rsidRPr="4B34B840">
                    <w:rPr>
                      <w:rFonts w:ascii="Century Gothic" w:eastAsia="Century Gothic" w:hAnsi="Century Gothic" w:cs="Century Gothic"/>
                      <w:b/>
                      <w:bCs/>
                      <w:color w:val="000000" w:themeColor="text1"/>
                    </w:rPr>
                    <w:t xml:space="preserve">Rhyming Word </w:t>
                  </w:r>
                  <w:r w:rsidRPr="4B34B840">
                    <w:rPr>
                      <w:rFonts w:ascii="Century Gothic" w:eastAsia="Century Gothic" w:hAnsi="Century Gothic" w:cs="Century Gothic"/>
                    </w:rPr>
                    <w:t xml:space="preserve"> </w:t>
                  </w:r>
                </w:p>
                <w:p w14:paraId="31697A94" w14:textId="77777777" w:rsidR="00E561E0" w:rsidRDefault="00E561E0" w:rsidP="00F159C5">
                  <w:pPr>
                    <w:jc w:val="center"/>
                    <w:rPr>
                      <w:rFonts w:ascii="Century Gothic" w:eastAsia="Century Gothic" w:hAnsi="Century Gothic" w:cs="Century Gothic"/>
                    </w:rPr>
                  </w:pPr>
                </w:p>
                <w:p w14:paraId="36905AF4" w14:textId="77777777" w:rsidR="00E561E0" w:rsidRDefault="00E561E0" w:rsidP="00F159C5">
                  <w:pPr>
                    <w:jc w:val="center"/>
                    <w:rPr>
                      <w:rFonts w:ascii="Century Gothic" w:eastAsia="Century Gothic" w:hAnsi="Century Gothic" w:cs="Century Gothic"/>
                    </w:rPr>
                  </w:pPr>
                  <w:r>
                    <w:rPr>
                      <w:rFonts w:ascii="Century Gothic" w:eastAsia="Century Gothic" w:hAnsi="Century Gothic" w:cs="Century Gothic"/>
                    </w:rPr>
                    <w:t>mad</w:t>
                  </w:r>
                </w:p>
              </w:tc>
              <w:tc>
                <w:tcPr>
                  <w:tcW w:w="2870" w:type="dxa"/>
                </w:tcPr>
                <w:p w14:paraId="5AFE1EA7" w14:textId="77777777" w:rsidR="00E561E0" w:rsidRDefault="00E561E0" w:rsidP="00F159C5">
                  <w:pPr>
                    <w:jc w:val="center"/>
                    <w:rPr>
                      <w:rFonts w:ascii="Century Gothic" w:eastAsia="Century Gothic" w:hAnsi="Century Gothic" w:cs="Century Gothic"/>
                      <w:b/>
                      <w:bCs/>
                      <w:color w:val="000000" w:themeColor="text1"/>
                    </w:rPr>
                  </w:pPr>
                  <w:r w:rsidRPr="4B34B840">
                    <w:rPr>
                      <w:rFonts w:ascii="Century Gothic" w:eastAsia="Century Gothic" w:hAnsi="Century Gothic" w:cs="Century Gothic"/>
                      <w:b/>
                      <w:bCs/>
                      <w:color w:val="000000" w:themeColor="text1"/>
                    </w:rPr>
                    <w:t>Non- rhyming word</w:t>
                  </w:r>
                </w:p>
                <w:p w14:paraId="61EAC89A" w14:textId="77777777" w:rsidR="00E561E0" w:rsidRDefault="00E561E0" w:rsidP="00F159C5">
                  <w:pPr>
                    <w:jc w:val="center"/>
                    <w:rPr>
                      <w:rFonts w:ascii="Century Gothic" w:eastAsia="Century Gothic" w:hAnsi="Century Gothic" w:cs="Century Gothic"/>
                      <w:b/>
                      <w:bCs/>
                      <w:color w:val="000000" w:themeColor="text1"/>
                    </w:rPr>
                  </w:pPr>
                </w:p>
                <w:p w14:paraId="071EB748" w14:textId="77777777" w:rsidR="00E561E0" w:rsidRDefault="00E561E0" w:rsidP="00F159C5">
                  <w:pPr>
                    <w:jc w:val="center"/>
                    <w:rPr>
                      <w:rFonts w:ascii="Century Gothic" w:eastAsia="Century Gothic" w:hAnsi="Century Gothic" w:cs="Century Gothic"/>
                    </w:rPr>
                  </w:pPr>
                  <w:r>
                    <w:rPr>
                      <w:rFonts w:ascii="Century Gothic" w:eastAsia="Century Gothic" w:hAnsi="Century Gothic" w:cs="Century Gothic"/>
                      <w:b/>
                      <w:bCs/>
                      <w:color w:val="000000" w:themeColor="text1"/>
                    </w:rPr>
                    <w:t>mom</w:t>
                  </w:r>
                </w:p>
              </w:tc>
            </w:tr>
          </w:tbl>
          <w:p w14:paraId="3C5771D1" w14:textId="77777777" w:rsidR="00E561E0" w:rsidRDefault="00E561E0" w:rsidP="00F159C5">
            <w:pPr>
              <w:rPr>
                <w:rFonts w:ascii="Arial" w:eastAsia="Arial" w:hAnsi="Arial" w:cs="Arial"/>
              </w:rPr>
            </w:pPr>
          </w:p>
          <w:p w14:paraId="01B63B2B" w14:textId="77777777" w:rsidR="00E561E0" w:rsidRDefault="00E561E0" w:rsidP="00F159C5">
            <w:pPr>
              <w:rPr>
                <w:rFonts w:ascii="Arial" w:eastAsia="Arial" w:hAnsi="Arial" w:cs="Arial"/>
              </w:rPr>
            </w:pPr>
          </w:p>
          <w:p w14:paraId="470884BD" w14:textId="77777777" w:rsidR="00E561E0" w:rsidRDefault="00E561E0" w:rsidP="00F159C5">
            <w:pPr>
              <w:rPr>
                <w:rFonts w:ascii="Arial" w:eastAsia="Arial" w:hAnsi="Arial" w:cs="Arial"/>
              </w:rPr>
            </w:pPr>
          </w:p>
          <w:p w14:paraId="2CD90F45" w14:textId="77777777" w:rsidR="00E561E0" w:rsidRDefault="00E561E0" w:rsidP="00F159C5">
            <w:pPr>
              <w:rPr>
                <w:rFonts w:ascii="Arial" w:eastAsia="Arial" w:hAnsi="Arial" w:cs="Arial"/>
              </w:rPr>
            </w:pPr>
          </w:p>
          <w:tbl>
            <w:tblPr>
              <w:tblStyle w:val="Tablaconcuadrcula"/>
              <w:tblW w:w="0" w:type="auto"/>
              <w:tblLayout w:type="fixed"/>
              <w:tblLook w:val="06A0" w:firstRow="1" w:lastRow="0" w:firstColumn="1" w:lastColumn="0" w:noHBand="1" w:noVBand="1"/>
              <w:tblCaption w:val="Palabras que riman y no riman"/>
              <w:tblDescription w:val="La primera celda tiene un dibujo de carro jeep con la palabra Jeep encima. En la segunda celda están las palabras palabra que rima. En la tercer celda están las palabras palabra que no rima. Ambas deben ser completadas por la persona estudiante.  "/>
            </w:tblPr>
            <w:tblGrid>
              <w:gridCol w:w="2870"/>
              <w:gridCol w:w="2870"/>
              <w:gridCol w:w="2870"/>
            </w:tblGrid>
            <w:tr w:rsidR="00E561E0" w14:paraId="543F354E" w14:textId="77777777" w:rsidTr="00F159C5">
              <w:tc>
                <w:tcPr>
                  <w:tcW w:w="2870" w:type="dxa"/>
                </w:tcPr>
                <w:p w14:paraId="1E2B94EC" w14:textId="77777777" w:rsidR="00E561E0" w:rsidRDefault="00E561E0" w:rsidP="00F159C5">
                  <w:pPr>
                    <w:rPr>
                      <w:rFonts w:ascii="Century Gothic" w:eastAsia="Century Gothic" w:hAnsi="Century Gothic" w:cs="Century Gothic"/>
                      <w:b/>
                      <w:bCs/>
                    </w:rPr>
                  </w:pPr>
                  <w:r w:rsidRPr="4B34B840">
                    <w:rPr>
                      <w:rFonts w:ascii="Century Gothic" w:eastAsia="Century Gothic" w:hAnsi="Century Gothic" w:cs="Century Gothic"/>
                      <w:b/>
                      <w:bCs/>
                    </w:rPr>
                    <w:t>Jeep</w:t>
                  </w:r>
                </w:p>
                <w:p w14:paraId="08FCE6D2" w14:textId="77777777" w:rsidR="00E561E0" w:rsidRDefault="00E561E0" w:rsidP="00F159C5">
                  <w:pPr>
                    <w:jc w:val="center"/>
                    <w:rPr>
                      <w:rFonts w:ascii="Century Gothic" w:eastAsia="Century Gothic" w:hAnsi="Century Gothic" w:cs="Century Gothic"/>
                    </w:rPr>
                  </w:pPr>
                  <w:r>
                    <w:rPr>
                      <w:noProof/>
                    </w:rPr>
                    <w:drawing>
                      <wp:inline distT="0" distB="0" distL="0" distR="0" wp14:anchorId="690D7861" wp14:editId="44D0100F">
                        <wp:extent cx="752475" cy="704850"/>
                        <wp:effectExtent l="0" t="0" r="0" b="0"/>
                        <wp:docPr id="1044260884" name="Imagen 1044260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extLst>
                                    <a:ext uri="{28A0092B-C50C-407E-A947-70E740481C1C}">
                                      <a14:useLocalDpi xmlns:a14="http://schemas.microsoft.com/office/drawing/2010/main" val="0"/>
                                    </a:ext>
                                  </a:extLst>
                                </a:blip>
                                <a:stretch>
                                  <a:fillRect/>
                                </a:stretch>
                              </pic:blipFill>
                              <pic:spPr>
                                <a:xfrm>
                                  <a:off x="0" y="0"/>
                                  <a:ext cx="752475" cy="704850"/>
                                </a:xfrm>
                                <a:prstGeom prst="rect">
                                  <a:avLst/>
                                </a:prstGeom>
                              </pic:spPr>
                            </pic:pic>
                          </a:graphicData>
                        </a:graphic>
                      </wp:inline>
                    </w:drawing>
                  </w:r>
                </w:p>
              </w:tc>
              <w:tc>
                <w:tcPr>
                  <w:tcW w:w="2870" w:type="dxa"/>
                </w:tcPr>
                <w:p w14:paraId="692FCBE5" w14:textId="77777777" w:rsidR="00E561E0" w:rsidRDefault="00E561E0" w:rsidP="00F159C5">
                  <w:pPr>
                    <w:jc w:val="center"/>
                    <w:rPr>
                      <w:rFonts w:ascii="Century Gothic" w:eastAsia="Century Gothic" w:hAnsi="Century Gothic" w:cs="Century Gothic"/>
                    </w:rPr>
                  </w:pPr>
                  <w:r w:rsidRPr="4B34B840">
                    <w:rPr>
                      <w:rFonts w:ascii="Century Gothic" w:eastAsia="Century Gothic" w:hAnsi="Century Gothic" w:cs="Century Gothic"/>
                      <w:b/>
                      <w:bCs/>
                      <w:color w:val="000000" w:themeColor="text1"/>
                    </w:rPr>
                    <w:t xml:space="preserve">Rhyming Word </w:t>
                  </w:r>
                  <w:r w:rsidRPr="4B34B840">
                    <w:rPr>
                      <w:rFonts w:ascii="Century Gothic" w:eastAsia="Century Gothic" w:hAnsi="Century Gothic" w:cs="Century Gothic"/>
                    </w:rPr>
                    <w:t xml:space="preserve"> </w:t>
                  </w:r>
                </w:p>
              </w:tc>
              <w:tc>
                <w:tcPr>
                  <w:tcW w:w="2870" w:type="dxa"/>
                </w:tcPr>
                <w:p w14:paraId="69AE0693" w14:textId="77777777" w:rsidR="00E561E0" w:rsidRDefault="00E561E0" w:rsidP="00F159C5">
                  <w:pPr>
                    <w:jc w:val="center"/>
                    <w:rPr>
                      <w:rFonts w:ascii="Century Gothic" w:eastAsia="Century Gothic" w:hAnsi="Century Gothic" w:cs="Century Gothic"/>
                    </w:rPr>
                  </w:pPr>
                  <w:r w:rsidRPr="4B34B840">
                    <w:rPr>
                      <w:rFonts w:ascii="Century Gothic" w:eastAsia="Century Gothic" w:hAnsi="Century Gothic" w:cs="Century Gothic"/>
                      <w:b/>
                      <w:bCs/>
                      <w:color w:val="000000" w:themeColor="text1"/>
                    </w:rPr>
                    <w:t>Non- rhyming word</w:t>
                  </w:r>
                </w:p>
              </w:tc>
            </w:tr>
          </w:tbl>
          <w:p w14:paraId="17ECCD80" w14:textId="77777777" w:rsidR="00E561E0" w:rsidRDefault="00E561E0" w:rsidP="00F159C5">
            <w:pPr>
              <w:rPr>
                <w:rFonts w:ascii="Arial" w:hAnsi="Arial" w:cs="Arial"/>
                <w:b/>
                <w:bCs/>
                <w:color w:val="FF0000"/>
                <w:sz w:val="28"/>
                <w:szCs w:val="28"/>
                <w:highlight w:val="yellow"/>
              </w:rPr>
            </w:pPr>
          </w:p>
          <w:tbl>
            <w:tblPr>
              <w:tblStyle w:val="Tablaconcuadrcula"/>
              <w:tblW w:w="0" w:type="auto"/>
              <w:tblLayout w:type="fixed"/>
              <w:tblLook w:val="06A0" w:firstRow="1" w:lastRow="0" w:firstColumn="1" w:lastColumn="0" w:noHBand="1" w:noVBand="1"/>
              <w:tblCaption w:val="Palabras que riman y no riman"/>
              <w:tblDescription w:val="La primera celda tiene un dibujo de una gallina con la palabra gallina encima. En la segunda celda están las palabras palabra que rima. En la tercer celda están las palabras palabra que no rima. Ambas deben ser completadas por la persona estudiante.  "/>
            </w:tblPr>
            <w:tblGrid>
              <w:gridCol w:w="2870"/>
              <w:gridCol w:w="2870"/>
              <w:gridCol w:w="2870"/>
            </w:tblGrid>
            <w:tr w:rsidR="00E561E0" w14:paraId="32C133C4" w14:textId="77777777" w:rsidTr="00F159C5">
              <w:tc>
                <w:tcPr>
                  <w:tcW w:w="2870" w:type="dxa"/>
                </w:tcPr>
                <w:p w14:paraId="72946B02" w14:textId="77777777" w:rsidR="00E561E0" w:rsidRDefault="00E561E0" w:rsidP="00F159C5">
                  <w:pPr>
                    <w:rPr>
                      <w:rFonts w:ascii="Century Gothic" w:eastAsia="Century Gothic" w:hAnsi="Century Gothic" w:cs="Century Gothic"/>
                      <w:b/>
                      <w:bCs/>
                    </w:rPr>
                  </w:pPr>
                  <w:r w:rsidRPr="4B34B840">
                    <w:rPr>
                      <w:rFonts w:ascii="Century Gothic" w:eastAsia="Century Gothic" w:hAnsi="Century Gothic" w:cs="Century Gothic"/>
                      <w:b/>
                      <w:bCs/>
                    </w:rPr>
                    <w:t>Hen</w:t>
                  </w:r>
                </w:p>
                <w:p w14:paraId="42DA1ED1" w14:textId="77777777" w:rsidR="00E561E0" w:rsidRDefault="00E561E0" w:rsidP="00F159C5">
                  <w:pPr>
                    <w:jc w:val="center"/>
                    <w:rPr>
                      <w:rFonts w:ascii="Century Gothic" w:eastAsia="Century Gothic" w:hAnsi="Century Gothic" w:cs="Century Gothic"/>
                    </w:rPr>
                  </w:pPr>
                  <w:r>
                    <w:rPr>
                      <w:noProof/>
                    </w:rPr>
                    <w:drawing>
                      <wp:inline distT="0" distB="0" distL="0" distR="0" wp14:anchorId="7D04DBB9" wp14:editId="3E6E44F7">
                        <wp:extent cx="828675" cy="723900"/>
                        <wp:effectExtent l="0" t="0" r="0" b="0"/>
                        <wp:docPr id="306928769" name="Imagen 306928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extLst>
                                    <a:ext uri="{28A0092B-C50C-407E-A947-70E740481C1C}">
                                      <a14:useLocalDpi xmlns:a14="http://schemas.microsoft.com/office/drawing/2010/main" val="0"/>
                                    </a:ext>
                                  </a:extLst>
                                </a:blip>
                                <a:stretch>
                                  <a:fillRect/>
                                </a:stretch>
                              </pic:blipFill>
                              <pic:spPr>
                                <a:xfrm>
                                  <a:off x="0" y="0"/>
                                  <a:ext cx="828675" cy="723900"/>
                                </a:xfrm>
                                <a:prstGeom prst="rect">
                                  <a:avLst/>
                                </a:prstGeom>
                              </pic:spPr>
                            </pic:pic>
                          </a:graphicData>
                        </a:graphic>
                      </wp:inline>
                    </w:drawing>
                  </w:r>
                </w:p>
              </w:tc>
              <w:tc>
                <w:tcPr>
                  <w:tcW w:w="2870" w:type="dxa"/>
                </w:tcPr>
                <w:p w14:paraId="44DD11C4" w14:textId="77777777" w:rsidR="00E561E0" w:rsidRDefault="00E561E0" w:rsidP="00F159C5">
                  <w:pPr>
                    <w:jc w:val="center"/>
                    <w:rPr>
                      <w:rFonts w:ascii="Century Gothic" w:eastAsia="Century Gothic" w:hAnsi="Century Gothic" w:cs="Century Gothic"/>
                      <w:sz w:val="28"/>
                      <w:szCs w:val="28"/>
                    </w:rPr>
                  </w:pPr>
                  <w:r w:rsidRPr="4B34B840">
                    <w:rPr>
                      <w:rFonts w:ascii="Century Gothic" w:eastAsia="Century Gothic" w:hAnsi="Century Gothic" w:cs="Century Gothic"/>
                      <w:b/>
                      <w:bCs/>
                      <w:color w:val="000000" w:themeColor="text1"/>
                    </w:rPr>
                    <w:t xml:space="preserve">Rhyming Word </w:t>
                  </w:r>
                  <w:r w:rsidRPr="4B34B840">
                    <w:rPr>
                      <w:rFonts w:ascii="Century Gothic" w:eastAsia="Century Gothic" w:hAnsi="Century Gothic" w:cs="Century Gothic"/>
                      <w:sz w:val="28"/>
                      <w:szCs w:val="28"/>
                    </w:rPr>
                    <w:t xml:space="preserve"> </w:t>
                  </w:r>
                </w:p>
              </w:tc>
              <w:tc>
                <w:tcPr>
                  <w:tcW w:w="2870" w:type="dxa"/>
                </w:tcPr>
                <w:p w14:paraId="6FFF5DDF" w14:textId="77777777" w:rsidR="00E561E0" w:rsidRDefault="00E561E0" w:rsidP="00F159C5">
                  <w:pPr>
                    <w:jc w:val="center"/>
                    <w:rPr>
                      <w:rFonts w:ascii="Century Gothic" w:eastAsia="Century Gothic" w:hAnsi="Century Gothic" w:cs="Century Gothic"/>
                      <w:sz w:val="28"/>
                      <w:szCs w:val="28"/>
                    </w:rPr>
                  </w:pPr>
                  <w:r w:rsidRPr="4B34B840">
                    <w:rPr>
                      <w:rFonts w:ascii="Century Gothic" w:eastAsia="Century Gothic" w:hAnsi="Century Gothic" w:cs="Century Gothic"/>
                      <w:b/>
                      <w:bCs/>
                      <w:color w:val="000000" w:themeColor="text1"/>
                    </w:rPr>
                    <w:t>Non- rhyming word</w:t>
                  </w:r>
                </w:p>
              </w:tc>
            </w:tr>
          </w:tbl>
          <w:p w14:paraId="38EBB481" w14:textId="77777777" w:rsidR="00E561E0" w:rsidRDefault="00E561E0" w:rsidP="00F159C5"/>
          <w:tbl>
            <w:tblPr>
              <w:tblStyle w:val="Tablaconcuadrcula"/>
              <w:tblW w:w="0" w:type="auto"/>
              <w:tblLayout w:type="fixed"/>
              <w:tblLook w:val="06A0" w:firstRow="1" w:lastRow="0" w:firstColumn="1" w:lastColumn="0" w:noHBand="1" w:noVBand="1"/>
              <w:tblCaption w:val="Palabras que riman y no riman."/>
              <w:tblDescription w:val="La primera celda tiene un dibujo de una caja con la palabra caja encima. En la segunda celda están las palabras palabra que rima. En la tercer celda están las palabras palabra que no rima. Ambas deben ser completadas por la persona estudiante. "/>
            </w:tblPr>
            <w:tblGrid>
              <w:gridCol w:w="2870"/>
              <w:gridCol w:w="2870"/>
              <w:gridCol w:w="2870"/>
            </w:tblGrid>
            <w:tr w:rsidR="00E561E0" w14:paraId="759A93AB" w14:textId="77777777" w:rsidTr="00F159C5">
              <w:tc>
                <w:tcPr>
                  <w:tcW w:w="2870" w:type="dxa"/>
                </w:tcPr>
                <w:p w14:paraId="45788B96" w14:textId="77777777" w:rsidR="00E561E0" w:rsidRDefault="00E561E0" w:rsidP="00F159C5">
                  <w:pPr>
                    <w:rPr>
                      <w:rFonts w:ascii="Century Gothic" w:eastAsia="Century Gothic" w:hAnsi="Century Gothic" w:cs="Century Gothic"/>
                      <w:b/>
                      <w:bCs/>
                    </w:rPr>
                  </w:pPr>
                  <w:r w:rsidRPr="4B34B840">
                    <w:rPr>
                      <w:rFonts w:ascii="Century Gothic" w:eastAsia="Century Gothic" w:hAnsi="Century Gothic" w:cs="Century Gothic"/>
                      <w:b/>
                      <w:bCs/>
                    </w:rPr>
                    <w:lastRenderedPageBreak/>
                    <w:t>Box</w:t>
                  </w:r>
                </w:p>
                <w:p w14:paraId="3C8FC159" w14:textId="77777777" w:rsidR="00E561E0" w:rsidRDefault="00E561E0" w:rsidP="00F159C5">
                  <w:pPr>
                    <w:jc w:val="center"/>
                    <w:rPr>
                      <w:rFonts w:ascii="Century Gothic" w:eastAsia="Century Gothic" w:hAnsi="Century Gothic" w:cs="Century Gothic"/>
                    </w:rPr>
                  </w:pPr>
                  <w:r>
                    <w:rPr>
                      <w:noProof/>
                    </w:rPr>
                    <w:drawing>
                      <wp:inline distT="0" distB="0" distL="0" distR="0" wp14:anchorId="27587BD8" wp14:editId="0893C538">
                        <wp:extent cx="866775" cy="676275"/>
                        <wp:effectExtent l="0" t="0" r="0" b="0"/>
                        <wp:docPr id="1985253435" name="Imagen 1985253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extLst>
                                    <a:ext uri="{28A0092B-C50C-407E-A947-70E740481C1C}">
                                      <a14:useLocalDpi xmlns:a14="http://schemas.microsoft.com/office/drawing/2010/main" val="0"/>
                                    </a:ext>
                                  </a:extLst>
                                </a:blip>
                                <a:stretch>
                                  <a:fillRect/>
                                </a:stretch>
                              </pic:blipFill>
                              <pic:spPr>
                                <a:xfrm>
                                  <a:off x="0" y="0"/>
                                  <a:ext cx="866775" cy="676275"/>
                                </a:xfrm>
                                <a:prstGeom prst="rect">
                                  <a:avLst/>
                                </a:prstGeom>
                              </pic:spPr>
                            </pic:pic>
                          </a:graphicData>
                        </a:graphic>
                      </wp:inline>
                    </w:drawing>
                  </w:r>
                </w:p>
              </w:tc>
              <w:tc>
                <w:tcPr>
                  <w:tcW w:w="2870" w:type="dxa"/>
                </w:tcPr>
                <w:p w14:paraId="71F95496" w14:textId="77777777" w:rsidR="00E561E0" w:rsidRDefault="00E561E0" w:rsidP="00F159C5">
                  <w:pPr>
                    <w:jc w:val="center"/>
                    <w:rPr>
                      <w:rFonts w:ascii="Century Gothic" w:eastAsia="Century Gothic" w:hAnsi="Century Gothic" w:cs="Century Gothic"/>
                      <w:sz w:val="28"/>
                      <w:szCs w:val="28"/>
                    </w:rPr>
                  </w:pPr>
                  <w:r w:rsidRPr="4B34B840">
                    <w:rPr>
                      <w:rFonts w:ascii="Century Gothic" w:eastAsia="Century Gothic" w:hAnsi="Century Gothic" w:cs="Century Gothic"/>
                      <w:b/>
                      <w:bCs/>
                      <w:color w:val="000000" w:themeColor="text1"/>
                    </w:rPr>
                    <w:t xml:space="preserve">Rhyming Word </w:t>
                  </w:r>
                  <w:r w:rsidRPr="4B34B840">
                    <w:rPr>
                      <w:rFonts w:ascii="Century Gothic" w:eastAsia="Century Gothic" w:hAnsi="Century Gothic" w:cs="Century Gothic"/>
                      <w:sz w:val="28"/>
                      <w:szCs w:val="28"/>
                    </w:rPr>
                    <w:t xml:space="preserve"> </w:t>
                  </w:r>
                </w:p>
              </w:tc>
              <w:tc>
                <w:tcPr>
                  <w:tcW w:w="2870" w:type="dxa"/>
                </w:tcPr>
                <w:p w14:paraId="052EF5DB" w14:textId="77777777" w:rsidR="00E561E0" w:rsidRDefault="00E561E0" w:rsidP="00F159C5">
                  <w:pPr>
                    <w:jc w:val="center"/>
                    <w:rPr>
                      <w:rFonts w:ascii="Century Gothic" w:eastAsia="Century Gothic" w:hAnsi="Century Gothic" w:cs="Century Gothic"/>
                      <w:sz w:val="28"/>
                      <w:szCs w:val="28"/>
                    </w:rPr>
                  </w:pPr>
                  <w:r w:rsidRPr="4B34B840">
                    <w:rPr>
                      <w:rFonts w:ascii="Century Gothic" w:eastAsia="Century Gothic" w:hAnsi="Century Gothic" w:cs="Century Gothic"/>
                      <w:b/>
                      <w:bCs/>
                      <w:color w:val="000000" w:themeColor="text1"/>
                    </w:rPr>
                    <w:t>Non- rhyming word</w:t>
                  </w:r>
                </w:p>
              </w:tc>
            </w:tr>
          </w:tbl>
          <w:p w14:paraId="46200167" w14:textId="77777777" w:rsidR="00E561E0" w:rsidRDefault="00E561E0" w:rsidP="00F159C5">
            <w:pPr>
              <w:rPr>
                <w:rFonts w:ascii="Arial" w:hAnsi="Arial" w:cs="Arial"/>
                <w:b/>
                <w:bCs/>
                <w:color w:val="FF0000"/>
                <w:sz w:val="28"/>
                <w:szCs w:val="28"/>
                <w:highlight w:val="yellow"/>
              </w:rPr>
            </w:pPr>
          </w:p>
          <w:p w14:paraId="54E2B70A" w14:textId="77777777" w:rsidR="00E561E0" w:rsidRDefault="00E561E0" w:rsidP="00F159C5">
            <w:pPr>
              <w:rPr>
                <w:rFonts w:ascii="Arial" w:hAnsi="Arial" w:cs="Arial"/>
                <w:b/>
                <w:bCs/>
                <w:color w:val="FF0000"/>
                <w:sz w:val="28"/>
                <w:szCs w:val="28"/>
                <w:highlight w:val="yellow"/>
              </w:rPr>
            </w:pPr>
          </w:p>
          <w:p w14:paraId="1894E6AF" w14:textId="77777777" w:rsidR="00E561E0" w:rsidRDefault="00E561E0" w:rsidP="00F159C5">
            <w:pPr>
              <w:rPr>
                <w:rFonts w:ascii="Arial" w:hAnsi="Arial" w:cs="Arial"/>
                <w:b/>
                <w:bCs/>
                <w:color w:val="FF0000"/>
                <w:sz w:val="28"/>
                <w:szCs w:val="28"/>
                <w:highlight w:val="yellow"/>
              </w:rPr>
            </w:pPr>
          </w:p>
          <w:tbl>
            <w:tblPr>
              <w:tblStyle w:val="Tablaconcuadrcula"/>
              <w:tblW w:w="0" w:type="auto"/>
              <w:tblLayout w:type="fixed"/>
              <w:tblLook w:val="06A0" w:firstRow="1" w:lastRow="0" w:firstColumn="1" w:lastColumn="0" w:noHBand="1" w:noVBand="1"/>
              <w:tblCaption w:val="Palabras que riman y no riman"/>
              <w:tblDescription w:val="La primera celda tiene un dibujo de una almeja con la palabra almeja encima. En la segunda celda están las palabras palabra que rima. En la tercer celda están las palabras palabra que no rima. Ambas deben ser completadas por la persona estudiante. "/>
            </w:tblPr>
            <w:tblGrid>
              <w:gridCol w:w="2870"/>
              <w:gridCol w:w="2870"/>
              <w:gridCol w:w="2870"/>
            </w:tblGrid>
            <w:tr w:rsidR="00E561E0" w14:paraId="477D074A" w14:textId="77777777" w:rsidTr="00F159C5">
              <w:tc>
                <w:tcPr>
                  <w:tcW w:w="2870" w:type="dxa"/>
                </w:tcPr>
                <w:p w14:paraId="23627834" w14:textId="77777777" w:rsidR="00E561E0" w:rsidRDefault="00E561E0" w:rsidP="00F159C5">
                  <w:pPr>
                    <w:rPr>
                      <w:rFonts w:ascii="Century Gothic" w:eastAsia="Century Gothic" w:hAnsi="Century Gothic" w:cs="Century Gothic"/>
                      <w:b/>
                      <w:bCs/>
                    </w:rPr>
                  </w:pPr>
                  <w:r w:rsidRPr="4B34B840">
                    <w:rPr>
                      <w:rFonts w:ascii="Century Gothic" w:eastAsia="Century Gothic" w:hAnsi="Century Gothic" w:cs="Century Gothic"/>
                      <w:b/>
                      <w:bCs/>
                    </w:rPr>
                    <w:t>Clam</w:t>
                  </w:r>
                </w:p>
                <w:p w14:paraId="13AA3850" w14:textId="77777777" w:rsidR="00E561E0" w:rsidRDefault="00E561E0" w:rsidP="00F159C5">
                  <w:pPr>
                    <w:jc w:val="center"/>
                    <w:rPr>
                      <w:rFonts w:ascii="Century Gothic" w:eastAsia="Century Gothic" w:hAnsi="Century Gothic" w:cs="Century Gothic"/>
                    </w:rPr>
                  </w:pPr>
                  <w:r>
                    <w:rPr>
                      <w:noProof/>
                    </w:rPr>
                    <w:drawing>
                      <wp:inline distT="0" distB="0" distL="0" distR="0" wp14:anchorId="2801AE37" wp14:editId="638548A6">
                        <wp:extent cx="800100" cy="695325"/>
                        <wp:effectExtent l="0" t="0" r="0" b="0"/>
                        <wp:docPr id="1053858293" name="Imagen 1053858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extLst>
                                    <a:ext uri="{28A0092B-C50C-407E-A947-70E740481C1C}">
                                      <a14:useLocalDpi xmlns:a14="http://schemas.microsoft.com/office/drawing/2010/main" val="0"/>
                                    </a:ext>
                                  </a:extLst>
                                </a:blip>
                                <a:stretch>
                                  <a:fillRect/>
                                </a:stretch>
                              </pic:blipFill>
                              <pic:spPr>
                                <a:xfrm>
                                  <a:off x="0" y="0"/>
                                  <a:ext cx="800100" cy="695325"/>
                                </a:xfrm>
                                <a:prstGeom prst="rect">
                                  <a:avLst/>
                                </a:prstGeom>
                              </pic:spPr>
                            </pic:pic>
                          </a:graphicData>
                        </a:graphic>
                      </wp:inline>
                    </w:drawing>
                  </w:r>
                </w:p>
              </w:tc>
              <w:tc>
                <w:tcPr>
                  <w:tcW w:w="2870" w:type="dxa"/>
                </w:tcPr>
                <w:p w14:paraId="043F0B3D" w14:textId="77777777" w:rsidR="00E561E0" w:rsidRDefault="00E561E0" w:rsidP="00F159C5">
                  <w:pPr>
                    <w:jc w:val="center"/>
                    <w:rPr>
                      <w:rFonts w:ascii="Century Gothic" w:eastAsia="Century Gothic" w:hAnsi="Century Gothic" w:cs="Century Gothic"/>
                      <w:sz w:val="28"/>
                      <w:szCs w:val="28"/>
                    </w:rPr>
                  </w:pPr>
                  <w:r w:rsidRPr="4B34B840">
                    <w:rPr>
                      <w:rFonts w:ascii="Century Gothic" w:eastAsia="Century Gothic" w:hAnsi="Century Gothic" w:cs="Century Gothic"/>
                      <w:b/>
                      <w:bCs/>
                      <w:color w:val="000000" w:themeColor="text1"/>
                    </w:rPr>
                    <w:t xml:space="preserve">Rhyming Word </w:t>
                  </w:r>
                  <w:r w:rsidRPr="4B34B840">
                    <w:rPr>
                      <w:rFonts w:ascii="Century Gothic" w:eastAsia="Century Gothic" w:hAnsi="Century Gothic" w:cs="Century Gothic"/>
                      <w:sz w:val="28"/>
                      <w:szCs w:val="28"/>
                    </w:rPr>
                    <w:t xml:space="preserve"> </w:t>
                  </w:r>
                </w:p>
              </w:tc>
              <w:tc>
                <w:tcPr>
                  <w:tcW w:w="2870" w:type="dxa"/>
                </w:tcPr>
                <w:p w14:paraId="019EE327" w14:textId="77777777" w:rsidR="00E561E0" w:rsidRDefault="00E561E0" w:rsidP="00F159C5">
                  <w:pPr>
                    <w:jc w:val="center"/>
                    <w:rPr>
                      <w:rFonts w:ascii="Century Gothic" w:eastAsia="Century Gothic" w:hAnsi="Century Gothic" w:cs="Century Gothic"/>
                      <w:sz w:val="28"/>
                      <w:szCs w:val="28"/>
                    </w:rPr>
                  </w:pPr>
                  <w:r w:rsidRPr="4B34B840">
                    <w:rPr>
                      <w:rFonts w:ascii="Century Gothic" w:eastAsia="Century Gothic" w:hAnsi="Century Gothic" w:cs="Century Gothic"/>
                      <w:b/>
                      <w:bCs/>
                      <w:color w:val="000000" w:themeColor="text1"/>
                    </w:rPr>
                    <w:t>Non- rhyming word</w:t>
                  </w:r>
                </w:p>
              </w:tc>
            </w:tr>
          </w:tbl>
          <w:p w14:paraId="228D7D99" w14:textId="77777777" w:rsidR="00E561E0" w:rsidRDefault="00E561E0" w:rsidP="00F159C5">
            <w:pPr>
              <w:spacing w:line="259" w:lineRule="auto"/>
              <w:contextualSpacing/>
              <w:jc w:val="center"/>
              <w:rPr>
                <w:rFonts w:ascii="Arial" w:hAnsi="Arial" w:cs="Arial"/>
                <w:b/>
                <w:highlight w:val="cyan"/>
                <w:u w:val="single"/>
              </w:rPr>
            </w:pPr>
          </w:p>
          <w:p w14:paraId="2918221D" w14:textId="77777777" w:rsidR="00E561E0" w:rsidRDefault="00E561E0" w:rsidP="00F159C5">
            <w:pPr>
              <w:spacing w:line="259" w:lineRule="auto"/>
              <w:contextualSpacing/>
              <w:jc w:val="center"/>
              <w:rPr>
                <w:rFonts w:ascii="Arial" w:hAnsi="Arial" w:cs="Arial"/>
                <w:b/>
                <w:highlight w:val="cyan"/>
                <w:u w:val="single"/>
              </w:rPr>
            </w:pPr>
          </w:p>
          <w:p w14:paraId="1DE1699C" w14:textId="17D682DC" w:rsidR="00E561E0" w:rsidRPr="00335C88" w:rsidRDefault="00E561E0" w:rsidP="00F159C5">
            <w:pPr>
              <w:spacing w:line="259" w:lineRule="auto"/>
              <w:contextualSpacing/>
              <w:jc w:val="center"/>
              <w:rPr>
                <w:rFonts w:ascii="Arial" w:hAnsi="Arial" w:cs="Arial"/>
                <w:b/>
              </w:rPr>
            </w:pPr>
            <w:r w:rsidRPr="009523C9">
              <w:rPr>
                <w:rFonts w:ascii="Arial" w:hAnsi="Arial" w:cs="Arial"/>
                <w:b/>
              </w:rPr>
              <w:t>Task</w:t>
            </w:r>
            <w:r w:rsidRPr="00335C88">
              <w:rPr>
                <w:rFonts w:ascii="Arial" w:hAnsi="Arial" w:cs="Arial"/>
                <w:b/>
              </w:rPr>
              <w:t xml:space="preserve"> completion</w:t>
            </w:r>
          </w:p>
          <w:p w14:paraId="6B9D4C8D" w14:textId="77777777" w:rsidR="00E561E0" w:rsidRDefault="00E561E0" w:rsidP="00F159C5">
            <w:pPr>
              <w:rPr>
                <w:rFonts w:ascii="Arial" w:eastAsia="Arial" w:hAnsi="Arial" w:cs="Arial"/>
                <w:b/>
                <w:bCs/>
              </w:rPr>
            </w:pPr>
            <w:r w:rsidRPr="0006214C">
              <w:rPr>
                <w:rFonts w:ascii="Arial" w:hAnsi="Arial" w:cs="Arial"/>
              </w:rPr>
              <w:t xml:space="preserve">Then, the teacher shows pairs of flashcards and students classify them as </w:t>
            </w:r>
            <w:r w:rsidRPr="0006214C">
              <w:rPr>
                <w:rFonts w:ascii="Arial" w:eastAsia="Arial" w:hAnsi="Arial" w:cs="Arial"/>
                <w:b/>
                <w:bCs/>
              </w:rPr>
              <w:t xml:space="preserve">Rhyming Words </w:t>
            </w:r>
            <w:r w:rsidRPr="0006214C">
              <w:rPr>
                <w:rFonts w:ascii="Arial" w:eastAsia="Arial" w:hAnsi="Arial" w:cs="Arial"/>
              </w:rPr>
              <w:t xml:space="preserve">or </w:t>
            </w:r>
            <w:r w:rsidRPr="0006214C">
              <w:rPr>
                <w:rFonts w:ascii="Arial" w:eastAsia="Arial" w:hAnsi="Arial" w:cs="Arial"/>
                <w:b/>
                <w:bCs/>
              </w:rPr>
              <w:t>Non- rhyming words.</w:t>
            </w:r>
          </w:p>
          <w:p w14:paraId="06097B0F" w14:textId="77777777" w:rsidR="000C7187" w:rsidRDefault="000C7187" w:rsidP="00F159C5">
            <w:pPr>
              <w:rPr>
                <w:rFonts w:ascii="Arial" w:eastAsia="Arial" w:hAnsi="Arial" w:cs="Arial"/>
                <w:b/>
                <w:bCs/>
              </w:rPr>
            </w:pPr>
          </w:p>
          <w:p w14:paraId="143E84E2" w14:textId="77777777" w:rsidR="000C7187" w:rsidRDefault="000C7187" w:rsidP="00F159C5">
            <w:pPr>
              <w:rPr>
                <w:rFonts w:ascii="Arial" w:eastAsia="Arial" w:hAnsi="Arial" w:cs="Arial"/>
                <w:b/>
                <w:bCs/>
              </w:rPr>
            </w:pPr>
          </w:p>
          <w:p w14:paraId="3D7C8115" w14:textId="77777777" w:rsidR="000C7187" w:rsidRDefault="000C7187" w:rsidP="00F159C5">
            <w:pPr>
              <w:rPr>
                <w:rFonts w:ascii="Arial" w:eastAsia="Arial" w:hAnsi="Arial" w:cs="Arial"/>
                <w:b/>
                <w:bCs/>
              </w:rPr>
            </w:pPr>
          </w:p>
          <w:tbl>
            <w:tblPr>
              <w:tblStyle w:val="Tablaconcuadrcula"/>
              <w:tblW w:w="0" w:type="auto"/>
              <w:tblLayout w:type="fixed"/>
              <w:tblLook w:val="06A0" w:firstRow="1" w:lastRow="0" w:firstColumn="1" w:lastColumn="0" w:noHBand="1" w:noVBand="1"/>
              <w:tblCaption w:val="Palabras que riman y no riman"/>
              <w:tblDescription w:val="La primera celda tiene un dibujo de una almeja con la palabra almeja encima. En la segunda celda están las palabras palabra que rima. En la tercer celda están las palabras palabra que no rima. Ambas deben ser completadas por la persona estudiante. "/>
            </w:tblPr>
            <w:tblGrid>
              <w:gridCol w:w="1382"/>
              <w:gridCol w:w="1560"/>
              <w:gridCol w:w="1417"/>
              <w:gridCol w:w="1417"/>
            </w:tblGrid>
            <w:tr w:rsidR="000C7187" w14:paraId="7D125411" w14:textId="77777777" w:rsidTr="00DD602A">
              <w:tc>
                <w:tcPr>
                  <w:tcW w:w="1382" w:type="dxa"/>
                </w:tcPr>
                <w:p w14:paraId="04341B38" w14:textId="3326F4AE" w:rsidR="000C7187" w:rsidRPr="000C7187" w:rsidRDefault="000C7187" w:rsidP="000C7187">
                  <w:pPr>
                    <w:rPr>
                      <w:rFonts w:ascii="Century Gothic" w:eastAsia="Century Gothic" w:hAnsi="Century Gothic" w:cs="Century Gothic"/>
                      <w:b/>
                      <w:bCs/>
                      <w:color w:val="E7E6E6" w:themeColor="background2"/>
                      <w:sz w:val="18"/>
                      <w:szCs w:val="18"/>
                    </w:rPr>
                  </w:pPr>
                  <w:r w:rsidRPr="000C7187">
                    <w:rPr>
                      <w:rFonts w:ascii="Century Gothic" w:eastAsia="Century Gothic" w:hAnsi="Century Gothic" w:cs="Century Gothic"/>
                      <w:b/>
                      <w:bCs/>
                      <w:color w:val="E7E6E6" w:themeColor="background2"/>
                      <w:sz w:val="18"/>
                      <w:szCs w:val="18"/>
                    </w:rPr>
                    <w:lastRenderedPageBreak/>
                    <w:t>empty</w:t>
                  </w:r>
                </w:p>
              </w:tc>
              <w:tc>
                <w:tcPr>
                  <w:tcW w:w="1560" w:type="dxa"/>
                </w:tcPr>
                <w:p w14:paraId="5E04EAB7" w14:textId="78857540" w:rsidR="000C7187" w:rsidRPr="000C7187" w:rsidRDefault="000C7187" w:rsidP="000C7187">
                  <w:pPr>
                    <w:jc w:val="center"/>
                    <w:rPr>
                      <w:rFonts w:ascii="Century Gothic" w:eastAsia="Century Gothic" w:hAnsi="Century Gothic" w:cs="Century Gothic"/>
                      <w:b/>
                      <w:bCs/>
                      <w:color w:val="E7E6E6" w:themeColor="background2"/>
                      <w:sz w:val="18"/>
                      <w:szCs w:val="18"/>
                    </w:rPr>
                  </w:pPr>
                  <w:r w:rsidRPr="000C7187">
                    <w:rPr>
                      <w:rFonts w:ascii="Century Gothic" w:eastAsia="Century Gothic" w:hAnsi="Century Gothic" w:cs="Century Gothic"/>
                      <w:b/>
                      <w:bCs/>
                      <w:color w:val="E7E6E6" w:themeColor="background2"/>
                      <w:sz w:val="18"/>
                      <w:szCs w:val="18"/>
                    </w:rPr>
                    <w:t>empty</w:t>
                  </w:r>
                </w:p>
              </w:tc>
              <w:tc>
                <w:tcPr>
                  <w:tcW w:w="1417" w:type="dxa"/>
                </w:tcPr>
                <w:p w14:paraId="54072A98" w14:textId="2C07ABFD" w:rsidR="000C7187" w:rsidRPr="4B34B840" w:rsidRDefault="000C7187" w:rsidP="000C7187">
                  <w:pPr>
                    <w:jc w:val="center"/>
                    <w:rPr>
                      <w:rFonts w:ascii="Century Gothic" w:eastAsia="Century Gothic" w:hAnsi="Century Gothic" w:cs="Century Gothic"/>
                      <w:b/>
                      <w:bCs/>
                      <w:color w:val="000000" w:themeColor="text1"/>
                    </w:rPr>
                  </w:pPr>
                  <w:r w:rsidRPr="4B34B840">
                    <w:rPr>
                      <w:rFonts w:ascii="Century Gothic" w:eastAsia="Century Gothic" w:hAnsi="Century Gothic" w:cs="Century Gothic"/>
                      <w:b/>
                      <w:bCs/>
                      <w:color w:val="000000" w:themeColor="text1"/>
                    </w:rPr>
                    <w:t xml:space="preserve">Rhyming Word </w:t>
                  </w:r>
                  <w:r w:rsidRPr="4B34B840">
                    <w:rPr>
                      <w:rFonts w:ascii="Century Gothic" w:eastAsia="Century Gothic" w:hAnsi="Century Gothic" w:cs="Century Gothic"/>
                      <w:sz w:val="28"/>
                      <w:szCs w:val="28"/>
                    </w:rPr>
                    <w:t xml:space="preserve"> </w:t>
                  </w:r>
                </w:p>
              </w:tc>
              <w:tc>
                <w:tcPr>
                  <w:tcW w:w="1417" w:type="dxa"/>
                </w:tcPr>
                <w:p w14:paraId="7DAD513C" w14:textId="7760B4DB" w:rsidR="000C7187" w:rsidRPr="4B34B840" w:rsidRDefault="000C7187" w:rsidP="000C7187">
                  <w:pPr>
                    <w:jc w:val="center"/>
                    <w:rPr>
                      <w:rFonts w:ascii="Century Gothic" w:eastAsia="Century Gothic" w:hAnsi="Century Gothic" w:cs="Century Gothic"/>
                      <w:b/>
                      <w:bCs/>
                      <w:color w:val="000000" w:themeColor="text1"/>
                    </w:rPr>
                  </w:pPr>
                  <w:r w:rsidRPr="4B34B840">
                    <w:rPr>
                      <w:rFonts w:ascii="Century Gothic" w:eastAsia="Century Gothic" w:hAnsi="Century Gothic" w:cs="Century Gothic"/>
                      <w:b/>
                      <w:bCs/>
                      <w:color w:val="000000" w:themeColor="text1"/>
                    </w:rPr>
                    <w:t>Non- rhyming word</w:t>
                  </w:r>
                </w:p>
              </w:tc>
            </w:tr>
            <w:tr w:rsidR="000C7187" w14:paraId="1088A28A" w14:textId="77777777" w:rsidTr="00DD602A">
              <w:tc>
                <w:tcPr>
                  <w:tcW w:w="1382" w:type="dxa"/>
                </w:tcPr>
                <w:p w14:paraId="76F724F1" w14:textId="6C8E9146" w:rsidR="000C7187" w:rsidRPr="000C7187" w:rsidRDefault="000C7187" w:rsidP="000C7187">
                  <w:pPr>
                    <w:rPr>
                      <w:rFonts w:ascii="Arial" w:eastAsia="Century Gothic" w:hAnsi="Arial" w:cs="Arial"/>
                      <w:bCs/>
                    </w:rPr>
                  </w:pPr>
                  <w:r w:rsidRPr="000C7187">
                    <w:rPr>
                      <w:rFonts w:ascii="Arial" w:eastAsia="Century Gothic" w:hAnsi="Arial" w:cs="Arial"/>
                      <w:bCs/>
                    </w:rPr>
                    <w:t>jeep</w:t>
                  </w:r>
                </w:p>
                <w:p w14:paraId="02511C07" w14:textId="13F436F5" w:rsidR="000C7187" w:rsidRDefault="000C7187" w:rsidP="000C7187">
                  <w:pPr>
                    <w:jc w:val="center"/>
                    <w:rPr>
                      <w:rFonts w:ascii="Century Gothic" w:eastAsia="Century Gothic" w:hAnsi="Century Gothic" w:cs="Century Gothic"/>
                    </w:rPr>
                  </w:pPr>
                  <w:r>
                    <w:rPr>
                      <w:noProof/>
                    </w:rPr>
                    <w:drawing>
                      <wp:inline distT="0" distB="0" distL="0" distR="0" wp14:anchorId="1AED221C" wp14:editId="16423C21">
                        <wp:extent cx="619125" cy="685800"/>
                        <wp:effectExtent l="0" t="0" r="9525"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19125" cy="685800"/>
                                </a:xfrm>
                                <a:prstGeom prst="rect">
                                  <a:avLst/>
                                </a:prstGeom>
                              </pic:spPr>
                            </pic:pic>
                          </a:graphicData>
                        </a:graphic>
                      </wp:inline>
                    </w:drawing>
                  </w:r>
                </w:p>
              </w:tc>
              <w:tc>
                <w:tcPr>
                  <w:tcW w:w="1560" w:type="dxa"/>
                </w:tcPr>
                <w:p w14:paraId="1375EE22" w14:textId="56D6FDF1" w:rsidR="000C7187" w:rsidRPr="000C7187" w:rsidRDefault="000C7187" w:rsidP="000C7187">
                  <w:pPr>
                    <w:rPr>
                      <w:rFonts w:ascii="Arial" w:eastAsia="Century Gothic" w:hAnsi="Arial" w:cs="Arial"/>
                    </w:rPr>
                  </w:pPr>
                  <w:r>
                    <w:rPr>
                      <w:rFonts w:ascii="Arial" w:eastAsia="Century Gothic" w:hAnsi="Arial" w:cs="Arial"/>
                    </w:rPr>
                    <w:t>s</w:t>
                  </w:r>
                  <w:r w:rsidRPr="000C7187">
                    <w:rPr>
                      <w:rFonts w:ascii="Arial" w:eastAsia="Century Gothic" w:hAnsi="Arial" w:cs="Arial"/>
                    </w:rPr>
                    <w:t>heep</w:t>
                  </w:r>
                </w:p>
                <w:p w14:paraId="7CACF05C" w14:textId="0D48EAB2" w:rsidR="000C7187" w:rsidRDefault="000C7187" w:rsidP="000C7187">
                  <w:pPr>
                    <w:jc w:val="center"/>
                    <w:rPr>
                      <w:rFonts w:ascii="Century Gothic" w:eastAsia="Century Gothic" w:hAnsi="Century Gothic" w:cs="Century Gothic"/>
                      <w:sz w:val="28"/>
                      <w:szCs w:val="28"/>
                    </w:rPr>
                  </w:pPr>
                  <w:r>
                    <w:rPr>
                      <w:noProof/>
                    </w:rPr>
                    <w:drawing>
                      <wp:inline distT="0" distB="0" distL="0" distR="0" wp14:anchorId="416055A1" wp14:editId="27C1C659">
                        <wp:extent cx="800100" cy="66675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800100" cy="666750"/>
                                </a:xfrm>
                                <a:prstGeom prst="rect">
                                  <a:avLst/>
                                </a:prstGeom>
                              </pic:spPr>
                            </pic:pic>
                          </a:graphicData>
                        </a:graphic>
                      </wp:inline>
                    </w:drawing>
                  </w:r>
                </w:p>
              </w:tc>
              <w:tc>
                <w:tcPr>
                  <w:tcW w:w="1417" w:type="dxa"/>
                </w:tcPr>
                <w:p w14:paraId="5EB5D803" w14:textId="77777777" w:rsidR="000C7187" w:rsidRDefault="000C7187" w:rsidP="000C7187">
                  <w:pPr>
                    <w:jc w:val="center"/>
                    <w:rPr>
                      <w:rFonts w:ascii="Century Gothic" w:eastAsia="Century Gothic" w:hAnsi="Century Gothic" w:cs="Century Gothic"/>
                      <w:sz w:val="28"/>
                      <w:szCs w:val="28"/>
                    </w:rPr>
                  </w:pPr>
                </w:p>
              </w:tc>
              <w:tc>
                <w:tcPr>
                  <w:tcW w:w="1417" w:type="dxa"/>
                </w:tcPr>
                <w:p w14:paraId="118E05FE" w14:textId="31F9FEEF" w:rsidR="000C7187" w:rsidRDefault="000C7187" w:rsidP="000C7187">
                  <w:pPr>
                    <w:jc w:val="center"/>
                    <w:rPr>
                      <w:rFonts w:ascii="Century Gothic" w:eastAsia="Century Gothic" w:hAnsi="Century Gothic" w:cs="Century Gothic"/>
                      <w:sz w:val="28"/>
                      <w:szCs w:val="28"/>
                    </w:rPr>
                  </w:pPr>
                </w:p>
              </w:tc>
            </w:tr>
            <w:tr w:rsidR="000C7187" w14:paraId="535BF984" w14:textId="77777777" w:rsidTr="00DD602A">
              <w:tc>
                <w:tcPr>
                  <w:tcW w:w="1382" w:type="dxa"/>
                </w:tcPr>
                <w:p w14:paraId="7F2008AB" w14:textId="2447AA0D" w:rsidR="000C7187" w:rsidRPr="000C7187" w:rsidRDefault="000C7187" w:rsidP="000C7187">
                  <w:pPr>
                    <w:rPr>
                      <w:rFonts w:ascii="Century Gothic" w:eastAsia="Century Gothic" w:hAnsi="Century Gothic" w:cs="Century Gothic"/>
                      <w:bCs/>
                    </w:rPr>
                  </w:pPr>
                  <w:r w:rsidRPr="000C7187">
                    <w:rPr>
                      <w:rFonts w:ascii="Century Gothic" w:eastAsia="Century Gothic" w:hAnsi="Century Gothic" w:cs="Century Gothic"/>
                      <w:bCs/>
                    </w:rPr>
                    <w:t>cat</w:t>
                  </w:r>
                </w:p>
                <w:p w14:paraId="00AFAB6B" w14:textId="63CB15B6" w:rsidR="000C7187" w:rsidRPr="000C7187" w:rsidRDefault="000C7187" w:rsidP="000C7187">
                  <w:pPr>
                    <w:rPr>
                      <w:rFonts w:ascii="Century Gothic" w:eastAsia="Century Gothic" w:hAnsi="Century Gothic" w:cs="Century Gothic"/>
                      <w:bCs/>
                    </w:rPr>
                  </w:pPr>
                  <w:r w:rsidRPr="000C7187">
                    <w:rPr>
                      <w:noProof/>
                    </w:rPr>
                    <w:drawing>
                      <wp:inline distT="0" distB="0" distL="0" distR="0" wp14:anchorId="333CB636" wp14:editId="3B270A83">
                        <wp:extent cx="740410" cy="693420"/>
                        <wp:effectExtent l="0" t="0" r="254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740410" cy="693420"/>
                                </a:xfrm>
                                <a:prstGeom prst="rect">
                                  <a:avLst/>
                                </a:prstGeom>
                              </pic:spPr>
                            </pic:pic>
                          </a:graphicData>
                        </a:graphic>
                      </wp:inline>
                    </w:drawing>
                  </w:r>
                </w:p>
              </w:tc>
              <w:tc>
                <w:tcPr>
                  <w:tcW w:w="1560" w:type="dxa"/>
                </w:tcPr>
                <w:p w14:paraId="6E4FEB01" w14:textId="52D31B4F" w:rsidR="000C7187" w:rsidRPr="000C7187" w:rsidRDefault="000C7187" w:rsidP="000C7187">
                  <w:pPr>
                    <w:rPr>
                      <w:rFonts w:ascii="Century Gothic" w:eastAsia="Century Gothic" w:hAnsi="Century Gothic" w:cs="Century Gothic"/>
                      <w:bCs/>
                      <w:color w:val="000000" w:themeColor="text1"/>
                    </w:rPr>
                  </w:pPr>
                  <w:r w:rsidRPr="000C7187">
                    <w:rPr>
                      <w:rFonts w:ascii="Century Gothic" w:eastAsia="Century Gothic" w:hAnsi="Century Gothic" w:cs="Century Gothic"/>
                      <w:bCs/>
                      <w:color w:val="000000" w:themeColor="text1"/>
                    </w:rPr>
                    <w:t>clam</w:t>
                  </w:r>
                  <w:r w:rsidRPr="000C7187">
                    <w:rPr>
                      <w:noProof/>
                    </w:rPr>
                    <w:drawing>
                      <wp:inline distT="0" distB="0" distL="0" distR="0" wp14:anchorId="372E032D" wp14:editId="7B3C97F5">
                        <wp:extent cx="619125" cy="771525"/>
                        <wp:effectExtent l="0" t="0" r="9525" b="952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19125" cy="771525"/>
                                </a:xfrm>
                                <a:prstGeom prst="rect">
                                  <a:avLst/>
                                </a:prstGeom>
                              </pic:spPr>
                            </pic:pic>
                          </a:graphicData>
                        </a:graphic>
                      </wp:inline>
                    </w:drawing>
                  </w:r>
                </w:p>
              </w:tc>
              <w:tc>
                <w:tcPr>
                  <w:tcW w:w="1417" w:type="dxa"/>
                </w:tcPr>
                <w:p w14:paraId="2DB3EE53" w14:textId="77777777" w:rsidR="000C7187" w:rsidRPr="000C7187" w:rsidRDefault="000C7187" w:rsidP="000C7187">
                  <w:pPr>
                    <w:jc w:val="center"/>
                    <w:rPr>
                      <w:b/>
                    </w:rPr>
                  </w:pPr>
                </w:p>
              </w:tc>
              <w:tc>
                <w:tcPr>
                  <w:tcW w:w="1417" w:type="dxa"/>
                </w:tcPr>
                <w:p w14:paraId="0AF77BFB" w14:textId="3D5DCDD8" w:rsidR="000C7187" w:rsidRPr="000C7187" w:rsidRDefault="000C7187" w:rsidP="000C7187">
                  <w:pPr>
                    <w:jc w:val="center"/>
                    <w:rPr>
                      <w:rFonts w:ascii="Century Gothic" w:eastAsia="Century Gothic" w:hAnsi="Century Gothic" w:cs="Century Gothic"/>
                      <w:b/>
                      <w:bCs/>
                      <w:color w:val="000000" w:themeColor="text1"/>
                    </w:rPr>
                  </w:pPr>
                </w:p>
              </w:tc>
            </w:tr>
          </w:tbl>
          <w:p w14:paraId="2B1DC0DD" w14:textId="77777777" w:rsidR="000C7187" w:rsidRPr="0006214C" w:rsidRDefault="000C7187" w:rsidP="00F159C5">
            <w:pPr>
              <w:rPr>
                <w:rFonts w:ascii="Arial" w:eastAsia="Arial" w:hAnsi="Arial" w:cs="Arial"/>
                <w:b/>
                <w:bCs/>
              </w:rPr>
            </w:pPr>
          </w:p>
          <w:p w14:paraId="0C8EB6FC" w14:textId="77777777" w:rsidR="00E561E0" w:rsidRDefault="00E561E0" w:rsidP="00F159C5">
            <w:pPr>
              <w:spacing w:line="259" w:lineRule="auto"/>
              <w:contextualSpacing/>
              <w:jc w:val="center"/>
              <w:rPr>
                <w:rFonts w:ascii="Arial" w:hAnsi="Arial" w:cs="Arial"/>
                <w:b/>
                <w:bCs/>
                <w:highlight w:val="magenta"/>
                <w:u w:val="single"/>
                <w:shd w:val="clear" w:color="auto" w:fill="FFFFFF"/>
              </w:rPr>
            </w:pPr>
          </w:p>
          <w:p w14:paraId="5A0E9B77" w14:textId="56082563" w:rsidR="00E561E0" w:rsidRDefault="00E561E0" w:rsidP="00F159C5">
            <w:pPr>
              <w:spacing w:line="259" w:lineRule="auto"/>
              <w:contextualSpacing/>
              <w:jc w:val="center"/>
              <w:rPr>
                <w:rFonts w:ascii="Arial" w:hAnsi="Arial" w:cs="Arial"/>
                <w:b/>
                <w:bCs/>
              </w:rPr>
            </w:pPr>
            <w:r w:rsidRPr="00E1120D">
              <w:rPr>
                <w:rFonts w:ascii="Arial" w:hAnsi="Arial" w:cs="Arial"/>
                <w:b/>
                <w:bCs/>
              </w:rPr>
              <w:t>Task assessment</w:t>
            </w:r>
          </w:p>
          <w:p w14:paraId="7D6F0DBA" w14:textId="2CE32577" w:rsidR="00E561E0" w:rsidRPr="006626D7" w:rsidRDefault="006626D7" w:rsidP="000C7187">
            <w:pPr>
              <w:spacing w:line="259" w:lineRule="auto"/>
              <w:contextualSpacing/>
              <w:rPr>
                <w:rFonts w:ascii="Arial" w:hAnsi="Arial" w:cs="Arial"/>
                <w:bCs/>
              </w:rPr>
            </w:pPr>
            <w:r w:rsidRPr="006626D7">
              <w:rPr>
                <w:rFonts w:ascii="Arial" w:hAnsi="Arial" w:cs="Arial"/>
                <w:bCs/>
              </w:rPr>
              <w:t xml:space="preserve">Students check their answers in pairs as a form of peer assessment, and finally the teacher provides group feedback based on their </w:t>
            </w:r>
            <w:r>
              <w:rPr>
                <w:rFonts w:ascii="Arial" w:hAnsi="Arial" w:cs="Arial"/>
                <w:bCs/>
              </w:rPr>
              <w:t>performance</w:t>
            </w:r>
            <w:r w:rsidRPr="006626D7">
              <w:rPr>
                <w:rFonts w:ascii="Arial" w:hAnsi="Arial" w:cs="Arial"/>
                <w:bCs/>
              </w:rPr>
              <w:t xml:space="preserve"> </w:t>
            </w:r>
            <w:r>
              <w:rPr>
                <w:rFonts w:ascii="Arial" w:hAnsi="Arial" w:cs="Arial"/>
                <w:bCs/>
              </w:rPr>
              <w:t>in</w:t>
            </w:r>
            <w:r w:rsidRPr="006626D7">
              <w:rPr>
                <w:rFonts w:ascii="Arial" w:hAnsi="Arial" w:cs="Arial"/>
                <w:bCs/>
              </w:rPr>
              <w:t xml:space="preserve"> the task completion. </w:t>
            </w:r>
          </w:p>
          <w:p w14:paraId="286E8F2F" w14:textId="77777777" w:rsidR="00E561E0" w:rsidRDefault="00E561E0" w:rsidP="00F159C5">
            <w:pPr>
              <w:spacing w:line="259" w:lineRule="auto"/>
              <w:contextualSpacing/>
              <w:jc w:val="center"/>
              <w:rPr>
                <w:rFonts w:ascii="Arial" w:hAnsi="Arial" w:cs="Arial"/>
                <w:b/>
                <w:bCs/>
              </w:rPr>
            </w:pPr>
          </w:p>
          <w:p w14:paraId="3477C63B" w14:textId="77777777" w:rsidR="00E561E0" w:rsidRDefault="00E561E0" w:rsidP="00F159C5">
            <w:pPr>
              <w:spacing w:line="259" w:lineRule="auto"/>
              <w:contextualSpacing/>
              <w:jc w:val="center"/>
              <w:rPr>
                <w:rFonts w:ascii="Arial" w:hAnsi="Arial" w:cs="Arial"/>
                <w:b/>
                <w:bCs/>
              </w:rPr>
            </w:pPr>
            <w:r>
              <w:rPr>
                <w:rFonts w:ascii="Arial" w:hAnsi="Arial" w:cs="Arial"/>
                <w:b/>
                <w:bCs/>
              </w:rPr>
              <w:t>Post task</w:t>
            </w:r>
          </w:p>
          <w:p w14:paraId="71FC9C33" w14:textId="77777777" w:rsidR="00E561E0" w:rsidRPr="00D11DD5" w:rsidRDefault="00E561E0" w:rsidP="00F159C5">
            <w:pPr>
              <w:spacing w:line="259" w:lineRule="auto"/>
              <w:rPr>
                <w:rFonts w:ascii="Arial" w:hAnsi="Arial" w:cs="Arial"/>
                <w:b/>
                <w:bCs/>
              </w:rPr>
            </w:pPr>
            <w:r w:rsidRPr="0006214C">
              <w:rPr>
                <w:rFonts w:ascii="Arial" w:hAnsi="Arial" w:cs="Arial"/>
                <w:bCs/>
              </w:rPr>
              <w:t xml:space="preserve">Teacher reads a series of words for students to identify the one that doesn´t rhyme by circling the picture. See </w:t>
            </w:r>
            <w:r w:rsidRPr="00D11DD5">
              <w:rPr>
                <w:rFonts w:ascii="Arial" w:hAnsi="Arial" w:cs="Arial"/>
                <w:b/>
                <w:bCs/>
              </w:rPr>
              <w:t>annex 3</w:t>
            </w:r>
          </w:p>
          <w:p w14:paraId="03013768" w14:textId="77777777" w:rsidR="00E561E0" w:rsidRDefault="00E561E0" w:rsidP="00F159C5">
            <w:pPr>
              <w:pStyle w:val="Prrafodelista"/>
              <w:spacing w:line="259" w:lineRule="auto"/>
              <w:rPr>
                <w:rFonts w:ascii="Arial" w:hAnsi="Arial" w:cs="Arial"/>
                <w:bCs/>
              </w:rPr>
            </w:pPr>
          </w:p>
          <w:p w14:paraId="60B75364" w14:textId="77777777" w:rsidR="00E561E0" w:rsidRDefault="00E561E0" w:rsidP="00F159C5">
            <w:pPr>
              <w:pStyle w:val="Prrafodelista"/>
              <w:spacing w:line="259" w:lineRule="auto"/>
              <w:rPr>
                <w:rFonts w:ascii="Arial" w:hAnsi="Arial" w:cs="Arial"/>
                <w:bCs/>
              </w:rPr>
            </w:pPr>
          </w:p>
          <w:p w14:paraId="4DEB839C" w14:textId="77777777" w:rsidR="00E561E0" w:rsidRPr="006626D7" w:rsidRDefault="00E561E0" w:rsidP="006626D7">
            <w:pPr>
              <w:spacing w:line="259" w:lineRule="auto"/>
              <w:rPr>
                <w:rFonts w:ascii="Arial" w:hAnsi="Arial" w:cs="Arial"/>
                <w:bCs/>
              </w:rPr>
            </w:pPr>
          </w:p>
          <w:tbl>
            <w:tblPr>
              <w:tblStyle w:val="Tablaconcuadrcula"/>
              <w:tblW w:w="0" w:type="auto"/>
              <w:jc w:val="center"/>
              <w:tblLayout w:type="fixed"/>
              <w:tblLook w:val="04A0" w:firstRow="1" w:lastRow="0" w:firstColumn="1" w:lastColumn="0" w:noHBand="0" w:noVBand="1"/>
              <w:tblCaption w:val="Tabla para ejercicio de discriminación de sonidos"/>
              <w:tblDescription w:val="Tabla con título: busca el que es diferente. En las celdas de la primera columna están las palabras. En las celdas de la segunda columna hay cuatro ilustraciones por cada palabra anotada en la izquierda. "/>
            </w:tblPr>
            <w:tblGrid>
              <w:gridCol w:w="1622"/>
              <w:gridCol w:w="5845"/>
            </w:tblGrid>
            <w:tr w:rsidR="00E561E0" w14:paraId="59D00265" w14:textId="77777777" w:rsidTr="00F159C5">
              <w:trPr>
                <w:trHeight w:val="1264"/>
                <w:jc w:val="center"/>
              </w:trPr>
              <w:tc>
                <w:tcPr>
                  <w:tcW w:w="7467" w:type="dxa"/>
                  <w:gridSpan w:val="2"/>
                  <w:tcBorders>
                    <w:top w:val="single" w:sz="8" w:space="0" w:color="auto"/>
                    <w:left w:val="single" w:sz="8" w:space="0" w:color="auto"/>
                    <w:bottom w:val="single" w:sz="8" w:space="0" w:color="auto"/>
                    <w:right w:val="single" w:sz="8" w:space="0" w:color="auto"/>
                  </w:tcBorders>
                </w:tcPr>
                <w:p w14:paraId="4FDD10A3" w14:textId="77777777" w:rsidR="00E561E0" w:rsidRDefault="00E561E0" w:rsidP="00F159C5">
                  <w:pPr>
                    <w:jc w:val="center"/>
                    <w:rPr>
                      <w:rFonts w:ascii="Century Gothic" w:eastAsia="Century Gothic" w:hAnsi="Century Gothic" w:cs="Century Gothic"/>
                      <w:b/>
                      <w:bCs/>
                    </w:rPr>
                  </w:pPr>
                  <w:r w:rsidRPr="4B34B840">
                    <w:rPr>
                      <w:rFonts w:ascii="Century Gothic" w:eastAsia="Century Gothic" w:hAnsi="Century Gothic" w:cs="Century Gothic"/>
                      <w:b/>
                      <w:bCs/>
                    </w:rPr>
                    <w:t>Odd one Out</w:t>
                  </w:r>
                </w:p>
                <w:p w14:paraId="6ED41900" w14:textId="77777777" w:rsidR="00E561E0" w:rsidRDefault="00E561E0" w:rsidP="00F159C5">
                  <w:pPr>
                    <w:rPr>
                      <w:rFonts w:ascii="Century Gothic" w:eastAsia="Century Gothic" w:hAnsi="Century Gothic" w:cs="Century Gothic"/>
                      <w:b/>
                      <w:bCs/>
                    </w:rPr>
                  </w:pPr>
                  <w:r w:rsidRPr="4B34B840">
                    <w:rPr>
                      <w:rFonts w:ascii="Century Gothic" w:eastAsia="Century Gothic" w:hAnsi="Century Gothic" w:cs="Century Gothic"/>
                      <w:b/>
                      <w:bCs/>
                    </w:rPr>
                    <w:t xml:space="preserve">Instructions: </w:t>
                  </w:r>
                  <w:r w:rsidRPr="4B34B840">
                    <w:rPr>
                      <w:rFonts w:ascii="Century Gothic" w:eastAsia="Century Gothic" w:hAnsi="Century Gothic" w:cs="Century Gothic"/>
                    </w:rPr>
                    <w:t>Listen carefully to the teacher and cross out the one that does not have the same rhyme.</w:t>
                  </w:r>
                </w:p>
              </w:tc>
            </w:tr>
            <w:tr w:rsidR="00E561E0" w14:paraId="73A62CA0" w14:textId="77777777" w:rsidTr="00F159C5">
              <w:trPr>
                <w:trHeight w:val="1449"/>
                <w:jc w:val="center"/>
              </w:trPr>
              <w:tc>
                <w:tcPr>
                  <w:tcW w:w="1622" w:type="dxa"/>
                  <w:tcBorders>
                    <w:top w:val="single" w:sz="8" w:space="0" w:color="auto"/>
                    <w:left w:val="single" w:sz="8" w:space="0" w:color="auto"/>
                    <w:bottom w:val="single" w:sz="8" w:space="0" w:color="auto"/>
                    <w:right w:val="single" w:sz="8" w:space="0" w:color="auto"/>
                  </w:tcBorders>
                </w:tcPr>
                <w:p w14:paraId="1BF8BE07" w14:textId="77777777" w:rsidR="00E561E0" w:rsidRDefault="00E561E0" w:rsidP="00F159C5">
                  <w:pPr>
                    <w:rPr>
                      <w:rFonts w:ascii="Century Gothic" w:eastAsia="Century Gothic" w:hAnsi="Century Gothic" w:cs="Century Gothic"/>
                      <w:b/>
                      <w:bCs/>
                    </w:rPr>
                  </w:pPr>
                  <w:r w:rsidRPr="4B34B840">
                    <w:rPr>
                      <w:rFonts w:ascii="Century Gothic" w:eastAsia="Century Gothic" w:hAnsi="Century Gothic" w:cs="Century Gothic"/>
                      <w:b/>
                      <w:bCs/>
                    </w:rPr>
                    <w:t xml:space="preserve"> </w:t>
                  </w:r>
                </w:p>
                <w:p w14:paraId="309EC426" w14:textId="77777777" w:rsidR="00E561E0" w:rsidRDefault="00E561E0" w:rsidP="00F159C5">
                  <w:pPr>
                    <w:rPr>
                      <w:rFonts w:ascii="Century Gothic" w:eastAsia="Century Gothic" w:hAnsi="Century Gothic" w:cs="Century Gothic"/>
                      <w:b/>
                      <w:bCs/>
                    </w:rPr>
                  </w:pPr>
                  <w:r w:rsidRPr="4B34B840">
                    <w:rPr>
                      <w:rFonts w:ascii="Century Gothic" w:eastAsia="Century Gothic" w:hAnsi="Century Gothic" w:cs="Century Gothic"/>
                      <w:b/>
                      <w:bCs/>
                    </w:rPr>
                    <w:t>/-eep/</w:t>
                  </w:r>
                </w:p>
                <w:p w14:paraId="55D7A2B8" w14:textId="77777777" w:rsidR="00E561E0" w:rsidRDefault="00E561E0" w:rsidP="00F159C5">
                  <w:pPr>
                    <w:rPr>
                      <w:rFonts w:ascii="Century Gothic" w:eastAsia="Century Gothic" w:hAnsi="Century Gothic" w:cs="Century Gothic"/>
                    </w:rPr>
                  </w:pPr>
                  <w:r w:rsidRPr="4B34B840">
                    <w:rPr>
                      <w:rFonts w:ascii="Century Gothic" w:eastAsia="Century Gothic" w:hAnsi="Century Gothic" w:cs="Century Gothic"/>
                    </w:rPr>
                    <w:t>beep</w:t>
                  </w:r>
                </w:p>
              </w:tc>
              <w:tc>
                <w:tcPr>
                  <w:tcW w:w="5845" w:type="dxa"/>
                  <w:tcBorders>
                    <w:top w:val="nil"/>
                    <w:left w:val="single" w:sz="8" w:space="0" w:color="auto"/>
                    <w:bottom w:val="single" w:sz="8" w:space="0" w:color="auto"/>
                    <w:right w:val="single" w:sz="8" w:space="0" w:color="auto"/>
                  </w:tcBorders>
                </w:tcPr>
                <w:p w14:paraId="4C8A6088" w14:textId="77777777" w:rsidR="00E561E0" w:rsidRDefault="00E561E0" w:rsidP="00F159C5">
                  <w:pPr>
                    <w:jc w:val="center"/>
                    <w:rPr>
                      <w:rFonts w:ascii="Century Gothic" w:eastAsia="Century Gothic" w:hAnsi="Century Gothic" w:cs="Century Gothic"/>
                      <w:b/>
                      <w:bCs/>
                    </w:rPr>
                  </w:pPr>
                  <w:r>
                    <w:rPr>
                      <w:noProof/>
                    </w:rPr>
                    <w:drawing>
                      <wp:inline distT="0" distB="0" distL="0" distR="0" wp14:anchorId="0B40EBE3" wp14:editId="54A6264D">
                        <wp:extent cx="3629025" cy="704850"/>
                        <wp:effectExtent l="0" t="0" r="9525" b="0"/>
                        <wp:docPr id="286237024" name="Imagen 286237024" descr="Cuatro ilustraciones pequeñas: una niña durmiendo, una oveja, un jeep y un carro. " title="Ilustración de varios elemen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extLst>
                                    <a:ext uri="{28A0092B-C50C-407E-A947-70E740481C1C}">
                                      <a14:useLocalDpi xmlns:a14="http://schemas.microsoft.com/office/drawing/2010/main" val="0"/>
                                    </a:ext>
                                  </a:extLst>
                                </a:blip>
                                <a:stretch>
                                  <a:fillRect/>
                                </a:stretch>
                              </pic:blipFill>
                              <pic:spPr>
                                <a:xfrm>
                                  <a:off x="0" y="0"/>
                                  <a:ext cx="3629025" cy="704850"/>
                                </a:xfrm>
                                <a:prstGeom prst="rect">
                                  <a:avLst/>
                                </a:prstGeom>
                              </pic:spPr>
                            </pic:pic>
                          </a:graphicData>
                        </a:graphic>
                      </wp:inline>
                    </w:drawing>
                  </w:r>
                  <w:r w:rsidRPr="4B34B840">
                    <w:rPr>
                      <w:rFonts w:ascii="Century Gothic" w:eastAsia="Century Gothic" w:hAnsi="Century Gothic" w:cs="Century Gothic"/>
                      <w:b/>
                      <w:bCs/>
                    </w:rPr>
                    <w:t xml:space="preserve"> </w:t>
                  </w:r>
                </w:p>
              </w:tc>
            </w:tr>
            <w:tr w:rsidR="00E561E0" w14:paraId="113CB508" w14:textId="77777777" w:rsidTr="00F159C5">
              <w:trPr>
                <w:trHeight w:val="1335"/>
                <w:jc w:val="center"/>
              </w:trPr>
              <w:tc>
                <w:tcPr>
                  <w:tcW w:w="1622" w:type="dxa"/>
                  <w:tcBorders>
                    <w:top w:val="single" w:sz="8" w:space="0" w:color="auto"/>
                    <w:left w:val="single" w:sz="8" w:space="0" w:color="auto"/>
                    <w:bottom w:val="single" w:sz="8" w:space="0" w:color="auto"/>
                    <w:right w:val="single" w:sz="8" w:space="0" w:color="auto"/>
                  </w:tcBorders>
                </w:tcPr>
                <w:p w14:paraId="490AF38E" w14:textId="77777777" w:rsidR="00E561E0" w:rsidRDefault="00E561E0" w:rsidP="00F159C5">
                  <w:pPr>
                    <w:rPr>
                      <w:rFonts w:ascii="Century Gothic" w:eastAsia="Century Gothic" w:hAnsi="Century Gothic" w:cs="Century Gothic"/>
                      <w:b/>
                      <w:bCs/>
                    </w:rPr>
                  </w:pPr>
                  <w:r w:rsidRPr="4B34B840">
                    <w:rPr>
                      <w:rFonts w:ascii="Century Gothic" w:eastAsia="Century Gothic" w:hAnsi="Century Gothic" w:cs="Century Gothic"/>
                      <w:b/>
                      <w:bCs/>
                    </w:rPr>
                    <w:t xml:space="preserve"> </w:t>
                  </w:r>
                </w:p>
                <w:p w14:paraId="442E6B1F" w14:textId="77777777" w:rsidR="00E561E0" w:rsidRDefault="00E561E0" w:rsidP="00F159C5">
                  <w:pPr>
                    <w:rPr>
                      <w:rFonts w:ascii="Century Gothic" w:eastAsia="Century Gothic" w:hAnsi="Century Gothic" w:cs="Century Gothic"/>
                      <w:b/>
                      <w:bCs/>
                    </w:rPr>
                  </w:pPr>
                  <w:r w:rsidRPr="4B34B840">
                    <w:rPr>
                      <w:rFonts w:ascii="Century Gothic" w:eastAsia="Century Gothic" w:hAnsi="Century Gothic" w:cs="Century Gothic"/>
                      <w:b/>
                      <w:bCs/>
                    </w:rPr>
                    <w:t>/-at/</w:t>
                  </w:r>
                </w:p>
                <w:p w14:paraId="43D06A9D" w14:textId="77777777" w:rsidR="00E561E0" w:rsidRDefault="00E561E0" w:rsidP="00F159C5">
                  <w:pPr>
                    <w:rPr>
                      <w:rFonts w:ascii="Century Gothic" w:eastAsia="Century Gothic" w:hAnsi="Century Gothic" w:cs="Century Gothic"/>
                    </w:rPr>
                  </w:pPr>
                  <w:r w:rsidRPr="4B34B840">
                    <w:rPr>
                      <w:rFonts w:ascii="Century Gothic" w:eastAsia="Century Gothic" w:hAnsi="Century Gothic" w:cs="Century Gothic"/>
                    </w:rPr>
                    <w:t>bat</w:t>
                  </w:r>
                </w:p>
              </w:tc>
              <w:tc>
                <w:tcPr>
                  <w:tcW w:w="5845" w:type="dxa"/>
                  <w:tcBorders>
                    <w:top w:val="single" w:sz="8" w:space="0" w:color="auto"/>
                    <w:left w:val="single" w:sz="8" w:space="0" w:color="auto"/>
                    <w:bottom w:val="single" w:sz="8" w:space="0" w:color="auto"/>
                    <w:right w:val="single" w:sz="8" w:space="0" w:color="auto"/>
                  </w:tcBorders>
                </w:tcPr>
                <w:p w14:paraId="2D96E785" w14:textId="77777777" w:rsidR="00E561E0" w:rsidRDefault="00E561E0" w:rsidP="00F159C5">
                  <w:pPr>
                    <w:rPr>
                      <w:rFonts w:ascii="Century Gothic" w:eastAsia="Century Gothic" w:hAnsi="Century Gothic" w:cs="Century Gothic"/>
                    </w:rPr>
                  </w:pPr>
                  <w:r w:rsidRPr="4B34B840">
                    <w:rPr>
                      <w:rFonts w:ascii="Century Gothic" w:eastAsia="Century Gothic" w:hAnsi="Century Gothic" w:cs="Century Gothic"/>
                      <w:b/>
                      <w:bCs/>
                    </w:rPr>
                    <w:t xml:space="preserve"> </w:t>
                  </w:r>
                  <w:r>
                    <w:rPr>
                      <w:noProof/>
                    </w:rPr>
                    <w:drawing>
                      <wp:inline distT="0" distB="0" distL="0" distR="0" wp14:anchorId="051832B7" wp14:editId="0C5E48B0">
                        <wp:extent cx="3455976" cy="733425"/>
                        <wp:effectExtent l="0" t="0" r="0" b="0"/>
                        <wp:docPr id="918327940" name="Imagen 918327940" descr="Cuatro ilustraciones: una campana, un gato, una alfombra y un ratón. " title="Ilustración de varios elemen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extLst>
                                    <a:ext uri="{28A0092B-C50C-407E-A947-70E740481C1C}">
                                      <a14:useLocalDpi xmlns:a14="http://schemas.microsoft.com/office/drawing/2010/main" val="0"/>
                                    </a:ext>
                                  </a:extLst>
                                </a:blip>
                                <a:stretch>
                                  <a:fillRect/>
                                </a:stretch>
                              </pic:blipFill>
                              <pic:spPr>
                                <a:xfrm>
                                  <a:off x="0" y="0"/>
                                  <a:ext cx="3455976" cy="733425"/>
                                </a:xfrm>
                                <a:prstGeom prst="rect">
                                  <a:avLst/>
                                </a:prstGeom>
                              </pic:spPr>
                            </pic:pic>
                          </a:graphicData>
                        </a:graphic>
                      </wp:inline>
                    </w:drawing>
                  </w:r>
                </w:p>
              </w:tc>
            </w:tr>
            <w:tr w:rsidR="00E561E0" w14:paraId="251FCB17" w14:textId="77777777" w:rsidTr="00F159C5">
              <w:trPr>
                <w:trHeight w:val="1861"/>
                <w:jc w:val="center"/>
              </w:trPr>
              <w:tc>
                <w:tcPr>
                  <w:tcW w:w="1622" w:type="dxa"/>
                  <w:tcBorders>
                    <w:top w:val="single" w:sz="8" w:space="0" w:color="auto"/>
                    <w:left w:val="single" w:sz="8" w:space="0" w:color="auto"/>
                    <w:bottom w:val="single" w:sz="8" w:space="0" w:color="auto"/>
                    <w:right w:val="single" w:sz="8" w:space="0" w:color="auto"/>
                  </w:tcBorders>
                </w:tcPr>
                <w:p w14:paraId="60F9B3F8" w14:textId="77777777" w:rsidR="00E561E0" w:rsidRDefault="00E561E0" w:rsidP="00F159C5">
                  <w:pPr>
                    <w:rPr>
                      <w:rFonts w:ascii="Century Gothic" w:eastAsia="Century Gothic" w:hAnsi="Century Gothic" w:cs="Century Gothic"/>
                      <w:b/>
                      <w:bCs/>
                    </w:rPr>
                  </w:pPr>
                </w:p>
                <w:p w14:paraId="667A168B" w14:textId="77777777" w:rsidR="00E561E0" w:rsidRDefault="00E561E0" w:rsidP="00F159C5">
                  <w:pPr>
                    <w:rPr>
                      <w:rFonts w:ascii="Century Gothic" w:eastAsia="Century Gothic" w:hAnsi="Century Gothic" w:cs="Century Gothic"/>
                      <w:b/>
                      <w:bCs/>
                    </w:rPr>
                  </w:pPr>
                  <w:r w:rsidRPr="4B34B840">
                    <w:rPr>
                      <w:rFonts w:ascii="Century Gothic" w:eastAsia="Century Gothic" w:hAnsi="Century Gothic" w:cs="Century Gothic"/>
                      <w:b/>
                      <w:bCs/>
                    </w:rPr>
                    <w:t>/-op/</w:t>
                  </w:r>
                </w:p>
                <w:p w14:paraId="74BFD073" w14:textId="77777777" w:rsidR="00E561E0" w:rsidRDefault="00E561E0" w:rsidP="00F159C5">
                  <w:pPr>
                    <w:rPr>
                      <w:rFonts w:ascii="Century Gothic" w:eastAsia="Century Gothic" w:hAnsi="Century Gothic" w:cs="Century Gothic"/>
                      <w:b/>
                      <w:bCs/>
                    </w:rPr>
                  </w:pPr>
                  <w:r w:rsidRPr="4B34B840">
                    <w:rPr>
                      <w:rFonts w:ascii="Century Gothic" w:eastAsia="Century Gothic" w:hAnsi="Century Gothic" w:cs="Century Gothic"/>
                      <w:b/>
                      <w:bCs/>
                    </w:rPr>
                    <w:t>top</w:t>
                  </w:r>
                </w:p>
              </w:tc>
              <w:tc>
                <w:tcPr>
                  <w:tcW w:w="5845" w:type="dxa"/>
                  <w:tcBorders>
                    <w:top w:val="single" w:sz="8" w:space="0" w:color="auto"/>
                    <w:left w:val="single" w:sz="8" w:space="0" w:color="auto"/>
                    <w:bottom w:val="single" w:sz="8" w:space="0" w:color="auto"/>
                    <w:right w:val="single" w:sz="8" w:space="0" w:color="auto"/>
                  </w:tcBorders>
                </w:tcPr>
                <w:p w14:paraId="7DACB293" w14:textId="77777777" w:rsidR="00E561E0" w:rsidRDefault="00E561E0" w:rsidP="00F159C5">
                  <w:pPr>
                    <w:rPr>
                      <w:rFonts w:ascii="Century Gothic" w:eastAsia="Century Gothic" w:hAnsi="Century Gothic" w:cs="Century Gothic"/>
                      <w:b/>
                      <w:bCs/>
                    </w:rPr>
                  </w:pPr>
                </w:p>
                <w:p w14:paraId="654BB9B2" w14:textId="77777777" w:rsidR="00E561E0" w:rsidRDefault="00E561E0" w:rsidP="00F159C5">
                  <w:pPr>
                    <w:rPr>
                      <w:rFonts w:ascii="Century Gothic" w:eastAsia="Century Gothic" w:hAnsi="Century Gothic" w:cs="Century Gothic"/>
                    </w:rPr>
                  </w:pPr>
                  <w:r>
                    <w:rPr>
                      <w:noProof/>
                    </w:rPr>
                    <w:drawing>
                      <wp:inline distT="0" distB="0" distL="0" distR="0" wp14:anchorId="18172FE1" wp14:editId="4C947718">
                        <wp:extent cx="3562350" cy="770758"/>
                        <wp:effectExtent l="0" t="0" r="0" b="0"/>
                        <wp:docPr id="995813065" name="Imagen 995813065" descr="Cuatro ilustraciones: un hacha, un palopiso, una aguja entrando en un globo y un termometro. " title="Ilustración de varios elemen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extLst>
                                    <a:ext uri="{28A0092B-C50C-407E-A947-70E740481C1C}">
                                      <a14:useLocalDpi xmlns:a14="http://schemas.microsoft.com/office/drawing/2010/main" val="0"/>
                                    </a:ext>
                                  </a:extLst>
                                </a:blip>
                                <a:stretch>
                                  <a:fillRect/>
                                </a:stretch>
                              </pic:blipFill>
                              <pic:spPr>
                                <a:xfrm>
                                  <a:off x="0" y="0"/>
                                  <a:ext cx="3562350" cy="770758"/>
                                </a:xfrm>
                                <a:prstGeom prst="rect">
                                  <a:avLst/>
                                </a:prstGeom>
                              </pic:spPr>
                            </pic:pic>
                          </a:graphicData>
                        </a:graphic>
                      </wp:inline>
                    </w:drawing>
                  </w:r>
                </w:p>
              </w:tc>
            </w:tr>
            <w:tr w:rsidR="00E561E0" w14:paraId="0F33A3F9" w14:textId="77777777" w:rsidTr="00F159C5">
              <w:trPr>
                <w:trHeight w:val="1477"/>
                <w:jc w:val="center"/>
              </w:trPr>
              <w:tc>
                <w:tcPr>
                  <w:tcW w:w="1622" w:type="dxa"/>
                  <w:tcBorders>
                    <w:top w:val="single" w:sz="8" w:space="0" w:color="auto"/>
                    <w:left w:val="single" w:sz="8" w:space="0" w:color="auto"/>
                    <w:bottom w:val="single" w:sz="8" w:space="0" w:color="auto"/>
                    <w:right w:val="single" w:sz="8" w:space="0" w:color="auto"/>
                  </w:tcBorders>
                </w:tcPr>
                <w:p w14:paraId="4FBEFAA2" w14:textId="77777777" w:rsidR="00E561E0" w:rsidRDefault="00E561E0" w:rsidP="00F159C5">
                  <w:pPr>
                    <w:rPr>
                      <w:rFonts w:ascii="Century Gothic" w:eastAsia="Century Gothic" w:hAnsi="Century Gothic" w:cs="Century Gothic"/>
                      <w:b/>
                      <w:bCs/>
                    </w:rPr>
                  </w:pPr>
                  <w:r w:rsidRPr="4B34B840">
                    <w:rPr>
                      <w:rFonts w:ascii="Century Gothic" w:eastAsia="Century Gothic" w:hAnsi="Century Gothic" w:cs="Century Gothic"/>
                      <w:b/>
                      <w:bCs/>
                    </w:rPr>
                    <w:t xml:space="preserve"> </w:t>
                  </w:r>
                </w:p>
                <w:p w14:paraId="6CA20B6A" w14:textId="77777777" w:rsidR="00E561E0" w:rsidRDefault="00E561E0" w:rsidP="00F159C5">
                  <w:pPr>
                    <w:rPr>
                      <w:rFonts w:ascii="Century Gothic" w:eastAsia="Century Gothic" w:hAnsi="Century Gothic" w:cs="Century Gothic"/>
                      <w:b/>
                      <w:bCs/>
                    </w:rPr>
                  </w:pPr>
                  <w:r w:rsidRPr="4B34B840">
                    <w:rPr>
                      <w:rFonts w:ascii="Century Gothic" w:eastAsia="Century Gothic" w:hAnsi="Century Gothic" w:cs="Century Gothic"/>
                      <w:b/>
                      <w:bCs/>
                    </w:rPr>
                    <w:t>/ -ap/</w:t>
                  </w:r>
                </w:p>
                <w:p w14:paraId="1F9CD74C" w14:textId="77777777" w:rsidR="00E561E0" w:rsidRDefault="00E561E0" w:rsidP="00F159C5">
                  <w:pPr>
                    <w:rPr>
                      <w:rFonts w:ascii="Century Gothic" w:eastAsia="Century Gothic" w:hAnsi="Century Gothic" w:cs="Century Gothic"/>
                    </w:rPr>
                  </w:pPr>
                  <w:r w:rsidRPr="4B34B840">
                    <w:rPr>
                      <w:rFonts w:ascii="Century Gothic" w:eastAsia="Century Gothic" w:hAnsi="Century Gothic" w:cs="Century Gothic"/>
                    </w:rPr>
                    <w:t>tap</w:t>
                  </w:r>
                </w:p>
              </w:tc>
              <w:tc>
                <w:tcPr>
                  <w:tcW w:w="5845" w:type="dxa"/>
                  <w:tcBorders>
                    <w:top w:val="single" w:sz="8" w:space="0" w:color="auto"/>
                    <w:left w:val="single" w:sz="8" w:space="0" w:color="auto"/>
                    <w:bottom w:val="single" w:sz="8" w:space="0" w:color="auto"/>
                    <w:right w:val="single" w:sz="8" w:space="0" w:color="auto"/>
                  </w:tcBorders>
                </w:tcPr>
                <w:p w14:paraId="5EFC46C4" w14:textId="77777777" w:rsidR="00E561E0" w:rsidRDefault="00E561E0" w:rsidP="00F159C5">
                  <w:pPr>
                    <w:jc w:val="center"/>
                    <w:rPr>
                      <w:rFonts w:ascii="Century Gothic" w:eastAsia="Century Gothic" w:hAnsi="Century Gothic" w:cs="Century Gothic"/>
                      <w:b/>
                      <w:bCs/>
                    </w:rPr>
                  </w:pPr>
                  <w:r>
                    <w:rPr>
                      <w:noProof/>
                    </w:rPr>
                    <w:drawing>
                      <wp:inline distT="0" distB="0" distL="0" distR="0" wp14:anchorId="76A9C1EF" wp14:editId="6981F571">
                        <wp:extent cx="3592488" cy="733425"/>
                        <wp:effectExtent l="0" t="0" r="8255" b="0"/>
                        <wp:docPr id="512640331" name="Imagen 512640331" descr="Cuatro ilustraciones: un mapa, un bocin, una mano chasqueando dedos y una gorra. " title="Ilustración de varios elemen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extLst>
                                    <a:ext uri="{28A0092B-C50C-407E-A947-70E740481C1C}">
                                      <a14:useLocalDpi xmlns:a14="http://schemas.microsoft.com/office/drawing/2010/main" val="0"/>
                                    </a:ext>
                                  </a:extLst>
                                </a:blip>
                                <a:stretch>
                                  <a:fillRect/>
                                </a:stretch>
                              </pic:blipFill>
                              <pic:spPr>
                                <a:xfrm>
                                  <a:off x="0" y="0"/>
                                  <a:ext cx="3592488" cy="733425"/>
                                </a:xfrm>
                                <a:prstGeom prst="rect">
                                  <a:avLst/>
                                </a:prstGeom>
                              </pic:spPr>
                            </pic:pic>
                          </a:graphicData>
                        </a:graphic>
                      </wp:inline>
                    </w:drawing>
                  </w:r>
                  <w:r w:rsidRPr="4B34B840">
                    <w:rPr>
                      <w:rFonts w:ascii="Century Gothic" w:eastAsia="Century Gothic" w:hAnsi="Century Gothic" w:cs="Century Gothic"/>
                      <w:b/>
                      <w:bCs/>
                    </w:rPr>
                    <w:t xml:space="preserve"> </w:t>
                  </w:r>
                </w:p>
              </w:tc>
            </w:tr>
            <w:tr w:rsidR="00E561E0" w14:paraId="75FB81FC" w14:textId="77777777" w:rsidTr="00F159C5">
              <w:trPr>
                <w:trHeight w:val="1619"/>
                <w:jc w:val="center"/>
              </w:trPr>
              <w:tc>
                <w:tcPr>
                  <w:tcW w:w="1622" w:type="dxa"/>
                  <w:tcBorders>
                    <w:top w:val="single" w:sz="8" w:space="0" w:color="auto"/>
                    <w:left w:val="single" w:sz="8" w:space="0" w:color="auto"/>
                    <w:bottom w:val="single" w:sz="8" w:space="0" w:color="auto"/>
                    <w:right w:val="single" w:sz="8" w:space="0" w:color="auto"/>
                  </w:tcBorders>
                </w:tcPr>
                <w:p w14:paraId="4B2647F8" w14:textId="77777777" w:rsidR="00E561E0" w:rsidRDefault="00E561E0" w:rsidP="00F159C5">
                  <w:pPr>
                    <w:jc w:val="center"/>
                    <w:rPr>
                      <w:rFonts w:ascii="Century Gothic" w:eastAsia="Century Gothic" w:hAnsi="Century Gothic" w:cs="Century Gothic"/>
                      <w:b/>
                      <w:bCs/>
                    </w:rPr>
                  </w:pPr>
                  <w:r w:rsidRPr="4B34B840">
                    <w:rPr>
                      <w:rFonts w:ascii="Century Gothic" w:eastAsia="Century Gothic" w:hAnsi="Century Gothic" w:cs="Century Gothic"/>
                      <w:b/>
                      <w:bCs/>
                    </w:rPr>
                    <w:lastRenderedPageBreak/>
                    <w:t xml:space="preserve"> </w:t>
                  </w:r>
                </w:p>
                <w:p w14:paraId="16A3DDFF" w14:textId="77777777" w:rsidR="00E561E0" w:rsidRDefault="00E561E0" w:rsidP="00F159C5">
                  <w:pPr>
                    <w:rPr>
                      <w:rFonts w:ascii="Century Gothic" w:eastAsia="Century Gothic" w:hAnsi="Century Gothic" w:cs="Century Gothic"/>
                      <w:b/>
                      <w:bCs/>
                    </w:rPr>
                  </w:pPr>
                  <w:r w:rsidRPr="4B34B840">
                    <w:rPr>
                      <w:rFonts w:ascii="Century Gothic" w:eastAsia="Century Gothic" w:hAnsi="Century Gothic" w:cs="Century Gothic"/>
                      <w:b/>
                      <w:bCs/>
                    </w:rPr>
                    <w:t>/ -am/</w:t>
                  </w:r>
                </w:p>
                <w:p w14:paraId="27883E81" w14:textId="77777777" w:rsidR="00E561E0" w:rsidRDefault="00E561E0" w:rsidP="00F159C5">
                  <w:pPr>
                    <w:rPr>
                      <w:rFonts w:ascii="Century Gothic" w:eastAsia="Century Gothic" w:hAnsi="Century Gothic" w:cs="Century Gothic"/>
                    </w:rPr>
                  </w:pPr>
                  <w:r w:rsidRPr="4B34B840">
                    <w:rPr>
                      <w:rFonts w:ascii="Century Gothic" w:eastAsia="Century Gothic" w:hAnsi="Century Gothic" w:cs="Century Gothic"/>
                    </w:rPr>
                    <w:t xml:space="preserve">Sam </w:t>
                  </w:r>
                </w:p>
              </w:tc>
              <w:tc>
                <w:tcPr>
                  <w:tcW w:w="5845" w:type="dxa"/>
                  <w:tcBorders>
                    <w:top w:val="single" w:sz="8" w:space="0" w:color="auto"/>
                    <w:left w:val="single" w:sz="8" w:space="0" w:color="auto"/>
                    <w:bottom w:val="single" w:sz="8" w:space="0" w:color="auto"/>
                    <w:right w:val="single" w:sz="8" w:space="0" w:color="auto"/>
                  </w:tcBorders>
                </w:tcPr>
                <w:p w14:paraId="30D29D8D" w14:textId="77777777" w:rsidR="00E561E0" w:rsidRDefault="00E561E0" w:rsidP="00F159C5">
                  <w:pPr>
                    <w:jc w:val="center"/>
                    <w:rPr>
                      <w:rFonts w:ascii="Century Gothic" w:eastAsia="Century Gothic" w:hAnsi="Century Gothic" w:cs="Century Gothic"/>
                      <w:b/>
                      <w:bCs/>
                    </w:rPr>
                  </w:pPr>
                  <w:r w:rsidRPr="4B34B840">
                    <w:rPr>
                      <w:rFonts w:ascii="Century Gothic" w:eastAsia="Century Gothic" w:hAnsi="Century Gothic" w:cs="Century Gothic"/>
                      <w:b/>
                      <w:bCs/>
                    </w:rPr>
                    <w:t xml:space="preserve"> </w:t>
                  </w:r>
                </w:p>
                <w:p w14:paraId="1AF2F707" w14:textId="77777777" w:rsidR="00E561E0" w:rsidRDefault="00E561E0" w:rsidP="00F159C5">
                  <w:pPr>
                    <w:rPr>
                      <w:rFonts w:ascii="Century Gothic" w:eastAsia="Century Gothic" w:hAnsi="Century Gothic" w:cs="Century Gothic"/>
                    </w:rPr>
                  </w:pPr>
                  <w:r>
                    <w:rPr>
                      <w:noProof/>
                    </w:rPr>
                    <w:drawing>
                      <wp:inline distT="0" distB="0" distL="0" distR="0" wp14:anchorId="39B1E790" wp14:editId="790D4E49">
                        <wp:extent cx="3800475" cy="820870"/>
                        <wp:effectExtent l="0" t="0" r="0" b="0"/>
                        <wp:docPr id="974785931" name="Imagen 974785931" descr="Cuatro ilustraciones: un baso de mermelada, una almeja, el ala de un cisne y un carnero. " title="Ilustración de varios elemen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extLst>
                                    <a:ext uri="{28A0092B-C50C-407E-A947-70E740481C1C}">
                                      <a14:useLocalDpi xmlns:a14="http://schemas.microsoft.com/office/drawing/2010/main" val="0"/>
                                    </a:ext>
                                  </a:extLst>
                                </a:blip>
                                <a:stretch>
                                  <a:fillRect/>
                                </a:stretch>
                              </pic:blipFill>
                              <pic:spPr>
                                <a:xfrm>
                                  <a:off x="0" y="0"/>
                                  <a:ext cx="3800475" cy="820870"/>
                                </a:xfrm>
                                <a:prstGeom prst="rect">
                                  <a:avLst/>
                                </a:prstGeom>
                              </pic:spPr>
                            </pic:pic>
                          </a:graphicData>
                        </a:graphic>
                      </wp:inline>
                    </w:drawing>
                  </w:r>
                </w:p>
              </w:tc>
            </w:tr>
          </w:tbl>
          <w:p w14:paraId="4CB69476" w14:textId="77777777" w:rsidR="00E561E0" w:rsidRDefault="00E561E0" w:rsidP="00F159C5">
            <w:pPr>
              <w:spacing w:line="259" w:lineRule="auto"/>
              <w:jc w:val="center"/>
              <w:rPr>
                <w:rFonts w:ascii="Times New Roman" w:eastAsia="Times New Roman" w:hAnsi="Times New Roman" w:cs="Times New Roman"/>
              </w:rPr>
            </w:pPr>
          </w:p>
          <w:p w14:paraId="136A4CB6" w14:textId="77777777" w:rsidR="00E561E0" w:rsidRDefault="00E561E0" w:rsidP="00F159C5">
            <w:pPr>
              <w:spacing w:line="259" w:lineRule="auto"/>
              <w:jc w:val="center"/>
              <w:rPr>
                <w:rFonts w:ascii="Times New Roman" w:eastAsia="Times New Roman" w:hAnsi="Times New Roman" w:cs="Times New Roman"/>
              </w:rPr>
            </w:pPr>
            <w:r w:rsidRPr="4B34B840">
              <w:rPr>
                <w:rFonts w:ascii="Times New Roman" w:eastAsia="Times New Roman" w:hAnsi="Times New Roman" w:cs="Times New Roman"/>
              </w:rPr>
              <w:t>Answer Key</w:t>
            </w:r>
          </w:p>
          <w:p w14:paraId="700D8D6C" w14:textId="77777777" w:rsidR="00E561E0" w:rsidRPr="00A369FF" w:rsidRDefault="00E561E0" w:rsidP="00B12CC2">
            <w:pPr>
              <w:pStyle w:val="Prrafodelista"/>
              <w:numPr>
                <w:ilvl w:val="0"/>
                <w:numId w:val="41"/>
              </w:numPr>
              <w:spacing w:line="360" w:lineRule="auto"/>
              <w:rPr>
                <w:rFonts w:ascii="Times New Roman" w:eastAsia="Times New Roman" w:hAnsi="Times New Roman" w:cs="Times New Roman"/>
              </w:rPr>
            </w:pPr>
            <w:r w:rsidRPr="00A369FF">
              <w:rPr>
                <w:rFonts w:ascii="Times New Roman" w:eastAsia="Times New Roman" w:hAnsi="Times New Roman" w:cs="Times New Roman"/>
              </w:rPr>
              <w:t>car</w:t>
            </w:r>
          </w:p>
          <w:p w14:paraId="52F767FC" w14:textId="77777777" w:rsidR="00E561E0" w:rsidRPr="00A369FF" w:rsidRDefault="00E561E0" w:rsidP="00B12CC2">
            <w:pPr>
              <w:pStyle w:val="Prrafodelista"/>
              <w:numPr>
                <w:ilvl w:val="0"/>
                <w:numId w:val="41"/>
              </w:numPr>
              <w:spacing w:line="360" w:lineRule="auto"/>
              <w:rPr>
                <w:rFonts w:ascii="Times New Roman" w:eastAsia="Times New Roman" w:hAnsi="Times New Roman" w:cs="Times New Roman"/>
              </w:rPr>
            </w:pPr>
            <w:r w:rsidRPr="00A369FF">
              <w:rPr>
                <w:rFonts w:ascii="Times New Roman" w:eastAsia="Times New Roman" w:hAnsi="Times New Roman" w:cs="Times New Roman"/>
              </w:rPr>
              <w:t>bell</w:t>
            </w:r>
          </w:p>
          <w:p w14:paraId="785D2335" w14:textId="77777777" w:rsidR="00E561E0" w:rsidRPr="00A369FF" w:rsidRDefault="00E561E0" w:rsidP="00B12CC2">
            <w:pPr>
              <w:pStyle w:val="Prrafodelista"/>
              <w:numPr>
                <w:ilvl w:val="0"/>
                <w:numId w:val="41"/>
              </w:numPr>
              <w:spacing w:line="360" w:lineRule="auto"/>
              <w:rPr>
                <w:rFonts w:ascii="Times New Roman" w:eastAsia="Times New Roman" w:hAnsi="Times New Roman" w:cs="Times New Roman"/>
              </w:rPr>
            </w:pPr>
            <w:r w:rsidRPr="00A369FF">
              <w:rPr>
                <w:rFonts w:ascii="Times New Roman" w:eastAsia="Times New Roman" w:hAnsi="Times New Roman" w:cs="Times New Roman"/>
              </w:rPr>
              <w:t>hot</w:t>
            </w:r>
          </w:p>
          <w:p w14:paraId="281CA157" w14:textId="77777777" w:rsidR="00E561E0" w:rsidRPr="00A369FF" w:rsidRDefault="00E561E0" w:rsidP="00B12CC2">
            <w:pPr>
              <w:pStyle w:val="Prrafodelista"/>
              <w:numPr>
                <w:ilvl w:val="0"/>
                <w:numId w:val="41"/>
              </w:numPr>
              <w:spacing w:line="360" w:lineRule="auto"/>
              <w:rPr>
                <w:rFonts w:ascii="Times New Roman" w:eastAsia="Times New Roman" w:hAnsi="Times New Roman" w:cs="Times New Roman"/>
              </w:rPr>
            </w:pPr>
            <w:r w:rsidRPr="00A369FF">
              <w:rPr>
                <w:rFonts w:ascii="Times New Roman" w:eastAsia="Times New Roman" w:hAnsi="Times New Roman" w:cs="Times New Roman"/>
              </w:rPr>
              <w:t>beep</w:t>
            </w:r>
          </w:p>
          <w:p w14:paraId="6D664E76" w14:textId="77777777" w:rsidR="00E561E0" w:rsidRPr="00A369FF" w:rsidRDefault="00E561E0" w:rsidP="00B12CC2">
            <w:pPr>
              <w:pStyle w:val="Prrafodelista"/>
              <w:numPr>
                <w:ilvl w:val="0"/>
                <w:numId w:val="41"/>
              </w:numPr>
              <w:spacing w:line="360" w:lineRule="auto"/>
              <w:rPr>
                <w:rFonts w:ascii="Times New Roman" w:eastAsia="Times New Roman" w:hAnsi="Times New Roman" w:cs="Times New Roman"/>
              </w:rPr>
            </w:pPr>
            <w:r w:rsidRPr="00A369FF">
              <w:rPr>
                <w:rFonts w:ascii="Times New Roman" w:eastAsia="Times New Roman" w:hAnsi="Times New Roman" w:cs="Times New Roman"/>
              </w:rPr>
              <w:t>wing</w:t>
            </w:r>
          </w:p>
          <w:p w14:paraId="08DCE621" w14:textId="77777777" w:rsidR="00E561E0" w:rsidRPr="00A369FF" w:rsidRDefault="00E561E0" w:rsidP="00F159C5">
            <w:pPr>
              <w:spacing w:line="259" w:lineRule="auto"/>
              <w:rPr>
                <w:rFonts w:ascii="Arial" w:hAnsi="Arial" w:cs="Arial"/>
                <w:bCs/>
              </w:rPr>
            </w:pPr>
            <w:r w:rsidRPr="0006214C">
              <w:rPr>
                <w:rFonts w:ascii="Arial" w:hAnsi="Arial" w:cs="Arial"/>
                <w:bCs/>
              </w:rPr>
              <w:t xml:space="preserve">Students identify the one that doesn´t rhyme by circling the picture. See </w:t>
            </w:r>
            <w:r w:rsidRPr="00D11DD5">
              <w:rPr>
                <w:rFonts w:ascii="Arial" w:hAnsi="Arial" w:cs="Arial"/>
                <w:b/>
                <w:bCs/>
              </w:rPr>
              <w:t>annex 3</w:t>
            </w:r>
          </w:p>
        </w:tc>
        <w:tc>
          <w:tcPr>
            <w:tcW w:w="959" w:type="dxa"/>
            <w:tcBorders>
              <w:bottom w:val="single" w:sz="4" w:space="0" w:color="auto"/>
            </w:tcBorders>
          </w:tcPr>
          <w:p w14:paraId="1D752AC6" w14:textId="77777777" w:rsidR="00E561E0" w:rsidRDefault="00E561E0" w:rsidP="00F159C5">
            <w:pPr>
              <w:pStyle w:val="NormalWeb"/>
              <w:spacing w:line="360" w:lineRule="auto"/>
              <w:rPr>
                <w:rFonts w:ascii="Arial" w:hAnsi="Arial" w:cs="Arial"/>
                <w:sz w:val="18"/>
                <w:szCs w:val="18"/>
              </w:rPr>
            </w:pPr>
            <w:r>
              <w:rPr>
                <w:rFonts w:ascii="Arial" w:hAnsi="Arial" w:cs="Arial"/>
                <w:sz w:val="18"/>
                <w:szCs w:val="18"/>
              </w:rPr>
              <w:lastRenderedPageBreak/>
              <w:t>40 minutes</w:t>
            </w:r>
          </w:p>
          <w:p w14:paraId="32F6BCE8" w14:textId="77777777" w:rsidR="00E561E0" w:rsidRDefault="00E561E0" w:rsidP="00F159C5">
            <w:pPr>
              <w:pStyle w:val="NormalWeb"/>
              <w:spacing w:line="360" w:lineRule="auto"/>
              <w:rPr>
                <w:rFonts w:ascii="Arial" w:hAnsi="Arial" w:cs="Arial"/>
                <w:sz w:val="18"/>
                <w:szCs w:val="18"/>
              </w:rPr>
            </w:pPr>
          </w:p>
        </w:tc>
      </w:tr>
      <w:tr w:rsidR="00E561E0" w:rsidRPr="008E6CDD" w14:paraId="08FBC2B8" w14:textId="77777777" w:rsidTr="00F159C5">
        <w:trPr>
          <w:trHeight w:val="1271"/>
          <w:jc w:val="center"/>
        </w:trPr>
        <w:tc>
          <w:tcPr>
            <w:tcW w:w="2689" w:type="dxa"/>
            <w:tcBorders>
              <w:bottom w:val="single" w:sz="4" w:space="0" w:color="auto"/>
            </w:tcBorders>
          </w:tcPr>
          <w:p w14:paraId="7A2CDD66" w14:textId="56AC2176" w:rsidR="00E561E0" w:rsidRPr="00A81C98" w:rsidRDefault="00E561E0" w:rsidP="00F159C5">
            <w:pPr>
              <w:rPr>
                <w:rFonts w:ascii="Arial" w:hAnsi="Arial" w:cs="Arial"/>
              </w:rPr>
            </w:pPr>
            <w:r w:rsidRPr="00A81C98">
              <w:rPr>
                <w:rFonts w:ascii="Arial" w:hAnsi="Arial" w:cs="Arial"/>
                <w:b/>
              </w:rPr>
              <w:lastRenderedPageBreak/>
              <w:t xml:space="preserve">SP.2. </w:t>
            </w:r>
            <w:r w:rsidR="0005518B">
              <w:rPr>
                <w:rFonts w:ascii="Arial" w:hAnsi="Arial" w:cs="Arial"/>
              </w:rPr>
              <w:t>t</w:t>
            </w:r>
            <w:r w:rsidRPr="00A81C98">
              <w:rPr>
                <w:rFonts w:ascii="Arial" w:hAnsi="Arial" w:cs="Arial"/>
              </w:rPr>
              <w:t>alks about a familiar topic in a short presentation.</w:t>
            </w:r>
          </w:p>
          <w:p w14:paraId="26369D0C" w14:textId="77777777" w:rsidR="00E561E0" w:rsidRDefault="00E561E0" w:rsidP="00F159C5">
            <w:pPr>
              <w:rPr>
                <w:rFonts w:ascii="Arial" w:hAnsi="Arial" w:cs="Arial"/>
              </w:rPr>
            </w:pPr>
          </w:p>
          <w:p w14:paraId="1833AD1A" w14:textId="77777777" w:rsidR="00E561E0" w:rsidRDefault="00E561E0" w:rsidP="00F159C5">
            <w:pPr>
              <w:rPr>
                <w:rFonts w:ascii="Arial" w:hAnsi="Arial" w:cs="Arial"/>
              </w:rPr>
            </w:pPr>
          </w:p>
          <w:p w14:paraId="11848CD3" w14:textId="77777777" w:rsidR="00E561E0" w:rsidRDefault="00E561E0" w:rsidP="00F159C5">
            <w:pPr>
              <w:rPr>
                <w:rFonts w:ascii="Arial" w:hAnsi="Arial" w:cs="Arial"/>
              </w:rPr>
            </w:pPr>
          </w:p>
          <w:p w14:paraId="251B2DFB" w14:textId="77777777" w:rsidR="00E561E0" w:rsidRDefault="00E561E0" w:rsidP="00F159C5">
            <w:pPr>
              <w:rPr>
                <w:rFonts w:ascii="Arial" w:hAnsi="Arial" w:cs="Arial"/>
              </w:rPr>
            </w:pPr>
          </w:p>
          <w:p w14:paraId="1EBFB9EC" w14:textId="77777777" w:rsidR="00E561E0" w:rsidRPr="00A81C98" w:rsidRDefault="00E561E0" w:rsidP="00F159C5">
            <w:pPr>
              <w:rPr>
                <w:rFonts w:ascii="Arial" w:hAnsi="Arial" w:cs="Arial"/>
              </w:rPr>
            </w:pPr>
            <w:r w:rsidRPr="00A81C98">
              <w:rPr>
                <w:rFonts w:ascii="Arial" w:hAnsi="Arial" w:cs="Arial"/>
              </w:rPr>
              <w:lastRenderedPageBreak/>
              <w:t xml:space="preserve">Indicators: </w:t>
            </w:r>
          </w:p>
          <w:p w14:paraId="3C4C4E01" w14:textId="77777777" w:rsidR="00E561E0" w:rsidRDefault="00E561E0" w:rsidP="00F159C5">
            <w:pPr>
              <w:rPr>
                <w:rFonts w:ascii="Arial" w:eastAsia="Times New Roman" w:hAnsi="Arial" w:cs="Arial"/>
                <w:b/>
                <w:sz w:val="24"/>
                <w:szCs w:val="24"/>
                <w:lang w:eastAsia="es-CR"/>
              </w:rPr>
            </w:pPr>
          </w:p>
          <w:p w14:paraId="565949D7" w14:textId="77777777" w:rsidR="00E561E0" w:rsidRDefault="00E561E0" w:rsidP="00F159C5">
            <w:pPr>
              <w:rPr>
                <w:rFonts w:ascii="Arial" w:eastAsia="Times New Roman" w:hAnsi="Arial" w:cs="Arial"/>
                <w:b/>
                <w:sz w:val="24"/>
                <w:szCs w:val="24"/>
                <w:lang w:eastAsia="es-CR"/>
              </w:rPr>
            </w:pPr>
          </w:p>
          <w:p w14:paraId="3A728FE7" w14:textId="77777777" w:rsidR="00E561E0" w:rsidRDefault="00E561E0" w:rsidP="00F159C5">
            <w:pPr>
              <w:rPr>
                <w:rFonts w:ascii="Arial" w:eastAsia="Times New Roman" w:hAnsi="Arial" w:cs="Arial"/>
                <w:b/>
                <w:sz w:val="24"/>
                <w:szCs w:val="24"/>
                <w:lang w:eastAsia="es-CR"/>
              </w:rPr>
            </w:pPr>
          </w:p>
          <w:p w14:paraId="58075FBE" w14:textId="77777777" w:rsidR="00E561E0" w:rsidRDefault="00E561E0" w:rsidP="00F159C5">
            <w:pPr>
              <w:rPr>
                <w:rFonts w:ascii="Arial" w:eastAsia="Times New Roman" w:hAnsi="Arial" w:cs="Arial"/>
                <w:b/>
                <w:sz w:val="24"/>
                <w:szCs w:val="24"/>
                <w:lang w:eastAsia="es-CR"/>
              </w:rPr>
            </w:pPr>
          </w:p>
          <w:p w14:paraId="2DF0D929" w14:textId="77777777" w:rsidR="00E561E0" w:rsidRDefault="00E561E0" w:rsidP="00F159C5">
            <w:pPr>
              <w:rPr>
                <w:rFonts w:ascii="Arial" w:eastAsia="Arial" w:hAnsi="Arial" w:cs="Arial"/>
                <w:sz w:val="24"/>
                <w:szCs w:val="24"/>
                <w:lang w:val="en-GB"/>
              </w:rPr>
            </w:pPr>
            <w:r w:rsidRPr="00A81C98">
              <w:rPr>
                <w:rFonts w:ascii="Arial" w:eastAsia="Times New Roman" w:hAnsi="Arial" w:cs="Arial"/>
                <w:b/>
                <w:sz w:val="24"/>
                <w:szCs w:val="24"/>
                <w:lang w:eastAsia="es-CR"/>
              </w:rPr>
              <w:t>SP.2.1.</w:t>
            </w:r>
            <w:r w:rsidRPr="00A81C98">
              <w:rPr>
                <w:rFonts w:ascii="Arial" w:eastAsia="Arial" w:hAnsi="Arial" w:cs="Arial"/>
                <w:sz w:val="24"/>
                <w:szCs w:val="24"/>
                <w:lang w:val="en-GB"/>
              </w:rPr>
              <w:t xml:space="preserve"> brainstorms main ideas about hobbies and future plans.</w:t>
            </w:r>
          </w:p>
          <w:p w14:paraId="0BC7CB45" w14:textId="77777777" w:rsidR="00E561E0" w:rsidRPr="00A81C98" w:rsidRDefault="00E561E0" w:rsidP="00F159C5">
            <w:pPr>
              <w:rPr>
                <w:rFonts w:ascii="Arial" w:eastAsia="Arial" w:hAnsi="Arial" w:cs="Arial"/>
              </w:rPr>
            </w:pPr>
          </w:p>
          <w:p w14:paraId="0ACDD396" w14:textId="1A60AD7C" w:rsidR="00E561E0" w:rsidRPr="00B90482" w:rsidRDefault="003A6530" w:rsidP="00F159C5">
            <w:pPr>
              <w:pStyle w:val="NormalWeb"/>
              <w:rPr>
                <w:rFonts w:ascii="Arial" w:eastAsia="Calibri" w:hAnsi="Arial" w:cs="Arial"/>
                <w:bCs/>
                <w:sz w:val="22"/>
                <w:szCs w:val="22"/>
                <w:lang w:val="en-GB"/>
              </w:rPr>
            </w:pPr>
            <w:r w:rsidRPr="00B90482">
              <w:rPr>
                <w:rFonts w:ascii="Arial" w:eastAsia="Calibri" w:hAnsi="Arial" w:cs="Arial"/>
                <w:b/>
                <w:sz w:val="22"/>
                <w:szCs w:val="22"/>
                <w:lang w:val="en-GB"/>
              </w:rPr>
              <w:t>SP.</w:t>
            </w:r>
            <w:r w:rsidR="00E561E0" w:rsidRPr="00B90482">
              <w:rPr>
                <w:rFonts w:ascii="Arial" w:eastAsia="Calibri" w:hAnsi="Arial" w:cs="Arial"/>
                <w:b/>
                <w:sz w:val="22"/>
                <w:szCs w:val="22"/>
                <w:lang w:val="en-GB"/>
              </w:rPr>
              <w:t xml:space="preserve">2.2. </w:t>
            </w:r>
            <w:r w:rsidR="00E561E0" w:rsidRPr="00B90482">
              <w:rPr>
                <w:rFonts w:ascii="Arial" w:eastAsia="Calibri" w:hAnsi="Arial" w:cs="Arial"/>
                <w:bCs/>
                <w:sz w:val="22"/>
                <w:szCs w:val="22"/>
                <w:lang w:val="en-GB"/>
              </w:rPr>
              <w:t>speaks with simple phrases and sentences to describe favorite hobbies and future plans for the weekend to a partner or friend.</w:t>
            </w:r>
          </w:p>
          <w:p w14:paraId="153AD9D7" w14:textId="77777777" w:rsidR="00E561E0" w:rsidRDefault="00E561E0" w:rsidP="00F159C5">
            <w:pPr>
              <w:pStyle w:val="NormalWeb"/>
              <w:rPr>
                <w:rFonts w:ascii="Arial" w:eastAsia="Calibri" w:hAnsi="Arial" w:cs="Arial"/>
                <w:bCs/>
                <w:lang w:val="en-GB"/>
              </w:rPr>
            </w:pPr>
          </w:p>
          <w:p w14:paraId="3AA20644" w14:textId="77777777" w:rsidR="002D1A83" w:rsidRPr="006B48EC" w:rsidRDefault="002D1A83" w:rsidP="00F159C5">
            <w:pPr>
              <w:pStyle w:val="NormalWeb"/>
              <w:rPr>
                <w:rFonts w:ascii="Arial" w:eastAsia="Calibri" w:hAnsi="Arial" w:cs="Arial"/>
                <w:bCs/>
                <w:lang w:val="en-GB"/>
              </w:rPr>
            </w:pPr>
          </w:p>
          <w:p w14:paraId="2D29BE7D" w14:textId="1D2978AF" w:rsidR="00E561E0" w:rsidRPr="00CB01E0" w:rsidRDefault="00E561E0" w:rsidP="00B90482">
            <w:pPr>
              <w:rPr>
                <w:rFonts w:ascii="Arial" w:hAnsi="Arial" w:cs="Arial"/>
                <w:b/>
                <w:lang w:val="en-GB"/>
              </w:rPr>
            </w:pPr>
            <w:r w:rsidRPr="006B48EC">
              <w:rPr>
                <w:rFonts w:ascii="Arial" w:eastAsia="Calibri" w:hAnsi="Arial" w:cs="Arial"/>
                <w:b/>
                <w:bCs/>
                <w:lang w:val="en-GB"/>
              </w:rPr>
              <w:t>SP.2.3.</w:t>
            </w:r>
            <w:r w:rsidRPr="006B48EC">
              <w:rPr>
                <w:rFonts w:ascii="Arial" w:eastAsia="Calibri" w:hAnsi="Arial" w:cs="Arial"/>
                <w:bCs/>
                <w:lang w:val="en-GB"/>
              </w:rPr>
              <w:t xml:space="preserve"> talks about his favorite hobbies and futur</w:t>
            </w:r>
            <w:r w:rsidR="00B90482">
              <w:rPr>
                <w:rFonts w:ascii="Arial" w:eastAsia="Calibri" w:hAnsi="Arial" w:cs="Arial"/>
                <w:bCs/>
                <w:lang w:val="en-GB"/>
              </w:rPr>
              <w:t xml:space="preserve">e </w:t>
            </w:r>
            <w:r w:rsidR="00B90482">
              <w:rPr>
                <w:rFonts w:ascii="Arial" w:eastAsia="Calibri" w:hAnsi="Arial" w:cs="Arial"/>
                <w:bCs/>
                <w:lang w:val="en-GB"/>
              </w:rPr>
              <w:lastRenderedPageBreak/>
              <w:t>plans in a short presentation.</w:t>
            </w:r>
          </w:p>
        </w:tc>
        <w:tc>
          <w:tcPr>
            <w:tcW w:w="2126" w:type="dxa"/>
            <w:gridSpan w:val="3"/>
            <w:tcBorders>
              <w:bottom w:val="single" w:sz="4" w:space="0" w:color="auto"/>
            </w:tcBorders>
          </w:tcPr>
          <w:p w14:paraId="357D81A0" w14:textId="77777777" w:rsidR="00E561E0" w:rsidRPr="00A81C98" w:rsidRDefault="00E561E0" w:rsidP="00F159C5">
            <w:pPr>
              <w:rPr>
                <w:rFonts w:ascii="Arial" w:hAnsi="Arial" w:cs="Arial"/>
              </w:rPr>
            </w:pPr>
            <w:r w:rsidRPr="00A81C98">
              <w:rPr>
                <w:rFonts w:ascii="Arial" w:hAnsi="Arial" w:cs="Arial"/>
                <w:b/>
              </w:rPr>
              <w:lastRenderedPageBreak/>
              <w:t xml:space="preserve">SP.2. </w:t>
            </w:r>
            <w:r w:rsidRPr="00A81C98">
              <w:rPr>
                <w:rFonts w:ascii="Arial" w:hAnsi="Arial" w:cs="Arial"/>
              </w:rPr>
              <w:t>Talk about a familiar topic in a short presentation.</w:t>
            </w:r>
          </w:p>
          <w:p w14:paraId="2AE2A427" w14:textId="77777777" w:rsidR="00E561E0" w:rsidRDefault="00E561E0" w:rsidP="00F159C5">
            <w:pPr>
              <w:spacing w:after="0"/>
              <w:rPr>
                <w:rFonts w:ascii="Arial" w:hAnsi="Arial" w:cs="Arial"/>
                <w:b/>
                <w:bCs/>
                <w:color w:val="000000" w:themeColor="text1"/>
              </w:rPr>
            </w:pPr>
          </w:p>
          <w:p w14:paraId="53C03B84" w14:textId="77777777" w:rsidR="00E561E0" w:rsidRPr="008E6CDD" w:rsidRDefault="00E561E0" w:rsidP="00F159C5">
            <w:pPr>
              <w:spacing w:after="0"/>
              <w:rPr>
                <w:rFonts w:ascii="Arial" w:hAnsi="Arial" w:cs="Arial"/>
                <w:color w:val="000000"/>
                <w:sz w:val="20"/>
              </w:rPr>
            </w:pPr>
          </w:p>
        </w:tc>
        <w:tc>
          <w:tcPr>
            <w:tcW w:w="8685" w:type="dxa"/>
            <w:gridSpan w:val="5"/>
            <w:tcBorders>
              <w:bottom w:val="single" w:sz="4" w:space="0" w:color="auto"/>
            </w:tcBorders>
          </w:tcPr>
          <w:p w14:paraId="10B81E82" w14:textId="3F14C087" w:rsidR="00E561E0" w:rsidRPr="00E1120D" w:rsidRDefault="00E561E0" w:rsidP="00F159C5">
            <w:pPr>
              <w:pStyle w:val="Prrafodelista"/>
              <w:jc w:val="center"/>
              <w:rPr>
                <w:rFonts w:ascii="Arial" w:hAnsi="Arial" w:cs="Arial"/>
                <w:b/>
                <w:bCs/>
              </w:rPr>
            </w:pPr>
            <w:r w:rsidRPr="00E1120D">
              <w:rPr>
                <w:rFonts w:ascii="Arial" w:hAnsi="Arial" w:cs="Arial"/>
                <w:b/>
                <w:bCs/>
              </w:rPr>
              <w:t>Pre-task</w:t>
            </w:r>
          </w:p>
          <w:p w14:paraId="027715C1" w14:textId="77777777" w:rsidR="00E561E0" w:rsidRDefault="00E561E0" w:rsidP="00F159C5">
            <w:pPr>
              <w:pStyle w:val="Prrafodelista"/>
              <w:spacing w:after="0" w:line="240" w:lineRule="auto"/>
              <w:jc w:val="center"/>
              <w:rPr>
                <w:rFonts w:ascii="Arial" w:hAnsi="Arial" w:cs="Arial"/>
              </w:rPr>
            </w:pPr>
          </w:p>
          <w:p w14:paraId="2D8A4D41" w14:textId="77777777" w:rsidR="00E561E0" w:rsidRPr="00A81C98" w:rsidRDefault="00E561E0" w:rsidP="00F159C5">
            <w:pPr>
              <w:pStyle w:val="Prrafodelista"/>
              <w:spacing w:after="0" w:line="240" w:lineRule="auto"/>
              <w:jc w:val="center"/>
              <w:rPr>
                <w:rFonts w:ascii="Calibri" w:hAnsi="Calibri"/>
                <w:b/>
                <w:bCs/>
              </w:rPr>
            </w:pPr>
            <w:r w:rsidRPr="00A81C98">
              <w:rPr>
                <w:rFonts w:ascii="Arial" w:hAnsi="Arial" w:cs="Arial"/>
              </w:rPr>
              <w:t>Teacher introduces the goal of the lesson</w:t>
            </w:r>
            <w:r>
              <w:rPr>
                <w:rFonts w:ascii="Arial" w:hAnsi="Arial" w:cs="Arial"/>
              </w:rPr>
              <w:t>.</w:t>
            </w:r>
          </w:p>
          <w:p w14:paraId="2DC27CAD" w14:textId="77777777" w:rsidR="00E561E0" w:rsidRDefault="00E561E0" w:rsidP="00F159C5">
            <w:pPr>
              <w:pStyle w:val="Prrafodelista"/>
              <w:spacing w:after="0" w:line="240" w:lineRule="auto"/>
              <w:jc w:val="both"/>
              <w:rPr>
                <w:rFonts w:ascii="Arial" w:eastAsia="Arial" w:hAnsi="Arial" w:cs="Arial"/>
              </w:rPr>
            </w:pPr>
          </w:p>
          <w:p w14:paraId="1935BCF6" w14:textId="77777777" w:rsidR="00E561E0" w:rsidRDefault="00E561E0" w:rsidP="00F159C5">
            <w:pPr>
              <w:spacing w:after="0" w:line="240" w:lineRule="auto"/>
              <w:jc w:val="both"/>
              <w:rPr>
                <w:rFonts w:ascii="Arial" w:eastAsia="Arial" w:hAnsi="Arial" w:cs="Arial"/>
              </w:rPr>
            </w:pPr>
            <w:r>
              <w:rPr>
                <w:rFonts w:ascii="Arial" w:eastAsia="Arial" w:hAnsi="Arial" w:cs="Arial"/>
              </w:rPr>
              <w:t xml:space="preserve">The teacher shows students a series of pictures about different activities that he/she will do on the weekend. As he/she speaks, he/she shows the different pictures. </w:t>
            </w:r>
          </w:p>
          <w:p w14:paraId="3D9EE11D" w14:textId="77777777" w:rsidR="00E561E0" w:rsidRPr="00A369FF" w:rsidRDefault="00E561E0" w:rsidP="00F159C5">
            <w:pPr>
              <w:spacing w:after="0" w:line="240" w:lineRule="auto"/>
              <w:jc w:val="both"/>
              <w:rPr>
                <w:rFonts w:ascii="Arial" w:eastAsia="Arial" w:hAnsi="Arial" w:cs="Arial"/>
              </w:rPr>
            </w:pPr>
            <w:r>
              <w:rPr>
                <w:rFonts w:ascii="Arial" w:eastAsia="Arial" w:hAnsi="Arial" w:cs="Arial"/>
              </w:rPr>
              <w:t>Example: Hi! I hope you are doing fine. On Saturday, I’m going to the beach. I’m going to playa Herradura. I love going to the beach. First, I’m going to swim in the ocean. Then, I’m going to play soccer with my cousins. Later, ….</w:t>
            </w:r>
          </w:p>
          <w:p w14:paraId="132EF4C6" w14:textId="77777777" w:rsidR="00E561E0" w:rsidRDefault="00E561E0" w:rsidP="00F159C5">
            <w:pPr>
              <w:pStyle w:val="Prrafodelista"/>
              <w:spacing w:after="0" w:line="240" w:lineRule="auto"/>
              <w:jc w:val="both"/>
              <w:rPr>
                <w:rFonts w:ascii="Arial" w:eastAsia="Arial" w:hAnsi="Arial" w:cs="Arial"/>
                <w:color w:val="ED7D31" w:themeColor="accent2"/>
                <w:u w:val="single"/>
              </w:rPr>
            </w:pPr>
          </w:p>
          <w:p w14:paraId="0B70FE3D" w14:textId="77777777" w:rsidR="00E561E0" w:rsidRDefault="00E561E0" w:rsidP="00F159C5">
            <w:pPr>
              <w:pStyle w:val="Prrafodelista"/>
              <w:spacing w:after="0" w:line="240" w:lineRule="auto"/>
              <w:jc w:val="both"/>
              <w:rPr>
                <w:rFonts w:ascii="Arial" w:eastAsia="Arial" w:hAnsi="Arial" w:cs="Arial"/>
                <w:color w:val="ED7D31" w:themeColor="accent2"/>
                <w:u w:val="single"/>
              </w:rPr>
            </w:pPr>
          </w:p>
          <w:p w14:paraId="08D62761" w14:textId="77777777" w:rsidR="00E561E0" w:rsidRPr="001A2120" w:rsidRDefault="00E561E0" w:rsidP="00F159C5">
            <w:pPr>
              <w:pStyle w:val="Prrafodelista"/>
              <w:spacing w:after="0" w:line="240" w:lineRule="auto"/>
              <w:rPr>
                <w:rFonts w:ascii="Calibri" w:hAnsi="Calibri"/>
                <w:color w:val="ED7D31" w:themeColor="accent2"/>
              </w:rPr>
            </w:pPr>
          </w:p>
          <w:p w14:paraId="1AB17714" w14:textId="78FC0AD9" w:rsidR="00E561E0" w:rsidRDefault="00E561E0" w:rsidP="00F159C5">
            <w:pPr>
              <w:spacing w:line="259" w:lineRule="auto"/>
              <w:contextualSpacing/>
              <w:jc w:val="center"/>
              <w:rPr>
                <w:rFonts w:ascii="Arial" w:eastAsia="Arial" w:hAnsi="Arial" w:cs="Arial"/>
                <w:b/>
                <w:bCs/>
                <w:u w:val="single"/>
              </w:rPr>
            </w:pPr>
            <w:r w:rsidRPr="6F56215A">
              <w:rPr>
                <w:rFonts w:ascii="Arial" w:eastAsia="Arial" w:hAnsi="Arial" w:cs="Arial"/>
                <w:b/>
                <w:bCs/>
              </w:rPr>
              <w:lastRenderedPageBreak/>
              <w:t>Task-rehearsal</w:t>
            </w:r>
            <w:r w:rsidRPr="6F56215A">
              <w:rPr>
                <w:rFonts w:ascii="Arial" w:eastAsia="Arial" w:hAnsi="Arial" w:cs="Arial"/>
                <w:b/>
                <w:bCs/>
                <w:u w:val="single"/>
              </w:rPr>
              <w:t xml:space="preserve"> </w:t>
            </w:r>
          </w:p>
          <w:p w14:paraId="2531EEA4" w14:textId="77777777" w:rsidR="00E561E0" w:rsidRDefault="00E561E0" w:rsidP="00F159C5">
            <w:pPr>
              <w:spacing w:line="259" w:lineRule="auto"/>
              <w:contextualSpacing/>
              <w:jc w:val="center"/>
              <w:rPr>
                <w:rFonts w:ascii="Arial" w:eastAsia="Arial" w:hAnsi="Arial" w:cs="Arial"/>
                <w:b/>
                <w:bCs/>
                <w:u w:val="single"/>
              </w:rPr>
            </w:pPr>
          </w:p>
          <w:p w14:paraId="079CE226" w14:textId="77777777" w:rsidR="00E561E0" w:rsidRDefault="00E561E0" w:rsidP="00F159C5">
            <w:pPr>
              <w:spacing w:line="259" w:lineRule="auto"/>
              <w:jc w:val="both"/>
              <w:rPr>
                <w:rFonts w:ascii="Arial" w:eastAsia="Arial" w:hAnsi="Arial" w:cs="Arial"/>
              </w:rPr>
            </w:pPr>
            <w:r>
              <w:rPr>
                <w:rFonts w:ascii="Arial" w:eastAsia="Arial" w:hAnsi="Arial" w:cs="Arial"/>
              </w:rPr>
              <w:t xml:space="preserve">The teacher shares the task with the students. </w:t>
            </w:r>
          </w:p>
          <w:p w14:paraId="289C73BE" w14:textId="51E9D2E0" w:rsidR="00E561E0" w:rsidRDefault="00E561E0" w:rsidP="00F159C5">
            <w:pPr>
              <w:spacing w:line="259" w:lineRule="auto"/>
              <w:jc w:val="both"/>
              <w:rPr>
                <w:rFonts w:ascii="Arial" w:eastAsia="Arial" w:hAnsi="Arial" w:cs="Arial"/>
              </w:rPr>
            </w:pPr>
            <w:r w:rsidRPr="00A47B95">
              <w:rPr>
                <w:rFonts w:ascii="Arial" w:eastAsia="Arial" w:hAnsi="Arial" w:cs="Arial"/>
                <w:b/>
              </w:rPr>
              <w:t>Task</w:t>
            </w:r>
            <w:r>
              <w:rPr>
                <w:rFonts w:ascii="Arial" w:eastAsia="Arial" w:hAnsi="Arial" w:cs="Arial"/>
              </w:rPr>
              <w:t xml:space="preserve">: You have a friend in another country. He/She is learning about you and Costa Rica.  You want to tell him/her about your plans for the weekend. </w:t>
            </w:r>
            <w:r w:rsidR="003A6530">
              <w:rPr>
                <w:rFonts w:ascii="Arial" w:eastAsia="Arial" w:hAnsi="Arial" w:cs="Arial"/>
              </w:rPr>
              <w:t>Y</w:t>
            </w:r>
            <w:r>
              <w:rPr>
                <w:rFonts w:ascii="Arial" w:eastAsia="Arial" w:hAnsi="Arial" w:cs="Arial"/>
              </w:rPr>
              <w:t>ou are going to record a short video to send him/her</w:t>
            </w:r>
            <w:r w:rsidR="003A6530">
              <w:rPr>
                <w:rFonts w:ascii="Arial" w:eastAsia="Arial" w:hAnsi="Arial" w:cs="Arial"/>
              </w:rPr>
              <w:t xml:space="preserve"> (in case students do not have access to technology in the classroom, they will make a face-to-face presentation to a partner)</w:t>
            </w:r>
            <w:r>
              <w:rPr>
                <w:rFonts w:ascii="Arial" w:eastAsia="Arial" w:hAnsi="Arial" w:cs="Arial"/>
              </w:rPr>
              <w:t xml:space="preserve">. Include pictures in your presentation. </w:t>
            </w:r>
          </w:p>
          <w:p w14:paraId="151112BF" w14:textId="77777777" w:rsidR="00E561E0" w:rsidRDefault="00E561E0" w:rsidP="00F159C5">
            <w:pPr>
              <w:spacing w:line="259" w:lineRule="auto"/>
              <w:jc w:val="both"/>
              <w:rPr>
                <w:rFonts w:ascii="Arial" w:eastAsia="Arial" w:hAnsi="Arial" w:cs="Arial"/>
              </w:rPr>
            </w:pPr>
          </w:p>
          <w:p w14:paraId="4B08F13E" w14:textId="77777777" w:rsidR="00E561E0" w:rsidRDefault="00E561E0" w:rsidP="00F159C5">
            <w:pPr>
              <w:spacing w:line="259" w:lineRule="auto"/>
              <w:jc w:val="both"/>
              <w:rPr>
                <w:rFonts w:ascii="Arial" w:eastAsia="Arial" w:hAnsi="Arial" w:cs="Arial"/>
              </w:rPr>
            </w:pPr>
            <w:r>
              <w:rPr>
                <w:rFonts w:ascii="Arial" w:eastAsia="Arial" w:hAnsi="Arial" w:cs="Arial"/>
              </w:rPr>
              <w:t xml:space="preserve">The teacher asks students to brainstorm ideas about their plans for the weekend related to hobbies. </w:t>
            </w:r>
          </w:p>
          <w:p w14:paraId="311BB8C8" w14:textId="77777777" w:rsidR="00E561E0" w:rsidRDefault="00E561E0" w:rsidP="00F159C5">
            <w:pPr>
              <w:spacing w:line="259" w:lineRule="auto"/>
              <w:jc w:val="both"/>
              <w:rPr>
                <w:rFonts w:ascii="Arial" w:eastAsia="Arial" w:hAnsi="Arial" w:cs="Arial"/>
              </w:rPr>
            </w:pPr>
          </w:p>
          <w:p w14:paraId="0F8CA1A8" w14:textId="77777777" w:rsidR="00E561E0" w:rsidRDefault="00E561E0" w:rsidP="00F159C5">
            <w:pPr>
              <w:spacing w:line="259" w:lineRule="auto"/>
              <w:jc w:val="both"/>
              <w:rPr>
                <w:rFonts w:ascii="Arial" w:eastAsia="Arial" w:hAnsi="Arial" w:cs="Arial"/>
              </w:rPr>
            </w:pPr>
          </w:p>
          <w:p w14:paraId="21226B12" w14:textId="77777777" w:rsidR="00E561E0" w:rsidRDefault="00E561E0" w:rsidP="00F159C5">
            <w:pPr>
              <w:spacing w:line="259" w:lineRule="auto"/>
              <w:jc w:val="both"/>
              <w:rPr>
                <w:rFonts w:ascii="Arial" w:eastAsia="Arial" w:hAnsi="Arial" w:cs="Arial"/>
              </w:rPr>
            </w:pPr>
            <w:r>
              <w:rPr>
                <w:rFonts w:ascii="Arial" w:eastAsia="Arial" w:hAnsi="Arial" w:cs="Arial"/>
              </w:rPr>
              <w:t xml:space="preserve">Students practice individually using simple phrases and sentences to describe their plans for the weekend. </w:t>
            </w:r>
          </w:p>
          <w:p w14:paraId="40725E7E" w14:textId="53CFDDC6" w:rsidR="00E561E0" w:rsidRDefault="00E561E0" w:rsidP="00F159C5">
            <w:pPr>
              <w:spacing w:line="259" w:lineRule="auto"/>
              <w:jc w:val="both"/>
              <w:rPr>
                <w:rFonts w:ascii="Arial" w:eastAsia="Arial" w:hAnsi="Arial" w:cs="Arial"/>
              </w:rPr>
            </w:pPr>
            <w:r>
              <w:rPr>
                <w:rFonts w:ascii="Arial" w:eastAsia="Arial" w:hAnsi="Arial" w:cs="Arial"/>
              </w:rPr>
              <w:t xml:space="preserve">Students </w:t>
            </w:r>
            <w:r w:rsidR="003A6530">
              <w:rPr>
                <w:rFonts w:ascii="Arial" w:eastAsia="Arial" w:hAnsi="Arial" w:cs="Arial"/>
              </w:rPr>
              <w:t>record their videos and share it with a partner for feedback(in case students have access to technology).</w:t>
            </w:r>
          </w:p>
          <w:p w14:paraId="7E9FD027" w14:textId="77777777" w:rsidR="00E561E0" w:rsidRDefault="00E561E0" w:rsidP="00F159C5">
            <w:pPr>
              <w:spacing w:line="259" w:lineRule="auto"/>
              <w:jc w:val="both"/>
              <w:rPr>
                <w:rFonts w:ascii="Arial" w:eastAsia="Arial" w:hAnsi="Arial" w:cs="Arial"/>
              </w:rPr>
            </w:pPr>
          </w:p>
          <w:p w14:paraId="540153D7" w14:textId="77777777" w:rsidR="00E561E0" w:rsidRPr="00770627" w:rsidRDefault="00E561E0" w:rsidP="00F159C5">
            <w:pPr>
              <w:spacing w:line="259" w:lineRule="auto"/>
              <w:jc w:val="both"/>
              <w:rPr>
                <w:rFonts w:ascii="Century Gothic" w:eastAsia="Century Gothic" w:hAnsi="Century Gothic" w:cs="Century Gothic"/>
                <w:iCs/>
              </w:rPr>
            </w:pPr>
          </w:p>
          <w:p w14:paraId="07842C4C" w14:textId="77777777" w:rsidR="00E561E0" w:rsidRDefault="00E561E0" w:rsidP="00F159C5">
            <w:pPr>
              <w:spacing w:line="259" w:lineRule="auto"/>
              <w:contextualSpacing/>
              <w:jc w:val="center"/>
              <w:rPr>
                <w:rFonts w:ascii="Arial" w:hAnsi="Arial" w:cs="Arial"/>
                <w:b/>
                <w:bCs/>
                <w:highlight w:val="cyan"/>
                <w:u w:val="single"/>
              </w:rPr>
            </w:pPr>
          </w:p>
          <w:p w14:paraId="74A40FC9" w14:textId="412B9228" w:rsidR="00E561E0" w:rsidRPr="00335C88" w:rsidRDefault="00E561E0" w:rsidP="00F159C5">
            <w:pPr>
              <w:spacing w:line="259" w:lineRule="auto"/>
              <w:contextualSpacing/>
              <w:jc w:val="center"/>
              <w:rPr>
                <w:rFonts w:ascii="Arial" w:hAnsi="Arial" w:cs="Arial"/>
                <w:b/>
                <w:bCs/>
              </w:rPr>
            </w:pPr>
            <w:r w:rsidRPr="14D9B988">
              <w:rPr>
                <w:rFonts w:ascii="Arial" w:hAnsi="Arial" w:cs="Arial"/>
                <w:b/>
                <w:bCs/>
              </w:rPr>
              <w:t>Task completion</w:t>
            </w:r>
          </w:p>
          <w:p w14:paraId="7E54C1D9" w14:textId="6DEDAE69" w:rsidR="00E561E0" w:rsidRPr="00650D33" w:rsidRDefault="00E561E0" w:rsidP="00F159C5">
            <w:pPr>
              <w:spacing w:line="259" w:lineRule="auto"/>
              <w:rPr>
                <w:rFonts w:ascii="Arial" w:eastAsia="Arial" w:hAnsi="Arial" w:cs="Arial"/>
                <w:bCs/>
              </w:rPr>
            </w:pPr>
            <w:r w:rsidRPr="007669EB">
              <w:rPr>
                <w:rFonts w:ascii="Arial" w:eastAsia="Arial" w:hAnsi="Arial" w:cs="Arial"/>
                <w:bCs/>
              </w:rPr>
              <w:t xml:space="preserve">Students </w:t>
            </w:r>
            <w:r>
              <w:rPr>
                <w:rFonts w:ascii="Arial" w:eastAsia="Arial" w:hAnsi="Arial" w:cs="Arial"/>
                <w:bCs/>
              </w:rPr>
              <w:t xml:space="preserve">who finish first </w:t>
            </w:r>
            <w:r w:rsidR="003A6530">
              <w:rPr>
                <w:rFonts w:ascii="Arial" w:eastAsia="Arial" w:hAnsi="Arial" w:cs="Arial"/>
                <w:bCs/>
              </w:rPr>
              <w:t>their video recordings will show them to the whole class for feedback before sending it to their friend. Those who do not have video recordings will present i</w:t>
            </w:r>
            <w:r>
              <w:rPr>
                <w:rFonts w:ascii="Arial" w:eastAsia="Arial" w:hAnsi="Arial" w:cs="Arial"/>
                <w:bCs/>
              </w:rPr>
              <w:t xml:space="preserve">t </w:t>
            </w:r>
            <w:r w:rsidR="003A6530">
              <w:rPr>
                <w:rFonts w:ascii="Arial" w:eastAsia="Arial" w:hAnsi="Arial" w:cs="Arial"/>
                <w:bCs/>
              </w:rPr>
              <w:t xml:space="preserve">to the whole </w:t>
            </w:r>
            <w:r w:rsidR="00650D33">
              <w:rPr>
                <w:rFonts w:ascii="Arial" w:eastAsia="Arial" w:hAnsi="Arial" w:cs="Arial"/>
                <w:bCs/>
              </w:rPr>
              <w:t xml:space="preserve">class. </w:t>
            </w:r>
          </w:p>
          <w:p w14:paraId="7B3EE8F7" w14:textId="3F92D57C" w:rsidR="00E561E0" w:rsidRPr="007669EB" w:rsidRDefault="00E561E0" w:rsidP="00F159C5">
            <w:pPr>
              <w:spacing w:line="259" w:lineRule="auto"/>
              <w:contextualSpacing/>
              <w:jc w:val="center"/>
            </w:pPr>
            <w:r w:rsidRPr="004F2842">
              <w:rPr>
                <w:rFonts w:ascii="Arial" w:hAnsi="Arial" w:cs="Arial"/>
                <w:b/>
                <w:bCs/>
              </w:rPr>
              <w:lastRenderedPageBreak/>
              <w:t>Task assessment</w:t>
            </w:r>
          </w:p>
          <w:p w14:paraId="36FB3ABC" w14:textId="77777777" w:rsidR="00E561E0" w:rsidRDefault="00E561E0" w:rsidP="00B90482">
            <w:pPr>
              <w:spacing w:line="259" w:lineRule="auto"/>
              <w:rPr>
                <w:rFonts w:ascii="Arial" w:eastAsia="Arial" w:hAnsi="Arial" w:cs="Arial"/>
                <w:bCs/>
              </w:rPr>
            </w:pPr>
            <w:r>
              <w:rPr>
                <w:rFonts w:ascii="Arial" w:eastAsia="Arial" w:hAnsi="Arial" w:cs="Arial"/>
                <w:bCs/>
              </w:rPr>
              <w:t xml:space="preserve">Students make </w:t>
            </w:r>
            <w:r w:rsidR="00B90482">
              <w:rPr>
                <w:rFonts w:ascii="Arial" w:eastAsia="Arial" w:hAnsi="Arial" w:cs="Arial"/>
                <w:bCs/>
              </w:rPr>
              <w:t xml:space="preserve">pairs. Each </w:t>
            </w:r>
            <w:r>
              <w:rPr>
                <w:rFonts w:ascii="Arial" w:eastAsia="Arial" w:hAnsi="Arial" w:cs="Arial"/>
                <w:bCs/>
              </w:rPr>
              <w:t xml:space="preserve">student takes a turn presenting </w:t>
            </w:r>
            <w:r w:rsidR="00B90482">
              <w:rPr>
                <w:rFonts w:ascii="Arial" w:eastAsia="Arial" w:hAnsi="Arial" w:cs="Arial"/>
                <w:bCs/>
              </w:rPr>
              <w:t>the video recording or the oral presentation, and the partner listens and provides feedback using the following checklits</w:t>
            </w:r>
            <w:r>
              <w:rPr>
                <w:rFonts w:ascii="Arial" w:eastAsia="Arial" w:hAnsi="Arial" w:cs="Arial"/>
                <w:bCs/>
              </w:rPr>
              <w:t xml:space="preserve">. </w:t>
            </w:r>
          </w:p>
          <w:tbl>
            <w:tblPr>
              <w:tblStyle w:val="Tablaconcuadrcula"/>
              <w:tblW w:w="0" w:type="auto"/>
              <w:tblInd w:w="390" w:type="dxa"/>
              <w:tblLayout w:type="fixed"/>
              <w:tblLook w:val="04A0" w:firstRow="1" w:lastRow="0" w:firstColumn="1" w:lastColumn="0" w:noHBand="0" w:noVBand="1"/>
            </w:tblPr>
            <w:tblGrid>
              <w:gridCol w:w="2228"/>
              <w:gridCol w:w="1741"/>
              <w:gridCol w:w="1843"/>
              <w:gridCol w:w="1843"/>
            </w:tblGrid>
            <w:tr w:rsidR="00B90482" w:rsidRPr="00EB3719" w14:paraId="3A4E9567" w14:textId="77777777" w:rsidTr="006852BB">
              <w:trPr>
                <w:trHeight w:val="1197"/>
              </w:trPr>
              <w:tc>
                <w:tcPr>
                  <w:tcW w:w="2228" w:type="dxa"/>
                </w:tcPr>
                <w:p w14:paraId="4B24F5D5" w14:textId="77777777" w:rsidR="00B90482" w:rsidRPr="00EB3719" w:rsidRDefault="00B90482" w:rsidP="00B90482">
                  <w:pPr>
                    <w:spacing w:line="259" w:lineRule="auto"/>
                    <w:contextualSpacing/>
                    <w:rPr>
                      <w:rFonts w:ascii="Arial" w:hAnsi="Arial" w:cs="Arial"/>
                      <w:sz w:val="24"/>
                      <w:szCs w:val="24"/>
                    </w:rPr>
                  </w:pPr>
                </w:p>
                <w:p w14:paraId="63F7D6ED" w14:textId="3CD2D476" w:rsidR="00B90482" w:rsidRPr="00EB3719" w:rsidRDefault="007748E7" w:rsidP="00B90482">
                  <w:pPr>
                    <w:spacing w:line="259" w:lineRule="auto"/>
                    <w:contextualSpacing/>
                    <w:rPr>
                      <w:rFonts w:ascii="Arial" w:hAnsi="Arial" w:cs="Arial"/>
                      <w:sz w:val="24"/>
                      <w:szCs w:val="24"/>
                    </w:rPr>
                  </w:pPr>
                  <w:r>
                    <w:rPr>
                      <w:rFonts w:ascii="Arial" w:hAnsi="Arial" w:cs="Arial"/>
                      <w:sz w:val="24"/>
                      <w:szCs w:val="24"/>
                    </w:rPr>
                    <w:t>My classmate can</w:t>
                  </w:r>
                  <w:r w:rsidR="00B90482" w:rsidRPr="00EB3719">
                    <w:rPr>
                      <w:rFonts w:ascii="Arial" w:hAnsi="Arial" w:cs="Arial"/>
                      <w:sz w:val="24"/>
                      <w:szCs w:val="24"/>
                    </w:rPr>
                    <w:t xml:space="preserve"> </w:t>
                  </w:r>
                </w:p>
              </w:tc>
              <w:tc>
                <w:tcPr>
                  <w:tcW w:w="1741" w:type="dxa"/>
                </w:tcPr>
                <w:p w14:paraId="35FD272D" w14:textId="77777777" w:rsidR="00B90482" w:rsidRPr="00EB3719" w:rsidRDefault="00B90482" w:rsidP="00B90482">
                  <w:pPr>
                    <w:spacing w:line="259" w:lineRule="auto"/>
                    <w:contextualSpacing/>
                    <w:rPr>
                      <w:rFonts w:ascii="Arial" w:hAnsi="Arial" w:cs="Arial"/>
                      <w:sz w:val="24"/>
                      <w:szCs w:val="24"/>
                    </w:rPr>
                  </w:pPr>
                </w:p>
                <w:p w14:paraId="4BD4C476" w14:textId="77777777" w:rsidR="00B90482" w:rsidRPr="00EB3719" w:rsidRDefault="00B90482" w:rsidP="00B90482">
                  <w:pPr>
                    <w:spacing w:line="259" w:lineRule="auto"/>
                    <w:contextualSpacing/>
                    <w:rPr>
                      <w:rFonts w:ascii="Arial" w:hAnsi="Arial" w:cs="Arial"/>
                      <w:sz w:val="24"/>
                      <w:szCs w:val="24"/>
                    </w:rPr>
                  </w:pPr>
                  <w:r w:rsidRPr="00EB3719">
                    <w:rPr>
                      <w:rFonts w:ascii="Arial" w:hAnsi="Arial" w:cs="Arial"/>
                      <w:sz w:val="24"/>
                      <w:szCs w:val="24"/>
                    </w:rPr>
                    <w:t>Achieved</w:t>
                  </w:r>
                </w:p>
                <w:p w14:paraId="3C81B7E9" w14:textId="77777777" w:rsidR="00B90482" w:rsidRPr="00EB3719" w:rsidRDefault="00B90482" w:rsidP="00B90482">
                  <w:pPr>
                    <w:spacing w:line="259" w:lineRule="auto"/>
                    <w:contextualSpacing/>
                    <w:rPr>
                      <w:rFonts w:ascii="Arial" w:hAnsi="Arial" w:cs="Arial"/>
                      <w:sz w:val="24"/>
                      <w:szCs w:val="24"/>
                    </w:rPr>
                  </w:pPr>
                  <w:r w:rsidRPr="00EB3719">
                    <w:rPr>
                      <w:rFonts w:ascii="Arial" w:hAnsi="Arial" w:cs="Arial"/>
                      <w:b/>
                      <w:i/>
                      <w:noProof/>
                      <w:sz w:val="24"/>
                      <w:szCs w:val="24"/>
                    </w:rPr>
                    <w:drawing>
                      <wp:anchor distT="0" distB="0" distL="114300" distR="114300" simplePos="0" relativeHeight="251709952" behindDoc="0" locked="0" layoutInCell="1" allowOverlap="1" wp14:anchorId="39DCF7CA" wp14:editId="6D1ACC6F">
                        <wp:simplePos x="0" y="0"/>
                        <wp:positionH relativeFrom="column">
                          <wp:posOffset>45720</wp:posOffset>
                        </wp:positionH>
                        <wp:positionV relativeFrom="paragraph">
                          <wp:posOffset>141605</wp:posOffset>
                        </wp:positionV>
                        <wp:extent cx="381000" cy="381000"/>
                        <wp:effectExtent l="0" t="0" r="0" b="0"/>
                        <wp:wrapNone/>
                        <wp:docPr id="39" name="Imagen 86" descr="Carita feliz." title="emoj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happy emoji"/>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81000" cy="381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77945B4" w14:textId="77777777" w:rsidR="00B90482" w:rsidRPr="00EB3719" w:rsidRDefault="00B90482" w:rsidP="00B90482">
                  <w:pPr>
                    <w:spacing w:line="259" w:lineRule="auto"/>
                    <w:contextualSpacing/>
                    <w:rPr>
                      <w:rFonts w:ascii="Arial" w:hAnsi="Arial" w:cs="Arial"/>
                      <w:color w:val="000000"/>
                      <w:sz w:val="24"/>
                      <w:szCs w:val="24"/>
                    </w:rPr>
                  </w:pPr>
                </w:p>
                <w:p w14:paraId="6273DEFC" w14:textId="77777777" w:rsidR="00B90482" w:rsidRPr="00EB3719" w:rsidRDefault="00B90482" w:rsidP="00B90482">
                  <w:pPr>
                    <w:spacing w:line="259" w:lineRule="auto"/>
                    <w:contextualSpacing/>
                    <w:rPr>
                      <w:rFonts w:ascii="Arial" w:hAnsi="Arial" w:cs="Arial"/>
                      <w:color w:val="000000"/>
                      <w:sz w:val="24"/>
                      <w:szCs w:val="24"/>
                    </w:rPr>
                  </w:pPr>
                </w:p>
                <w:p w14:paraId="123E4629" w14:textId="77777777" w:rsidR="00B90482" w:rsidRPr="00EB3719" w:rsidRDefault="00B90482" w:rsidP="00B90482">
                  <w:pPr>
                    <w:spacing w:line="259" w:lineRule="auto"/>
                    <w:contextualSpacing/>
                    <w:rPr>
                      <w:rFonts w:ascii="Arial" w:hAnsi="Arial" w:cs="Arial"/>
                      <w:color w:val="000000"/>
                      <w:sz w:val="24"/>
                      <w:szCs w:val="24"/>
                    </w:rPr>
                  </w:pPr>
                </w:p>
                <w:p w14:paraId="7A1659D9" w14:textId="77777777" w:rsidR="00B90482" w:rsidRPr="00EB3719" w:rsidRDefault="00B90482" w:rsidP="00B90482">
                  <w:pPr>
                    <w:spacing w:line="259" w:lineRule="auto"/>
                    <w:contextualSpacing/>
                    <w:rPr>
                      <w:rFonts w:ascii="Arial" w:hAnsi="Arial" w:cs="Arial"/>
                      <w:sz w:val="24"/>
                      <w:szCs w:val="24"/>
                    </w:rPr>
                  </w:pPr>
                  <w:r w:rsidRPr="00EB3719">
                    <w:rPr>
                      <w:rFonts w:ascii="Arial" w:hAnsi="Arial" w:cs="Arial"/>
                      <w:color w:val="000000"/>
                      <w:sz w:val="24"/>
                      <w:szCs w:val="24"/>
                    </w:rPr>
                    <w:t>(Learner can achieve the task without any difficulty).</w:t>
                  </w:r>
                </w:p>
              </w:tc>
              <w:tc>
                <w:tcPr>
                  <w:tcW w:w="1843" w:type="dxa"/>
                </w:tcPr>
                <w:p w14:paraId="4681DA8F" w14:textId="77777777" w:rsidR="00B90482" w:rsidRPr="00EB3719" w:rsidRDefault="00B90482" w:rsidP="00B90482">
                  <w:pPr>
                    <w:spacing w:line="259" w:lineRule="auto"/>
                    <w:contextualSpacing/>
                    <w:rPr>
                      <w:rFonts w:ascii="Arial" w:hAnsi="Arial" w:cs="Arial"/>
                      <w:sz w:val="24"/>
                      <w:szCs w:val="24"/>
                    </w:rPr>
                  </w:pPr>
                </w:p>
                <w:p w14:paraId="7EAA7C2F" w14:textId="77777777" w:rsidR="00B90482" w:rsidRPr="00EB3719" w:rsidRDefault="00B90482" w:rsidP="00B90482">
                  <w:pPr>
                    <w:spacing w:line="259" w:lineRule="auto"/>
                    <w:contextualSpacing/>
                    <w:rPr>
                      <w:rFonts w:ascii="Arial" w:hAnsi="Arial" w:cs="Arial"/>
                      <w:sz w:val="24"/>
                      <w:szCs w:val="24"/>
                    </w:rPr>
                  </w:pPr>
                  <w:r w:rsidRPr="00EB3719">
                    <w:rPr>
                      <w:rFonts w:ascii="Arial" w:hAnsi="Arial" w:cs="Arial"/>
                      <w:b/>
                      <w:i/>
                      <w:noProof/>
                      <w:sz w:val="24"/>
                      <w:szCs w:val="24"/>
                    </w:rPr>
                    <w:drawing>
                      <wp:anchor distT="0" distB="0" distL="114300" distR="114300" simplePos="0" relativeHeight="251710976" behindDoc="0" locked="0" layoutInCell="1" allowOverlap="1" wp14:anchorId="3821A62D" wp14:editId="7DF0DCE4">
                        <wp:simplePos x="0" y="0"/>
                        <wp:positionH relativeFrom="column">
                          <wp:posOffset>154940</wp:posOffset>
                        </wp:positionH>
                        <wp:positionV relativeFrom="paragraph">
                          <wp:posOffset>133985</wp:posOffset>
                        </wp:positionV>
                        <wp:extent cx="416560" cy="416560"/>
                        <wp:effectExtent l="0" t="0" r="2540" b="2540"/>
                        <wp:wrapNone/>
                        <wp:docPr id="43" name="Imagen 87" descr="Carita insatisfecha." title="Emoj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castilloh\Downloads\Grinning-Face-with-Smiling-Eyes.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16560" cy="4165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B3719">
                    <w:rPr>
                      <w:rFonts w:ascii="Arial" w:hAnsi="Arial" w:cs="Arial"/>
                      <w:sz w:val="24"/>
                      <w:szCs w:val="24"/>
                    </w:rPr>
                    <w:t>In process</w:t>
                  </w:r>
                </w:p>
                <w:p w14:paraId="6D6B07EA" w14:textId="77777777" w:rsidR="00B90482" w:rsidRPr="00EB3719" w:rsidRDefault="00B90482" w:rsidP="00B90482">
                  <w:pPr>
                    <w:spacing w:line="259" w:lineRule="auto"/>
                    <w:contextualSpacing/>
                    <w:rPr>
                      <w:rFonts w:ascii="Arial" w:hAnsi="Arial" w:cs="Arial"/>
                      <w:sz w:val="24"/>
                      <w:szCs w:val="24"/>
                    </w:rPr>
                  </w:pPr>
                </w:p>
                <w:p w14:paraId="3E1B8B20" w14:textId="77777777" w:rsidR="00B90482" w:rsidRPr="00EB3719" w:rsidRDefault="00B90482" w:rsidP="00B90482">
                  <w:pPr>
                    <w:spacing w:line="259" w:lineRule="auto"/>
                    <w:contextualSpacing/>
                    <w:rPr>
                      <w:rFonts w:ascii="Arial" w:hAnsi="Arial" w:cs="Arial"/>
                      <w:color w:val="000000"/>
                      <w:sz w:val="24"/>
                      <w:szCs w:val="24"/>
                    </w:rPr>
                  </w:pPr>
                </w:p>
                <w:p w14:paraId="41B532DA" w14:textId="77777777" w:rsidR="00B90482" w:rsidRPr="00EB3719" w:rsidRDefault="00B90482" w:rsidP="00B90482">
                  <w:pPr>
                    <w:spacing w:line="259" w:lineRule="auto"/>
                    <w:contextualSpacing/>
                    <w:rPr>
                      <w:rFonts w:ascii="Arial" w:hAnsi="Arial" w:cs="Arial"/>
                      <w:sz w:val="24"/>
                      <w:szCs w:val="24"/>
                    </w:rPr>
                  </w:pPr>
                  <w:r w:rsidRPr="00EB3719">
                    <w:rPr>
                      <w:rFonts w:ascii="Arial" w:hAnsi="Arial" w:cs="Arial"/>
                      <w:color w:val="000000"/>
                      <w:sz w:val="24"/>
                      <w:szCs w:val="24"/>
                    </w:rPr>
                    <w:t>(Learner can achieve the task with some difficulty and needs improvement)</w:t>
                  </w:r>
                </w:p>
              </w:tc>
              <w:tc>
                <w:tcPr>
                  <w:tcW w:w="1843" w:type="dxa"/>
                </w:tcPr>
                <w:p w14:paraId="5F6CA212" w14:textId="77777777" w:rsidR="00B90482" w:rsidRPr="00EB3719" w:rsidRDefault="00B90482" w:rsidP="00B90482">
                  <w:pPr>
                    <w:spacing w:line="259" w:lineRule="auto"/>
                    <w:contextualSpacing/>
                    <w:rPr>
                      <w:rFonts w:ascii="Arial" w:hAnsi="Arial" w:cs="Arial"/>
                      <w:sz w:val="24"/>
                      <w:szCs w:val="24"/>
                    </w:rPr>
                  </w:pPr>
                  <w:r w:rsidRPr="00EB3719">
                    <w:rPr>
                      <w:rFonts w:ascii="Arial" w:hAnsi="Arial" w:cs="Arial"/>
                      <w:sz w:val="24"/>
                      <w:szCs w:val="24"/>
                    </w:rPr>
                    <w:t xml:space="preserve"> </w:t>
                  </w:r>
                </w:p>
                <w:p w14:paraId="65927450" w14:textId="77777777" w:rsidR="00B90482" w:rsidRPr="00EB3719" w:rsidRDefault="00B90482" w:rsidP="00B90482">
                  <w:pPr>
                    <w:spacing w:line="259" w:lineRule="auto"/>
                    <w:contextualSpacing/>
                    <w:rPr>
                      <w:rFonts w:ascii="Arial" w:hAnsi="Arial" w:cs="Arial"/>
                      <w:sz w:val="24"/>
                      <w:szCs w:val="24"/>
                    </w:rPr>
                  </w:pPr>
                  <w:r w:rsidRPr="00EB3719">
                    <w:rPr>
                      <w:rFonts w:ascii="Arial" w:hAnsi="Arial" w:cs="Arial"/>
                      <w:sz w:val="24"/>
                      <w:szCs w:val="24"/>
                    </w:rPr>
                    <w:t>Not achieved yet</w:t>
                  </w:r>
                </w:p>
                <w:p w14:paraId="3E8510DB" w14:textId="77777777" w:rsidR="00B90482" w:rsidRPr="00EB3719" w:rsidRDefault="00B90482" w:rsidP="00B90482">
                  <w:pPr>
                    <w:spacing w:line="259" w:lineRule="auto"/>
                    <w:contextualSpacing/>
                    <w:rPr>
                      <w:rFonts w:ascii="Arial" w:hAnsi="Arial" w:cs="Arial"/>
                      <w:sz w:val="24"/>
                      <w:szCs w:val="24"/>
                    </w:rPr>
                  </w:pPr>
                  <w:r w:rsidRPr="00EB3719">
                    <w:rPr>
                      <w:rFonts w:ascii="Arial" w:hAnsi="Arial" w:cs="Arial"/>
                      <w:b/>
                      <w:i/>
                      <w:noProof/>
                      <w:sz w:val="24"/>
                      <w:szCs w:val="24"/>
                    </w:rPr>
                    <w:drawing>
                      <wp:anchor distT="0" distB="0" distL="114300" distR="114300" simplePos="0" relativeHeight="251712000" behindDoc="0" locked="0" layoutInCell="1" allowOverlap="1" wp14:anchorId="1C572126" wp14:editId="559F6E45">
                        <wp:simplePos x="0" y="0"/>
                        <wp:positionH relativeFrom="column">
                          <wp:posOffset>137160</wp:posOffset>
                        </wp:positionH>
                        <wp:positionV relativeFrom="paragraph">
                          <wp:posOffset>8255</wp:posOffset>
                        </wp:positionV>
                        <wp:extent cx="330200" cy="330200"/>
                        <wp:effectExtent l="0" t="0" r="0" b="0"/>
                        <wp:wrapNone/>
                        <wp:docPr id="44" name="Imagen 88" descr="Carita triste." title="Emoj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castilloh\Downloads\descarga.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30200" cy="3302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1E47BB3" w14:textId="77777777" w:rsidR="00B90482" w:rsidRPr="00EB3719" w:rsidRDefault="00B90482" w:rsidP="00B90482">
                  <w:pPr>
                    <w:spacing w:line="259" w:lineRule="auto"/>
                    <w:contextualSpacing/>
                    <w:rPr>
                      <w:rFonts w:ascii="Arial" w:hAnsi="Arial" w:cs="Arial"/>
                      <w:sz w:val="24"/>
                      <w:szCs w:val="24"/>
                    </w:rPr>
                  </w:pPr>
                </w:p>
                <w:p w14:paraId="056A4937" w14:textId="77777777" w:rsidR="00B90482" w:rsidRPr="00EB3719" w:rsidRDefault="00B90482" w:rsidP="00B90482">
                  <w:pPr>
                    <w:spacing w:line="259" w:lineRule="auto"/>
                    <w:contextualSpacing/>
                    <w:rPr>
                      <w:rFonts w:ascii="Arial" w:hAnsi="Arial" w:cs="Arial"/>
                      <w:sz w:val="24"/>
                      <w:szCs w:val="24"/>
                    </w:rPr>
                  </w:pPr>
                </w:p>
                <w:p w14:paraId="59876585" w14:textId="77777777" w:rsidR="00B90482" w:rsidRPr="00EB3719" w:rsidRDefault="00B90482" w:rsidP="00B90482">
                  <w:pPr>
                    <w:spacing w:line="259" w:lineRule="auto"/>
                    <w:contextualSpacing/>
                    <w:rPr>
                      <w:rFonts w:ascii="Arial" w:hAnsi="Arial" w:cs="Arial"/>
                      <w:sz w:val="24"/>
                      <w:szCs w:val="24"/>
                    </w:rPr>
                  </w:pPr>
                  <w:r w:rsidRPr="00EB3719">
                    <w:rPr>
                      <w:rFonts w:ascii="Arial" w:hAnsi="Arial" w:cs="Arial"/>
                      <w:color w:val="000000"/>
                      <w:sz w:val="24"/>
                      <w:szCs w:val="24"/>
                    </w:rPr>
                    <w:t>(Learner cannot achieve the task)</w:t>
                  </w:r>
                </w:p>
              </w:tc>
            </w:tr>
            <w:tr w:rsidR="00B90482" w:rsidRPr="00EB3719" w14:paraId="7550DA8B" w14:textId="77777777" w:rsidTr="006852BB">
              <w:trPr>
                <w:trHeight w:val="1197"/>
              </w:trPr>
              <w:tc>
                <w:tcPr>
                  <w:tcW w:w="2228" w:type="dxa"/>
                </w:tcPr>
                <w:p w14:paraId="73C67472" w14:textId="0ECE0B2B" w:rsidR="00B90482" w:rsidRPr="007748E7" w:rsidRDefault="00B90482" w:rsidP="007748E7">
                  <w:pPr>
                    <w:pStyle w:val="NormalWeb"/>
                    <w:rPr>
                      <w:rFonts w:ascii="Arial" w:hAnsi="Arial" w:cs="Arial"/>
                      <w:sz w:val="22"/>
                      <w:szCs w:val="22"/>
                      <w:lang w:val="en-GB"/>
                    </w:rPr>
                  </w:pPr>
                  <w:r w:rsidRPr="007748E7">
                    <w:rPr>
                      <w:rFonts w:ascii="Arial" w:eastAsia="Calibri" w:hAnsi="Arial" w:cs="Arial"/>
                      <w:bCs/>
                      <w:sz w:val="22"/>
                      <w:szCs w:val="22"/>
                      <w:lang w:val="en-GB"/>
                    </w:rPr>
                    <w:t xml:space="preserve">speak with simple phrases and sentences to describe favorite hobbies and future </w:t>
                  </w:r>
                  <w:r w:rsidR="007748E7" w:rsidRPr="007748E7">
                    <w:rPr>
                      <w:rFonts w:ascii="Arial" w:eastAsia="Calibri" w:hAnsi="Arial" w:cs="Arial"/>
                      <w:bCs/>
                      <w:sz w:val="22"/>
                      <w:szCs w:val="22"/>
                      <w:lang w:val="en-GB"/>
                    </w:rPr>
                    <w:t>plans.</w:t>
                  </w:r>
                </w:p>
              </w:tc>
              <w:tc>
                <w:tcPr>
                  <w:tcW w:w="1741" w:type="dxa"/>
                </w:tcPr>
                <w:p w14:paraId="1F6E2610" w14:textId="77777777" w:rsidR="00B90482" w:rsidRPr="00EB3719" w:rsidRDefault="00B90482" w:rsidP="00B90482">
                  <w:pPr>
                    <w:spacing w:line="259" w:lineRule="auto"/>
                    <w:contextualSpacing/>
                    <w:rPr>
                      <w:rFonts w:ascii="Arial" w:hAnsi="Arial" w:cs="Arial"/>
                      <w:sz w:val="24"/>
                      <w:szCs w:val="24"/>
                    </w:rPr>
                  </w:pPr>
                </w:p>
              </w:tc>
              <w:tc>
                <w:tcPr>
                  <w:tcW w:w="1843" w:type="dxa"/>
                </w:tcPr>
                <w:p w14:paraId="5FB6F5F9" w14:textId="77777777" w:rsidR="00B90482" w:rsidRPr="00EB3719" w:rsidRDefault="00B90482" w:rsidP="00B90482">
                  <w:pPr>
                    <w:spacing w:line="259" w:lineRule="auto"/>
                    <w:contextualSpacing/>
                    <w:rPr>
                      <w:rFonts w:ascii="Arial" w:hAnsi="Arial" w:cs="Arial"/>
                      <w:sz w:val="24"/>
                      <w:szCs w:val="24"/>
                    </w:rPr>
                  </w:pPr>
                </w:p>
              </w:tc>
              <w:tc>
                <w:tcPr>
                  <w:tcW w:w="1843" w:type="dxa"/>
                </w:tcPr>
                <w:p w14:paraId="09073A36" w14:textId="77777777" w:rsidR="00B90482" w:rsidRPr="00EB3719" w:rsidRDefault="00B90482" w:rsidP="00B90482">
                  <w:pPr>
                    <w:spacing w:line="259" w:lineRule="auto"/>
                    <w:contextualSpacing/>
                    <w:rPr>
                      <w:rFonts w:ascii="Arial" w:hAnsi="Arial" w:cs="Arial"/>
                      <w:sz w:val="24"/>
                      <w:szCs w:val="24"/>
                    </w:rPr>
                  </w:pPr>
                </w:p>
              </w:tc>
            </w:tr>
            <w:tr w:rsidR="00B90482" w:rsidRPr="00EB3719" w14:paraId="1C9A2C18" w14:textId="77777777" w:rsidTr="007748E7">
              <w:trPr>
                <w:trHeight w:val="843"/>
              </w:trPr>
              <w:tc>
                <w:tcPr>
                  <w:tcW w:w="2228" w:type="dxa"/>
                </w:tcPr>
                <w:p w14:paraId="304E7CD9" w14:textId="19EC06D0" w:rsidR="00B90482" w:rsidRPr="007748E7" w:rsidRDefault="00B90482" w:rsidP="007748E7">
                  <w:pPr>
                    <w:spacing w:line="259" w:lineRule="auto"/>
                    <w:contextualSpacing/>
                    <w:rPr>
                      <w:rFonts w:ascii="Arial" w:hAnsi="Arial" w:cs="Arial"/>
                      <w:lang w:val="en-GB"/>
                    </w:rPr>
                  </w:pPr>
                  <w:r w:rsidRPr="007748E7">
                    <w:rPr>
                      <w:rFonts w:ascii="Arial" w:eastAsia="Calibri" w:hAnsi="Arial" w:cs="Arial"/>
                      <w:bCs/>
                      <w:lang w:val="en-GB"/>
                    </w:rPr>
                    <w:t>talk about his</w:t>
                  </w:r>
                  <w:r w:rsidR="007748E7" w:rsidRPr="007748E7">
                    <w:rPr>
                      <w:rFonts w:ascii="Arial" w:eastAsia="Calibri" w:hAnsi="Arial" w:cs="Arial"/>
                      <w:bCs/>
                      <w:lang w:val="en-GB"/>
                    </w:rPr>
                    <w:t>/her</w:t>
                  </w:r>
                  <w:r w:rsidRPr="007748E7">
                    <w:rPr>
                      <w:rFonts w:ascii="Arial" w:eastAsia="Calibri" w:hAnsi="Arial" w:cs="Arial"/>
                      <w:bCs/>
                      <w:lang w:val="en-GB"/>
                    </w:rPr>
                    <w:t xml:space="preserve"> favorite hobbies and future </w:t>
                  </w:r>
                  <w:r w:rsidR="007748E7" w:rsidRPr="007748E7">
                    <w:rPr>
                      <w:rFonts w:ascii="Arial" w:eastAsia="Calibri" w:hAnsi="Arial" w:cs="Arial"/>
                      <w:bCs/>
                      <w:lang w:val="en-GB"/>
                    </w:rPr>
                    <w:t>plans.</w:t>
                  </w:r>
                </w:p>
              </w:tc>
              <w:tc>
                <w:tcPr>
                  <w:tcW w:w="1741" w:type="dxa"/>
                </w:tcPr>
                <w:p w14:paraId="4E1868DF" w14:textId="77777777" w:rsidR="00B90482" w:rsidRPr="00EB3719" w:rsidRDefault="00B90482" w:rsidP="00B90482">
                  <w:pPr>
                    <w:spacing w:line="259" w:lineRule="auto"/>
                    <w:contextualSpacing/>
                    <w:rPr>
                      <w:rFonts w:ascii="Arial" w:hAnsi="Arial" w:cs="Arial"/>
                      <w:sz w:val="24"/>
                      <w:szCs w:val="24"/>
                    </w:rPr>
                  </w:pPr>
                </w:p>
              </w:tc>
              <w:tc>
                <w:tcPr>
                  <w:tcW w:w="1843" w:type="dxa"/>
                </w:tcPr>
                <w:p w14:paraId="197C1D43" w14:textId="77777777" w:rsidR="00B90482" w:rsidRPr="00EB3719" w:rsidRDefault="00B90482" w:rsidP="00B90482">
                  <w:pPr>
                    <w:spacing w:line="259" w:lineRule="auto"/>
                    <w:contextualSpacing/>
                    <w:rPr>
                      <w:rFonts w:ascii="Arial" w:hAnsi="Arial" w:cs="Arial"/>
                      <w:sz w:val="24"/>
                      <w:szCs w:val="24"/>
                    </w:rPr>
                  </w:pPr>
                </w:p>
              </w:tc>
              <w:tc>
                <w:tcPr>
                  <w:tcW w:w="1843" w:type="dxa"/>
                </w:tcPr>
                <w:p w14:paraId="497B5C8B" w14:textId="77777777" w:rsidR="00B90482" w:rsidRPr="00EB3719" w:rsidRDefault="00B90482" w:rsidP="00B90482">
                  <w:pPr>
                    <w:spacing w:line="259" w:lineRule="auto"/>
                    <w:contextualSpacing/>
                    <w:rPr>
                      <w:rFonts w:ascii="Arial" w:hAnsi="Arial" w:cs="Arial"/>
                      <w:sz w:val="24"/>
                      <w:szCs w:val="24"/>
                    </w:rPr>
                  </w:pPr>
                </w:p>
              </w:tc>
            </w:tr>
            <w:tr w:rsidR="00B90482" w:rsidRPr="00EB3719" w14:paraId="012B1BED" w14:textId="77777777" w:rsidTr="006852BB">
              <w:trPr>
                <w:trHeight w:val="1197"/>
              </w:trPr>
              <w:tc>
                <w:tcPr>
                  <w:tcW w:w="2228" w:type="dxa"/>
                </w:tcPr>
                <w:p w14:paraId="361528D0" w14:textId="0E56F1A4" w:rsidR="00B90482" w:rsidRPr="007748E7" w:rsidRDefault="00B90482" w:rsidP="00B90482">
                  <w:pPr>
                    <w:spacing w:line="259" w:lineRule="auto"/>
                    <w:contextualSpacing/>
                    <w:rPr>
                      <w:rFonts w:ascii="Arial" w:hAnsi="Arial" w:cs="Arial"/>
                      <w:lang w:val="en-GB"/>
                    </w:rPr>
                  </w:pPr>
                  <w:r w:rsidRPr="007748E7">
                    <w:rPr>
                      <w:rFonts w:ascii="Arial" w:hAnsi="Arial" w:cs="Arial"/>
                      <w:lang w:val="en-GB"/>
                    </w:rPr>
                    <w:t>u</w:t>
                  </w:r>
                  <w:r w:rsidR="007748E7" w:rsidRPr="007748E7">
                    <w:rPr>
                      <w:rFonts w:ascii="Arial" w:hAnsi="Arial" w:cs="Arial"/>
                      <w:lang w:val="en-GB"/>
                    </w:rPr>
                    <w:t>se</w:t>
                  </w:r>
                  <w:r w:rsidRPr="007748E7">
                    <w:rPr>
                      <w:rFonts w:ascii="Arial" w:hAnsi="Arial" w:cs="Arial"/>
                      <w:lang w:val="en-GB"/>
                    </w:rPr>
                    <w:t xml:space="preserve"> pictures to support his/her ideas.</w:t>
                  </w:r>
                </w:p>
              </w:tc>
              <w:tc>
                <w:tcPr>
                  <w:tcW w:w="1741" w:type="dxa"/>
                </w:tcPr>
                <w:p w14:paraId="64CB8382" w14:textId="77777777" w:rsidR="00B90482" w:rsidRPr="00EB3719" w:rsidRDefault="00B90482" w:rsidP="00B90482">
                  <w:pPr>
                    <w:spacing w:line="259" w:lineRule="auto"/>
                    <w:contextualSpacing/>
                    <w:rPr>
                      <w:rFonts w:ascii="Arial" w:hAnsi="Arial" w:cs="Arial"/>
                      <w:sz w:val="24"/>
                      <w:szCs w:val="24"/>
                    </w:rPr>
                  </w:pPr>
                </w:p>
              </w:tc>
              <w:tc>
                <w:tcPr>
                  <w:tcW w:w="1843" w:type="dxa"/>
                </w:tcPr>
                <w:p w14:paraId="6E810B29" w14:textId="77777777" w:rsidR="00B90482" w:rsidRPr="00EB3719" w:rsidRDefault="00B90482" w:rsidP="00B90482">
                  <w:pPr>
                    <w:spacing w:line="259" w:lineRule="auto"/>
                    <w:contextualSpacing/>
                    <w:rPr>
                      <w:rFonts w:ascii="Arial" w:hAnsi="Arial" w:cs="Arial"/>
                      <w:sz w:val="24"/>
                      <w:szCs w:val="24"/>
                    </w:rPr>
                  </w:pPr>
                </w:p>
              </w:tc>
              <w:tc>
                <w:tcPr>
                  <w:tcW w:w="1843" w:type="dxa"/>
                </w:tcPr>
                <w:p w14:paraId="6796042D" w14:textId="77777777" w:rsidR="00B90482" w:rsidRPr="00EB3719" w:rsidRDefault="00B90482" w:rsidP="00B90482">
                  <w:pPr>
                    <w:spacing w:line="259" w:lineRule="auto"/>
                    <w:contextualSpacing/>
                    <w:rPr>
                      <w:rFonts w:ascii="Arial" w:hAnsi="Arial" w:cs="Arial"/>
                      <w:sz w:val="24"/>
                      <w:szCs w:val="24"/>
                    </w:rPr>
                  </w:pPr>
                </w:p>
              </w:tc>
            </w:tr>
          </w:tbl>
          <w:p w14:paraId="377C4D35" w14:textId="36460359" w:rsidR="00B90482" w:rsidRPr="007669EB" w:rsidRDefault="00B90482" w:rsidP="00B90482">
            <w:pPr>
              <w:spacing w:line="259" w:lineRule="auto"/>
              <w:rPr>
                <w:rFonts w:ascii="Arial" w:eastAsia="Arial" w:hAnsi="Arial" w:cs="Arial"/>
                <w:bCs/>
              </w:rPr>
            </w:pPr>
          </w:p>
        </w:tc>
        <w:tc>
          <w:tcPr>
            <w:tcW w:w="959" w:type="dxa"/>
            <w:tcBorders>
              <w:bottom w:val="single" w:sz="4" w:space="0" w:color="auto"/>
            </w:tcBorders>
          </w:tcPr>
          <w:p w14:paraId="36AABF4C" w14:textId="77777777" w:rsidR="00E561E0" w:rsidRDefault="00E561E0" w:rsidP="00F159C5">
            <w:pPr>
              <w:pStyle w:val="NormalWeb"/>
              <w:spacing w:line="360" w:lineRule="auto"/>
              <w:rPr>
                <w:rFonts w:ascii="Arial" w:hAnsi="Arial" w:cs="Arial"/>
                <w:sz w:val="18"/>
                <w:szCs w:val="18"/>
              </w:rPr>
            </w:pPr>
            <w:r>
              <w:rPr>
                <w:rFonts w:ascii="Arial" w:hAnsi="Arial" w:cs="Arial"/>
                <w:sz w:val="18"/>
                <w:szCs w:val="18"/>
              </w:rPr>
              <w:lastRenderedPageBreak/>
              <w:t>40 minutes</w:t>
            </w:r>
          </w:p>
          <w:p w14:paraId="4F79A6AB" w14:textId="77777777" w:rsidR="00E561E0" w:rsidRDefault="00E561E0" w:rsidP="00F159C5">
            <w:pPr>
              <w:pStyle w:val="NormalWeb"/>
              <w:spacing w:line="360" w:lineRule="auto"/>
              <w:rPr>
                <w:rFonts w:ascii="Arial" w:hAnsi="Arial" w:cs="Arial"/>
                <w:sz w:val="18"/>
                <w:szCs w:val="18"/>
              </w:rPr>
            </w:pPr>
          </w:p>
        </w:tc>
      </w:tr>
      <w:tr w:rsidR="00E561E0" w:rsidRPr="008E6CDD" w14:paraId="74E7A3EF" w14:textId="77777777" w:rsidTr="00F159C5">
        <w:trPr>
          <w:trHeight w:val="334"/>
          <w:jc w:val="center"/>
        </w:trPr>
        <w:tc>
          <w:tcPr>
            <w:tcW w:w="2689" w:type="dxa"/>
            <w:tcBorders>
              <w:bottom w:val="single" w:sz="4" w:space="0" w:color="auto"/>
            </w:tcBorders>
          </w:tcPr>
          <w:p w14:paraId="3D69C318" w14:textId="77777777" w:rsidR="00E561E0" w:rsidRDefault="00E561E0" w:rsidP="00F159C5">
            <w:pPr>
              <w:rPr>
                <w:rFonts w:ascii="Arial" w:hAnsi="Arial" w:cs="Arial"/>
                <w:color w:val="000000"/>
              </w:rPr>
            </w:pPr>
            <w:r>
              <w:lastRenderedPageBreak/>
              <w:br w:type="page"/>
            </w:r>
            <w:r w:rsidRPr="00510743">
              <w:rPr>
                <w:rFonts w:ascii="Arial" w:hAnsi="Arial" w:cs="Arial"/>
                <w:b/>
                <w:color w:val="000000"/>
              </w:rPr>
              <w:t>W</w:t>
            </w:r>
            <w:r>
              <w:rPr>
                <w:rFonts w:ascii="Arial" w:hAnsi="Arial" w:cs="Arial"/>
                <w:b/>
                <w:color w:val="000000"/>
              </w:rPr>
              <w:t>.</w:t>
            </w:r>
            <w:r w:rsidRPr="00510743">
              <w:rPr>
                <w:rFonts w:ascii="Arial" w:hAnsi="Arial" w:cs="Arial"/>
                <w:b/>
                <w:color w:val="000000"/>
              </w:rPr>
              <w:t>1.</w:t>
            </w:r>
            <w:r w:rsidRPr="00510743">
              <w:rPr>
                <w:rFonts w:ascii="Arial" w:hAnsi="Arial" w:cs="Arial"/>
                <w:color w:val="000000"/>
              </w:rPr>
              <w:t xml:space="preserve"> Composes short texts expressing wants and preferences.</w:t>
            </w:r>
          </w:p>
          <w:p w14:paraId="1D6E36AE" w14:textId="77777777" w:rsidR="00E561E0" w:rsidRDefault="00E561E0" w:rsidP="00F159C5">
            <w:pPr>
              <w:rPr>
                <w:rFonts w:ascii="Arial" w:hAnsi="Arial" w:cs="Arial"/>
                <w:color w:val="000000"/>
              </w:rPr>
            </w:pPr>
          </w:p>
          <w:p w14:paraId="28346537" w14:textId="77777777" w:rsidR="00E561E0" w:rsidRDefault="00E561E0" w:rsidP="00F159C5">
            <w:pPr>
              <w:rPr>
                <w:rFonts w:ascii="Arial" w:hAnsi="Arial" w:cs="Arial"/>
                <w:color w:val="000000"/>
              </w:rPr>
            </w:pPr>
          </w:p>
          <w:p w14:paraId="7D1BA4B3" w14:textId="77777777" w:rsidR="00E561E0" w:rsidRDefault="00E561E0" w:rsidP="00F159C5">
            <w:pPr>
              <w:rPr>
                <w:rFonts w:ascii="Arial" w:hAnsi="Arial" w:cs="Arial"/>
                <w:color w:val="000000"/>
              </w:rPr>
            </w:pPr>
          </w:p>
          <w:p w14:paraId="288A704C" w14:textId="77777777" w:rsidR="00E561E0" w:rsidRDefault="00E561E0" w:rsidP="00F159C5">
            <w:pPr>
              <w:rPr>
                <w:rFonts w:ascii="Arial" w:hAnsi="Arial" w:cs="Arial"/>
                <w:color w:val="000000"/>
              </w:rPr>
            </w:pPr>
          </w:p>
          <w:p w14:paraId="6202E475" w14:textId="77777777" w:rsidR="00E561E0" w:rsidRDefault="00E561E0" w:rsidP="00F159C5">
            <w:pPr>
              <w:rPr>
                <w:rFonts w:ascii="Arial" w:hAnsi="Arial" w:cs="Arial"/>
                <w:color w:val="000000"/>
              </w:rPr>
            </w:pPr>
          </w:p>
          <w:p w14:paraId="240335F8" w14:textId="77777777" w:rsidR="00E561E0" w:rsidRDefault="00E561E0" w:rsidP="00F159C5">
            <w:pPr>
              <w:rPr>
                <w:rFonts w:ascii="Arial" w:hAnsi="Arial" w:cs="Arial"/>
                <w:color w:val="000000"/>
              </w:rPr>
            </w:pPr>
          </w:p>
          <w:p w14:paraId="2A3A404A" w14:textId="77777777" w:rsidR="00E561E0" w:rsidRDefault="00E561E0" w:rsidP="00F159C5">
            <w:pPr>
              <w:rPr>
                <w:rFonts w:ascii="Arial" w:hAnsi="Arial" w:cs="Arial"/>
                <w:color w:val="000000"/>
              </w:rPr>
            </w:pPr>
          </w:p>
          <w:p w14:paraId="39FAE1EA" w14:textId="77777777" w:rsidR="001404B1" w:rsidRDefault="001404B1" w:rsidP="00F159C5">
            <w:pPr>
              <w:rPr>
                <w:rFonts w:ascii="Arial" w:hAnsi="Arial" w:cs="Arial"/>
                <w:color w:val="000000"/>
              </w:rPr>
            </w:pPr>
          </w:p>
          <w:p w14:paraId="68B9A9F1" w14:textId="77777777" w:rsidR="001404B1" w:rsidRDefault="001404B1" w:rsidP="00F159C5">
            <w:pPr>
              <w:rPr>
                <w:rFonts w:ascii="Arial" w:hAnsi="Arial" w:cs="Arial"/>
                <w:color w:val="000000"/>
              </w:rPr>
            </w:pPr>
          </w:p>
          <w:p w14:paraId="35B97DE2" w14:textId="77777777" w:rsidR="001404B1" w:rsidRDefault="001404B1" w:rsidP="00F159C5">
            <w:pPr>
              <w:rPr>
                <w:rFonts w:ascii="Arial" w:hAnsi="Arial" w:cs="Arial"/>
                <w:color w:val="000000"/>
              </w:rPr>
            </w:pPr>
          </w:p>
          <w:p w14:paraId="281F2031" w14:textId="77777777" w:rsidR="001404B1" w:rsidRDefault="001404B1" w:rsidP="00F159C5">
            <w:pPr>
              <w:rPr>
                <w:rFonts w:ascii="Arial" w:hAnsi="Arial" w:cs="Arial"/>
                <w:color w:val="000000"/>
              </w:rPr>
            </w:pPr>
          </w:p>
          <w:p w14:paraId="4D22D084" w14:textId="77777777" w:rsidR="001404B1" w:rsidRDefault="001404B1" w:rsidP="00F159C5">
            <w:pPr>
              <w:rPr>
                <w:rFonts w:ascii="Arial" w:hAnsi="Arial" w:cs="Arial"/>
                <w:color w:val="000000"/>
              </w:rPr>
            </w:pPr>
          </w:p>
          <w:p w14:paraId="17C11E84" w14:textId="77777777" w:rsidR="00E561E0" w:rsidRPr="00E1120D" w:rsidRDefault="00E561E0" w:rsidP="00F159C5">
            <w:pPr>
              <w:pStyle w:val="NormalWeb"/>
              <w:rPr>
                <w:rFonts w:ascii="Arial" w:hAnsi="Arial" w:cs="Arial"/>
                <w:sz w:val="22"/>
                <w:szCs w:val="22"/>
              </w:rPr>
            </w:pPr>
            <w:r w:rsidRPr="00E1120D">
              <w:rPr>
                <w:rFonts w:ascii="Arial" w:hAnsi="Arial" w:cs="Arial"/>
                <w:sz w:val="22"/>
                <w:szCs w:val="22"/>
              </w:rPr>
              <w:t>Indicators:</w:t>
            </w:r>
          </w:p>
          <w:p w14:paraId="66BC7A4E" w14:textId="77777777" w:rsidR="00E561E0" w:rsidRPr="00E1120D" w:rsidRDefault="00E561E0" w:rsidP="00F159C5">
            <w:pPr>
              <w:pStyle w:val="NormalWeb"/>
              <w:rPr>
                <w:rFonts w:ascii="Arial" w:eastAsia="Arial" w:hAnsi="Arial" w:cs="Arial"/>
                <w:lang w:val="en-GB"/>
              </w:rPr>
            </w:pPr>
            <w:r w:rsidRPr="00E1120D">
              <w:rPr>
                <w:rFonts w:ascii="Arial" w:eastAsia="Arial" w:hAnsi="Arial" w:cs="Arial"/>
                <w:b/>
                <w:bCs/>
                <w:lang w:val="en-GB"/>
              </w:rPr>
              <w:t>W.1.1.</w:t>
            </w:r>
            <w:r w:rsidRPr="00E1120D">
              <w:rPr>
                <w:rFonts w:ascii="Arial" w:eastAsia="Arial" w:hAnsi="Arial" w:cs="Arial"/>
                <w:lang w:val="en-GB"/>
              </w:rPr>
              <w:t xml:space="preserve"> brainstorms main ideas about preferences </w:t>
            </w:r>
            <w:r w:rsidRPr="00E1120D">
              <w:rPr>
                <w:rFonts w:ascii="Arial" w:eastAsia="Arial" w:hAnsi="Arial" w:cs="Arial"/>
                <w:lang w:val="en-GB"/>
              </w:rPr>
              <w:lastRenderedPageBreak/>
              <w:t>and future plans as a form of pre-writing.</w:t>
            </w:r>
          </w:p>
          <w:p w14:paraId="67ACDFB2" w14:textId="77777777" w:rsidR="00E561E0" w:rsidRPr="00216BE3" w:rsidRDefault="00E561E0" w:rsidP="00F159C5">
            <w:pPr>
              <w:pStyle w:val="NormalWeb"/>
              <w:rPr>
                <w:rFonts w:ascii="Arial" w:eastAsia="Arial" w:hAnsi="Arial" w:cs="Arial"/>
                <w:highlight w:val="yellow"/>
                <w:lang w:val="en-GB"/>
              </w:rPr>
            </w:pPr>
          </w:p>
          <w:p w14:paraId="6E0E95F0" w14:textId="77777777" w:rsidR="00E561E0" w:rsidRPr="00E1120D" w:rsidRDefault="00E561E0" w:rsidP="00F159C5">
            <w:pPr>
              <w:pStyle w:val="NormalWeb"/>
              <w:rPr>
                <w:rFonts w:ascii="Arial" w:eastAsia="Arial" w:hAnsi="Arial" w:cs="Arial"/>
                <w:lang w:val="en-GB"/>
              </w:rPr>
            </w:pPr>
            <w:r w:rsidRPr="00E1120D">
              <w:rPr>
                <w:rFonts w:ascii="Arial" w:eastAsia="Arial" w:hAnsi="Arial" w:cs="Arial"/>
                <w:b/>
                <w:bCs/>
                <w:lang w:val="en-GB"/>
              </w:rPr>
              <w:t>W.1.2.</w:t>
            </w:r>
            <w:r w:rsidRPr="00E1120D">
              <w:rPr>
                <w:rFonts w:ascii="Arial" w:eastAsia="Arial" w:hAnsi="Arial" w:cs="Arial"/>
                <w:lang w:val="en-GB"/>
              </w:rPr>
              <w:t>makes an outline to organize the main ideas about preferences and future plans using phrases and simple sentences.</w:t>
            </w:r>
          </w:p>
          <w:p w14:paraId="409B1611" w14:textId="77777777" w:rsidR="00E561E0" w:rsidRPr="00E1120D" w:rsidRDefault="00E561E0" w:rsidP="00F159C5">
            <w:pPr>
              <w:pStyle w:val="NormalWeb"/>
              <w:rPr>
                <w:rFonts w:ascii="Arial" w:eastAsia="Arial" w:hAnsi="Arial" w:cs="Arial"/>
                <w:lang w:val="en-GB"/>
              </w:rPr>
            </w:pPr>
            <w:r w:rsidRPr="00E1120D">
              <w:rPr>
                <w:rFonts w:ascii="Arial" w:eastAsia="Arial" w:hAnsi="Arial" w:cs="Arial"/>
                <w:b/>
                <w:bCs/>
                <w:lang w:val="en-GB"/>
              </w:rPr>
              <w:t>W.1.3.</w:t>
            </w:r>
            <w:r w:rsidRPr="00E1120D">
              <w:rPr>
                <w:rFonts w:ascii="Arial" w:eastAsia="Arial" w:hAnsi="Arial" w:cs="Arial"/>
                <w:lang w:val="en-GB"/>
              </w:rPr>
              <w:t xml:space="preserve"> makes a draft of text by writing complete sentences for each main idea.</w:t>
            </w:r>
          </w:p>
          <w:p w14:paraId="18AA6A03" w14:textId="77777777" w:rsidR="00E561E0" w:rsidRPr="008E6CDD" w:rsidRDefault="00E561E0" w:rsidP="00F159C5">
            <w:pPr>
              <w:pStyle w:val="NormalWeb"/>
              <w:rPr>
                <w:rFonts w:ascii="Arial" w:hAnsi="Arial" w:cs="Arial"/>
                <w:sz w:val="18"/>
                <w:szCs w:val="20"/>
              </w:rPr>
            </w:pPr>
            <w:r w:rsidRPr="00E1120D">
              <w:rPr>
                <w:rFonts w:ascii="Arial" w:eastAsia="Arial" w:hAnsi="Arial" w:cs="Arial"/>
                <w:b/>
                <w:bCs/>
                <w:lang w:val="en-GB"/>
              </w:rPr>
              <w:t>W.1.4.</w:t>
            </w:r>
            <w:r w:rsidRPr="00E1120D">
              <w:rPr>
                <w:rFonts w:ascii="Arial" w:eastAsia="Arial" w:hAnsi="Arial" w:cs="Arial"/>
                <w:lang w:val="en-GB"/>
              </w:rPr>
              <w:t xml:space="preserve"> edits a text by checking grammar, spelling, punctuation and capitalization to make sure it is well-written.</w:t>
            </w:r>
          </w:p>
        </w:tc>
        <w:tc>
          <w:tcPr>
            <w:tcW w:w="2126" w:type="dxa"/>
            <w:gridSpan w:val="3"/>
            <w:tcBorders>
              <w:bottom w:val="single" w:sz="4" w:space="0" w:color="auto"/>
            </w:tcBorders>
          </w:tcPr>
          <w:p w14:paraId="5CB1B4C7" w14:textId="77777777" w:rsidR="00E561E0" w:rsidRPr="008E6CDD" w:rsidRDefault="00E561E0" w:rsidP="00F159C5">
            <w:pPr>
              <w:autoSpaceDE w:val="0"/>
              <w:autoSpaceDN w:val="0"/>
              <w:adjustRightInd w:val="0"/>
              <w:rPr>
                <w:rFonts w:ascii="Arial" w:hAnsi="Arial" w:cs="Arial"/>
                <w:color w:val="000000"/>
                <w:sz w:val="20"/>
              </w:rPr>
            </w:pPr>
            <w:r w:rsidRPr="00510743">
              <w:rPr>
                <w:rFonts w:ascii="Arial" w:hAnsi="Arial" w:cs="Arial"/>
                <w:b/>
                <w:color w:val="000000"/>
              </w:rPr>
              <w:lastRenderedPageBreak/>
              <w:t>W.1.</w:t>
            </w:r>
            <w:r w:rsidRPr="00510743">
              <w:rPr>
                <w:rFonts w:ascii="Arial" w:hAnsi="Arial" w:cs="Arial"/>
                <w:color w:val="000000"/>
              </w:rPr>
              <w:t xml:space="preserve"> </w:t>
            </w:r>
            <w:r>
              <w:rPr>
                <w:rFonts w:ascii="Arial" w:hAnsi="Arial" w:cs="Arial"/>
                <w:color w:val="000000"/>
              </w:rPr>
              <w:t>c</w:t>
            </w:r>
            <w:r w:rsidRPr="00510743">
              <w:rPr>
                <w:rFonts w:ascii="Arial" w:hAnsi="Arial" w:cs="Arial"/>
                <w:color w:val="000000"/>
              </w:rPr>
              <w:t>ompose short sentences expressing wants and preferences.</w:t>
            </w:r>
          </w:p>
        </w:tc>
        <w:tc>
          <w:tcPr>
            <w:tcW w:w="8685" w:type="dxa"/>
            <w:gridSpan w:val="5"/>
            <w:tcBorders>
              <w:bottom w:val="single" w:sz="4" w:space="0" w:color="auto"/>
            </w:tcBorders>
          </w:tcPr>
          <w:p w14:paraId="28711F45" w14:textId="59DA4745" w:rsidR="00E561E0" w:rsidRDefault="00E561E0" w:rsidP="00F159C5">
            <w:pPr>
              <w:spacing w:after="0" w:line="240" w:lineRule="auto"/>
              <w:jc w:val="center"/>
              <w:rPr>
                <w:rFonts w:ascii="Arial" w:eastAsia="Arial" w:hAnsi="Arial" w:cs="Arial"/>
                <w:b/>
                <w:bCs/>
              </w:rPr>
            </w:pPr>
            <w:r w:rsidRPr="6F56215A">
              <w:rPr>
                <w:rFonts w:ascii="Arial" w:eastAsia="Arial" w:hAnsi="Arial" w:cs="Arial"/>
                <w:b/>
                <w:bCs/>
              </w:rPr>
              <w:t>Pre-task</w:t>
            </w:r>
          </w:p>
          <w:p w14:paraId="16C95FE7" w14:textId="49F2392D" w:rsidR="00E561E0" w:rsidRPr="00CC2526" w:rsidRDefault="00E561E0" w:rsidP="00F159C5">
            <w:pPr>
              <w:pStyle w:val="Prrafodelista"/>
              <w:rPr>
                <w:rFonts w:ascii="Arial" w:eastAsia="Arial" w:hAnsi="Arial" w:cs="Arial"/>
                <w:b/>
                <w:bCs/>
              </w:rPr>
            </w:pPr>
            <w:r w:rsidRPr="00CC2526">
              <w:rPr>
                <w:rFonts w:ascii="Arial" w:hAnsi="Arial" w:cs="Arial"/>
              </w:rPr>
              <w:t>Teacher introduces the goal of the lesson</w:t>
            </w:r>
            <w:r w:rsidR="00E86462">
              <w:rPr>
                <w:rFonts w:ascii="Arial" w:hAnsi="Arial" w:cs="Arial"/>
              </w:rPr>
              <w:t>.</w:t>
            </w:r>
          </w:p>
          <w:p w14:paraId="495FEA9C" w14:textId="29EB1113" w:rsidR="005145F0" w:rsidRDefault="00574484" w:rsidP="00F159C5">
            <w:pPr>
              <w:rPr>
                <w:rFonts w:ascii="Arial" w:hAnsi="Arial" w:cs="Arial"/>
              </w:rPr>
            </w:pPr>
            <w:r>
              <w:rPr>
                <w:rFonts w:ascii="Arial" w:hAnsi="Arial" w:cs="Arial"/>
              </w:rPr>
              <w:t xml:space="preserve">The teacher can use the following video as a reference and can play parts of it during the lesson to illustrate every step of the </w:t>
            </w:r>
            <w:r w:rsidR="001404B1">
              <w:rPr>
                <w:rFonts w:ascii="Arial" w:hAnsi="Arial" w:cs="Arial"/>
              </w:rPr>
              <w:t xml:space="preserve">writing </w:t>
            </w:r>
            <w:r>
              <w:rPr>
                <w:rFonts w:ascii="Arial" w:hAnsi="Arial" w:cs="Arial"/>
              </w:rPr>
              <w:t>process</w:t>
            </w:r>
            <w:r w:rsidR="001D79E2">
              <w:rPr>
                <w:rFonts w:ascii="Arial" w:hAnsi="Arial" w:cs="Arial"/>
              </w:rPr>
              <w:t xml:space="preserve"> for the students</w:t>
            </w:r>
            <w:r>
              <w:rPr>
                <w:rFonts w:ascii="Arial" w:hAnsi="Arial" w:cs="Arial"/>
              </w:rPr>
              <w:t xml:space="preserve">. </w:t>
            </w:r>
            <w:r w:rsidR="001D79E2">
              <w:rPr>
                <w:rFonts w:ascii="Arial" w:hAnsi="Arial" w:cs="Arial"/>
              </w:rPr>
              <w:t xml:space="preserve">The video is aligned with the indicators for this assessment strategy. </w:t>
            </w:r>
            <w:r>
              <w:rPr>
                <w:rFonts w:ascii="Arial" w:hAnsi="Arial" w:cs="Arial"/>
              </w:rPr>
              <w:t xml:space="preserve">In the following link, you will find a video about how to write a paragraph: </w:t>
            </w:r>
            <w:hyperlink r:id="rId121" w:history="1">
              <w:r w:rsidR="005145F0" w:rsidRPr="009E4C0C">
                <w:rPr>
                  <w:rStyle w:val="Hipervnculo"/>
                  <w:rFonts w:ascii="Arial" w:hAnsi="Arial" w:cs="Arial"/>
                </w:rPr>
                <w:t>https://www.youtube.com/watch?v=lMRTtUrSFOc</w:t>
              </w:r>
            </w:hyperlink>
          </w:p>
          <w:p w14:paraId="733A6538" w14:textId="2931B57E" w:rsidR="00E561E0" w:rsidRDefault="009051F8" w:rsidP="00F159C5">
            <w:pPr>
              <w:rPr>
                <w:rFonts w:ascii="Arial" w:hAnsi="Arial" w:cs="Arial"/>
              </w:rPr>
            </w:pPr>
            <w:r>
              <w:rPr>
                <w:rFonts w:ascii="Arial" w:hAnsi="Arial" w:cs="Arial"/>
              </w:rPr>
              <w:t xml:space="preserve">The teacher </w:t>
            </w:r>
            <w:r w:rsidR="00E36B4B">
              <w:rPr>
                <w:rFonts w:ascii="Arial" w:hAnsi="Arial" w:cs="Arial"/>
              </w:rPr>
              <w:t>tells students that he/she is very happy because he/she has plans for the weekend</w:t>
            </w:r>
            <w:r>
              <w:rPr>
                <w:rFonts w:ascii="Arial" w:hAnsi="Arial" w:cs="Arial"/>
              </w:rPr>
              <w:t>.</w:t>
            </w:r>
          </w:p>
          <w:p w14:paraId="730C66E1" w14:textId="03A4A5DB" w:rsidR="00E36B4B" w:rsidRDefault="0095276E" w:rsidP="00F159C5">
            <w:pPr>
              <w:rPr>
                <w:rFonts w:ascii="Arial" w:hAnsi="Arial" w:cs="Arial"/>
              </w:rPr>
            </w:pPr>
            <w:r>
              <w:rPr>
                <w:rFonts w:ascii="Arial" w:hAnsi="Arial" w:cs="Arial"/>
              </w:rPr>
              <w:t xml:space="preserve">The teacher makes a short simple oral presentation for the group. After that, the teacher explains that the school is going to organize some clubs for students. They are asking students to write a short paragraph describing what they like to do. The teacher pretends to be recalling what he/she just said. He/She writes a title for his paragraph. Then, he/she writes a simple sample paragraph as a model. </w:t>
            </w:r>
            <w:r w:rsidR="002D2ADB">
              <w:rPr>
                <w:rFonts w:ascii="Arial" w:hAnsi="Arial" w:cs="Arial"/>
              </w:rPr>
              <w:t xml:space="preserve">When he/she finishes writing down the paragraph, he/she calls students attention to important aspects such as: </w:t>
            </w:r>
            <w:r w:rsidR="002E24A2">
              <w:rPr>
                <w:rFonts w:ascii="Arial" w:hAnsi="Arial" w:cs="Arial"/>
              </w:rPr>
              <w:t>introduction, details</w:t>
            </w:r>
            <w:r w:rsidR="002D2ADB">
              <w:rPr>
                <w:rFonts w:ascii="Arial" w:hAnsi="Arial" w:cs="Arial"/>
              </w:rPr>
              <w:t xml:space="preserve"> and concluding sentence, punctuation, grammar, capitalization and spelling. </w:t>
            </w:r>
          </w:p>
          <w:p w14:paraId="4C76AB8E" w14:textId="25EAFBA0" w:rsidR="00C86DD2" w:rsidRDefault="00C86DD2" w:rsidP="00F159C5">
            <w:pPr>
              <w:rPr>
                <w:rFonts w:ascii="Arial" w:hAnsi="Arial" w:cs="Arial"/>
              </w:rPr>
            </w:pPr>
          </w:p>
          <w:p w14:paraId="0FADA7A9" w14:textId="77777777" w:rsidR="00E561E0" w:rsidRDefault="00E561E0" w:rsidP="00F159C5">
            <w:pPr>
              <w:rPr>
                <w:rFonts w:ascii="Arial" w:hAnsi="Arial" w:cs="Arial"/>
              </w:rPr>
            </w:pPr>
            <w:r>
              <w:rPr>
                <w:rFonts w:ascii="Arial" w:hAnsi="Arial" w:cs="Arial"/>
              </w:rPr>
              <w:t xml:space="preserve">The teacher lets students know that this is similar to what they will do in class. </w:t>
            </w:r>
          </w:p>
          <w:p w14:paraId="1405BAA4" w14:textId="77777777" w:rsidR="00E561E0" w:rsidRDefault="00E561E0" w:rsidP="00F159C5">
            <w:pPr>
              <w:spacing w:line="259" w:lineRule="auto"/>
              <w:contextualSpacing/>
              <w:jc w:val="center"/>
              <w:rPr>
                <w:rFonts w:ascii="Arial" w:eastAsia="Arial" w:hAnsi="Arial" w:cs="Arial"/>
                <w:b/>
                <w:bCs/>
                <w:highlight w:val="green"/>
                <w:u w:val="single"/>
              </w:rPr>
            </w:pPr>
          </w:p>
          <w:p w14:paraId="3AD5DA8E" w14:textId="77777777" w:rsidR="00E561E0" w:rsidRDefault="00E561E0" w:rsidP="00F159C5">
            <w:pPr>
              <w:spacing w:line="259" w:lineRule="auto"/>
              <w:contextualSpacing/>
              <w:jc w:val="center"/>
              <w:rPr>
                <w:rFonts w:ascii="Arial" w:eastAsia="Arial" w:hAnsi="Arial" w:cs="Arial"/>
                <w:b/>
                <w:bCs/>
                <w:highlight w:val="green"/>
                <w:u w:val="single"/>
              </w:rPr>
            </w:pPr>
          </w:p>
          <w:p w14:paraId="392E3D2C" w14:textId="0FA583AA" w:rsidR="00E561E0" w:rsidRDefault="00E561E0" w:rsidP="00F159C5">
            <w:pPr>
              <w:spacing w:line="259" w:lineRule="auto"/>
              <w:contextualSpacing/>
              <w:jc w:val="center"/>
              <w:rPr>
                <w:rFonts w:ascii="Arial" w:eastAsia="Arial" w:hAnsi="Arial" w:cs="Arial"/>
                <w:b/>
                <w:bCs/>
              </w:rPr>
            </w:pPr>
            <w:r w:rsidRPr="4B34B840">
              <w:rPr>
                <w:rFonts w:ascii="Arial" w:eastAsia="Arial" w:hAnsi="Arial" w:cs="Arial"/>
                <w:b/>
                <w:bCs/>
              </w:rPr>
              <w:t>Task-rehearsal</w:t>
            </w:r>
          </w:p>
          <w:p w14:paraId="3DED94AE" w14:textId="02A5E54C" w:rsidR="00E561E0" w:rsidRPr="00795496" w:rsidRDefault="002E24A2" w:rsidP="00F159C5">
            <w:pPr>
              <w:spacing w:line="259" w:lineRule="auto"/>
              <w:contextualSpacing/>
              <w:rPr>
                <w:rFonts w:ascii="Arial" w:eastAsia="Arial" w:hAnsi="Arial" w:cs="Arial"/>
                <w:bCs/>
                <w:u w:val="single"/>
              </w:rPr>
            </w:pPr>
            <w:r>
              <w:rPr>
                <w:rFonts w:ascii="Arial" w:eastAsia="Arial" w:hAnsi="Arial" w:cs="Arial"/>
                <w:bCs/>
              </w:rPr>
              <w:t xml:space="preserve">Teacher projects the first part of the video about brainstorming for students to do the same. </w:t>
            </w:r>
            <w:r w:rsidR="00E561E0" w:rsidRPr="00795496">
              <w:rPr>
                <w:rFonts w:ascii="Arial" w:eastAsia="Arial" w:hAnsi="Arial" w:cs="Arial"/>
                <w:bCs/>
              </w:rPr>
              <w:t xml:space="preserve">Students are asked to brainstorm ideas (they can </w:t>
            </w:r>
            <w:r w:rsidR="00E86462">
              <w:rPr>
                <w:rFonts w:ascii="Arial" w:eastAsia="Arial" w:hAnsi="Arial" w:cs="Arial"/>
                <w:bCs/>
              </w:rPr>
              <w:t>look at</w:t>
            </w:r>
            <w:r w:rsidR="00E561E0" w:rsidRPr="00795496">
              <w:rPr>
                <w:rFonts w:ascii="Arial" w:eastAsia="Arial" w:hAnsi="Arial" w:cs="Arial"/>
                <w:bCs/>
              </w:rPr>
              <w:t xml:space="preserve"> the ones that they</w:t>
            </w:r>
            <w:r w:rsidR="00E86462">
              <w:rPr>
                <w:rFonts w:ascii="Arial" w:eastAsia="Arial" w:hAnsi="Arial" w:cs="Arial"/>
                <w:bCs/>
              </w:rPr>
              <w:t xml:space="preserve"> used</w:t>
            </w:r>
            <w:r w:rsidR="00E561E0" w:rsidRPr="00795496">
              <w:rPr>
                <w:rFonts w:ascii="Arial" w:eastAsia="Arial" w:hAnsi="Arial" w:cs="Arial"/>
                <w:bCs/>
              </w:rPr>
              <w:t xml:space="preserve"> for the speaking </w:t>
            </w:r>
            <w:r w:rsidR="00E86462">
              <w:rPr>
                <w:rFonts w:ascii="Arial" w:eastAsia="Arial" w:hAnsi="Arial" w:cs="Arial"/>
                <w:bCs/>
              </w:rPr>
              <w:t>task</w:t>
            </w:r>
            <w:r w:rsidR="00E561E0">
              <w:rPr>
                <w:rFonts w:ascii="Arial" w:eastAsia="Arial" w:hAnsi="Arial" w:cs="Arial"/>
                <w:bCs/>
              </w:rPr>
              <w:t xml:space="preserve"> and some more</w:t>
            </w:r>
            <w:r w:rsidR="00E561E0" w:rsidRPr="00795496">
              <w:rPr>
                <w:rFonts w:ascii="Arial" w:eastAsia="Arial" w:hAnsi="Arial" w:cs="Arial"/>
                <w:bCs/>
              </w:rPr>
              <w:t>)</w:t>
            </w:r>
            <w:r w:rsidR="00E561E0">
              <w:rPr>
                <w:rFonts w:ascii="Arial" w:eastAsia="Arial" w:hAnsi="Arial" w:cs="Arial"/>
                <w:bCs/>
              </w:rPr>
              <w:t xml:space="preserve"> about free time activities that they like to do and their plans for the weekend. </w:t>
            </w:r>
          </w:p>
          <w:p w14:paraId="1E3D6919" w14:textId="64953969" w:rsidR="00E561E0" w:rsidRDefault="002E24A2" w:rsidP="00F159C5">
            <w:pPr>
              <w:spacing w:line="259" w:lineRule="auto"/>
              <w:rPr>
                <w:rFonts w:ascii="Arial" w:eastAsia="Arial" w:hAnsi="Arial" w:cs="Arial"/>
                <w:bCs/>
              </w:rPr>
            </w:pPr>
            <w:r>
              <w:rPr>
                <w:rFonts w:ascii="Arial" w:eastAsia="Arial" w:hAnsi="Arial" w:cs="Arial"/>
                <w:bCs/>
              </w:rPr>
              <w:lastRenderedPageBreak/>
              <w:t xml:space="preserve">Teacher plays the next part of the video that shows how to make an outline. </w:t>
            </w:r>
            <w:r w:rsidR="00E561E0">
              <w:rPr>
                <w:rFonts w:ascii="Arial" w:eastAsia="Arial" w:hAnsi="Arial" w:cs="Arial"/>
                <w:bCs/>
              </w:rPr>
              <w:t xml:space="preserve">Students make a simple outline </w:t>
            </w:r>
            <w:r>
              <w:rPr>
                <w:rFonts w:ascii="Arial" w:eastAsia="Arial" w:hAnsi="Arial" w:cs="Arial"/>
                <w:bCs/>
              </w:rPr>
              <w:t xml:space="preserve">including an introduction, details and a concluding sentence </w:t>
            </w:r>
            <w:r w:rsidR="00E561E0">
              <w:rPr>
                <w:rFonts w:ascii="Arial" w:eastAsia="Arial" w:hAnsi="Arial" w:cs="Arial"/>
                <w:bCs/>
              </w:rPr>
              <w:t xml:space="preserve">to organize all the previous ideas using phrases and simple sentences. </w:t>
            </w:r>
          </w:p>
          <w:p w14:paraId="34F59DB4" w14:textId="77777777" w:rsidR="00E561E0" w:rsidRDefault="00E561E0" w:rsidP="00F159C5">
            <w:pPr>
              <w:spacing w:line="259" w:lineRule="auto"/>
              <w:rPr>
                <w:rFonts w:ascii="Arial" w:eastAsia="Arial" w:hAnsi="Arial" w:cs="Arial"/>
                <w:bCs/>
              </w:rPr>
            </w:pPr>
          </w:p>
          <w:p w14:paraId="4DAFD004" w14:textId="77777777" w:rsidR="00E561E0" w:rsidRPr="00377CF0" w:rsidRDefault="00E561E0" w:rsidP="00F159C5">
            <w:pPr>
              <w:spacing w:line="259" w:lineRule="auto"/>
              <w:rPr>
                <w:rFonts w:ascii="Arial" w:eastAsia="Arial" w:hAnsi="Arial" w:cs="Arial"/>
                <w:bCs/>
              </w:rPr>
            </w:pPr>
          </w:p>
          <w:p w14:paraId="1E152F7E" w14:textId="5BB8C0EF" w:rsidR="002E24A2" w:rsidRPr="00335C88" w:rsidRDefault="002E24A2" w:rsidP="002E24A2">
            <w:pPr>
              <w:spacing w:line="259" w:lineRule="auto"/>
              <w:contextualSpacing/>
              <w:jc w:val="center"/>
              <w:rPr>
                <w:rFonts w:ascii="Arial" w:eastAsia="Arial" w:hAnsi="Arial" w:cs="Arial"/>
                <w:b/>
                <w:bCs/>
              </w:rPr>
            </w:pPr>
            <w:r w:rsidRPr="6F56215A">
              <w:rPr>
                <w:rFonts w:ascii="Arial" w:eastAsia="Arial" w:hAnsi="Arial" w:cs="Arial"/>
                <w:b/>
                <w:bCs/>
              </w:rPr>
              <w:t>Task completion</w:t>
            </w:r>
          </w:p>
          <w:p w14:paraId="6CCC0A2F" w14:textId="18309124" w:rsidR="00E561E0" w:rsidRDefault="002E24A2" w:rsidP="00F159C5">
            <w:pPr>
              <w:spacing w:line="259" w:lineRule="auto"/>
              <w:rPr>
                <w:rFonts w:ascii="Arial" w:eastAsia="Arial" w:hAnsi="Arial" w:cs="Arial"/>
                <w:bCs/>
              </w:rPr>
            </w:pPr>
            <w:r>
              <w:rPr>
                <w:rFonts w:ascii="Arial" w:eastAsia="Arial" w:hAnsi="Arial" w:cs="Arial"/>
                <w:bCs/>
              </w:rPr>
              <w:t xml:space="preserve">Teacher plays the next part of the video that shows how to write a draft. </w:t>
            </w:r>
            <w:r w:rsidR="00E561E0">
              <w:rPr>
                <w:rFonts w:ascii="Arial" w:eastAsia="Arial" w:hAnsi="Arial" w:cs="Arial"/>
                <w:bCs/>
              </w:rPr>
              <w:t xml:space="preserve">When students finish their outline, they start writing down a draft of the text by using complete sentences for each main idea. </w:t>
            </w:r>
          </w:p>
          <w:p w14:paraId="42FF7676" w14:textId="6C6943CB" w:rsidR="00E561E0" w:rsidRDefault="002E24A2" w:rsidP="00F159C5">
            <w:pPr>
              <w:spacing w:line="259" w:lineRule="auto"/>
              <w:rPr>
                <w:rFonts w:ascii="Arial" w:eastAsia="Arial" w:hAnsi="Arial" w:cs="Arial"/>
                <w:bCs/>
              </w:rPr>
            </w:pPr>
            <w:r>
              <w:rPr>
                <w:rFonts w:ascii="Arial" w:eastAsia="Arial" w:hAnsi="Arial" w:cs="Arial"/>
                <w:bCs/>
              </w:rPr>
              <w:t xml:space="preserve">Teacher plays the next part of the video that shows how to edit a paragraph. </w:t>
            </w:r>
            <w:r w:rsidR="00E561E0">
              <w:rPr>
                <w:rFonts w:ascii="Arial" w:eastAsia="Arial" w:hAnsi="Arial" w:cs="Arial"/>
                <w:bCs/>
              </w:rPr>
              <w:t>Studen</w:t>
            </w:r>
            <w:r>
              <w:rPr>
                <w:rFonts w:ascii="Arial" w:eastAsia="Arial" w:hAnsi="Arial" w:cs="Arial"/>
                <w:bCs/>
              </w:rPr>
              <w:t xml:space="preserve">ts edit their texts by checking: title, introduction, details, concluding sentence, </w:t>
            </w:r>
            <w:r w:rsidR="00E561E0">
              <w:rPr>
                <w:rFonts w:ascii="Arial" w:eastAsia="Arial" w:hAnsi="Arial" w:cs="Arial"/>
                <w:bCs/>
              </w:rPr>
              <w:t xml:space="preserve">grammar, spelling, punctuation and capitalization. The teacher can write these aspects on the board for students to use as a guideline. </w:t>
            </w:r>
          </w:p>
          <w:p w14:paraId="5D7065CE" w14:textId="77777777" w:rsidR="00E561E0" w:rsidRDefault="00E561E0" w:rsidP="00F159C5">
            <w:pPr>
              <w:spacing w:line="259" w:lineRule="auto"/>
              <w:rPr>
                <w:rFonts w:ascii="Arial" w:eastAsia="Arial" w:hAnsi="Arial" w:cs="Arial"/>
                <w:bCs/>
              </w:rPr>
            </w:pPr>
            <w:r>
              <w:rPr>
                <w:rFonts w:ascii="Arial" w:eastAsia="Arial" w:hAnsi="Arial" w:cs="Arial"/>
                <w:bCs/>
              </w:rPr>
              <w:t xml:space="preserve">After a first individual editing, students can edit each other’s texts. The teacher uses an instrument to evaluate students’ texts. </w:t>
            </w:r>
          </w:p>
          <w:p w14:paraId="2DA6DB4D" w14:textId="77777777" w:rsidR="00E561E0" w:rsidRDefault="00E561E0" w:rsidP="00F159C5">
            <w:pPr>
              <w:spacing w:line="259" w:lineRule="auto"/>
              <w:contextualSpacing/>
              <w:jc w:val="center"/>
              <w:rPr>
                <w:rFonts w:ascii="Arial" w:eastAsia="Arial" w:hAnsi="Arial" w:cs="Arial"/>
                <w:b/>
                <w:bCs/>
                <w:highlight w:val="magenta"/>
                <w:u w:val="single"/>
                <w:shd w:val="clear" w:color="auto" w:fill="FFFFFF"/>
              </w:rPr>
            </w:pPr>
          </w:p>
          <w:p w14:paraId="7537E2B3" w14:textId="77777777" w:rsidR="00E561E0" w:rsidRDefault="00E561E0" w:rsidP="00F159C5">
            <w:pPr>
              <w:spacing w:line="259" w:lineRule="auto"/>
              <w:contextualSpacing/>
              <w:jc w:val="center"/>
              <w:rPr>
                <w:rFonts w:ascii="Arial" w:eastAsia="Arial" w:hAnsi="Arial" w:cs="Arial"/>
                <w:b/>
                <w:bCs/>
              </w:rPr>
            </w:pPr>
            <w:r w:rsidRPr="009523C9">
              <w:rPr>
                <w:rFonts w:ascii="Arial" w:eastAsia="Arial" w:hAnsi="Arial" w:cs="Arial"/>
                <w:b/>
                <w:bCs/>
                <w:shd w:val="clear" w:color="auto" w:fill="FFFFFF"/>
              </w:rPr>
              <w:t>Collaboration</w:t>
            </w:r>
            <w:r w:rsidRPr="6F56215A">
              <w:rPr>
                <w:rFonts w:ascii="Arial" w:eastAsia="Arial" w:hAnsi="Arial" w:cs="Arial"/>
                <w:b/>
                <w:bCs/>
              </w:rPr>
              <w:t xml:space="preserve"> / Task assessment</w:t>
            </w:r>
          </w:p>
          <w:p w14:paraId="2B42CF50" w14:textId="77777777" w:rsidR="00E561E0" w:rsidRDefault="00E561E0" w:rsidP="00161D53">
            <w:pPr>
              <w:spacing w:line="259" w:lineRule="auto"/>
              <w:jc w:val="both"/>
              <w:rPr>
                <w:rFonts w:ascii="Arial" w:eastAsia="Arial" w:hAnsi="Arial" w:cs="Arial"/>
                <w:color w:val="000000" w:themeColor="text1"/>
              </w:rPr>
            </w:pPr>
            <w:r w:rsidRPr="008423B3">
              <w:rPr>
                <w:rFonts w:ascii="Arial" w:eastAsia="Arial" w:hAnsi="Arial" w:cs="Arial"/>
                <w:color w:val="000000" w:themeColor="text1"/>
              </w:rPr>
              <w:t xml:space="preserve">Students </w:t>
            </w:r>
            <w:r>
              <w:rPr>
                <w:rFonts w:ascii="Arial" w:eastAsia="Arial" w:hAnsi="Arial" w:cs="Arial"/>
                <w:color w:val="000000" w:themeColor="text1"/>
              </w:rPr>
              <w:t>sit down in pairs. They read each other’s texts</w:t>
            </w:r>
            <w:r w:rsidR="00161D53">
              <w:rPr>
                <w:rFonts w:ascii="Arial" w:eastAsia="Arial" w:hAnsi="Arial" w:cs="Arial"/>
                <w:color w:val="000000" w:themeColor="text1"/>
              </w:rPr>
              <w:t xml:space="preserve"> and participate in </w:t>
            </w:r>
            <w:r w:rsidR="00161D53" w:rsidRPr="00014201">
              <w:rPr>
                <w:rFonts w:ascii="Arial" w:eastAsia="Arial" w:hAnsi="Arial" w:cs="Arial"/>
                <w:b/>
                <w:color w:val="000000" w:themeColor="text1"/>
              </w:rPr>
              <w:t>peer</w:t>
            </w:r>
            <w:r w:rsidR="00161D53">
              <w:rPr>
                <w:rFonts w:ascii="Arial" w:eastAsia="Arial" w:hAnsi="Arial" w:cs="Arial"/>
                <w:color w:val="000000" w:themeColor="text1"/>
              </w:rPr>
              <w:t xml:space="preserve"> </w:t>
            </w:r>
            <w:r w:rsidR="00161D53" w:rsidRPr="00014201">
              <w:rPr>
                <w:rFonts w:ascii="Arial" w:eastAsia="Arial" w:hAnsi="Arial" w:cs="Arial"/>
                <w:b/>
                <w:color w:val="000000" w:themeColor="text1"/>
              </w:rPr>
              <w:t>assessment</w:t>
            </w:r>
            <w:r w:rsidR="00161D53">
              <w:rPr>
                <w:rFonts w:ascii="Arial" w:eastAsia="Arial" w:hAnsi="Arial" w:cs="Arial"/>
                <w:color w:val="000000" w:themeColor="text1"/>
              </w:rPr>
              <w:t xml:space="preserve"> using a checklist</w:t>
            </w:r>
            <w:r>
              <w:rPr>
                <w:rFonts w:ascii="Arial" w:eastAsia="Arial" w:hAnsi="Arial" w:cs="Arial"/>
                <w:color w:val="000000" w:themeColor="text1"/>
              </w:rPr>
              <w:t xml:space="preserve">. </w:t>
            </w:r>
          </w:p>
          <w:p w14:paraId="3D17F6B8" w14:textId="77777777" w:rsidR="00161D53" w:rsidRDefault="00161D53" w:rsidP="00161D53">
            <w:pPr>
              <w:spacing w:line="259" w:lineRule="auto"/>
              <w:jc w:val="both"/>
              <w:rPr>
                <w:rFonts w:ascii="Arial" w:eastAsia="Arial" w:hAnsi="Arial" w:cs="Arial"/>
                <w:color w:val="000000" w:themeColor="text1"/>
              </w:rPr>
            </w:pPr>
          </w:p>
          <w:p w14:paraId="1A9CD029" w14:textId="77777777" w:rsidR="00D23F67" w:rsidRDefault="00D23F67" w:rsidP="00161D53">
            <w:pPr>
              <w:spacing w:line="259" w:lineRule="auto"/>
              <w:jc w:val="both"/>
              <w:rPr>
                <w:rFonts w:ascii="Arial" w:eastAsia="Arial" w:hAnsi="Arial" w:cs="Arial"/>
                <w:color w:val="000000" w:themeColor="text1"/>
              </w:rPr>
            </w:pPr>
          </w:p>
          <w:p w14:paraId="5B60D5B2" w14:textId="77777777" w:rsidR="00161D53" w:rsidRDefault="00161D53" w:rsidP="00161D53">
            <w:pPr>
              <w:spacing w:line="259" w:lineRule="auto"/>
              <w:jc w:val="both"/>
              <w:rPr>
                <w:rFonts w:ascii="Arial" w:eastAsia="Arial" w:hAnsi="Arial" w:cs="Arial"/>
                <w:color w:val="000000" w:themeColor="text1"/>
              </w:rPr>
            </w:pPr>
          </w:p>
          <w:p w14:paraId="4565B6BA" w14:textId="77777777" w:rsidR="00014201" w:rsidRDefault="00014201" w:rsidP="00161D53">
            <w:pPr>
              <w:spacing w:line="259" w:lineRule="auto"/>
              <w:jc w:val="both"/>
              <w:rPr>
                <w:rFonts w:ascii="Arial" w:eastAsia="Arial" w:hAnsi="Arial" w:cs="Arial"/>
                <w:color w:val="000000" w:themeColor="text1"/>
              </w:rPr>
            </w:pPr>
          </w:p>
          <w:tbl>
            <w:tblPr>
              <w:tblStyle w:val="Tablaconcuadrcula"/>
              <w:tblW w:w="0" w:type="auto"/>
              <w:jc w:val="center"/>
              <w:tblLayout w:type="fixed"/>
              <w:tblLook w:val="04A0" w:firstRow="1" w:lastRow="0" w:firstColumn="1" w:lastColumn="0" w:noHBand="0" w:noVBand="1"/>
            </w:tblPr>
            <w:tblGrid>
              <w:gridCol w:w="2375"/>
              <w:gridCol w:w="850"/>
              <w:gridCol w:w="851"/>
              <w:gridCol w:w="3969"/>
            </w:tblGrid>
            <w:tr w:rsidR="00014201" w14:paraId="28C741AE" w14:textId="645DEF8F" w:rsidTr="00AA3CFC">
              <w:trPr>
                <w:jc w:val="center"/>
              </w:trPr>
              <w:tc>
                <w:tcPr>
                  <w:tcW w:w="2375" w:type="dxa"/>
                </w:tcPr>
                <w:p w14:paraId="6411255A" w14:textId="2A6C47BC" w:rsidR="00014201" w:rsidRPr="00161D53" w:rsidRDefault="00014201" w:rsidP="00161D53">
                  <w:pPr>
                    <w:spacing w:line="259" w:lineRule="auto"/>
                    <w:jc w:val="both"/>
                    <w:rPr>
                      <w:rFonts w:ascii="Arial" w:eastAsia="Arial" w:hAnsi="Arial" w:cs="Arial"/>
                      <w:b/>
                      <w:color w:val="000000" w:themeColor="text1"/>
                    </w:rPr>
                  </w:pPr>
                  <w:r w:rsidRPr="00161D53">
                    <w:rPr>
                      <w:rFonts w:ascii="Arial" w:eastAsia="Arial" w:hAnsi="Arial" w:cs="Arial"/>
                      <w:b/>
                      <w:color w:val="000000" w:themeColor="text1"/>
                    </w:rPr>
                    <w:lastRenderedPageBreak/>
                    <w:t>Aspects to check</w:t>
                  </w:r>
                </w:p>
              </w:tc>
              <w:tc>
                <w:tcPr>
                  <w:tcW w:w="850" w:type="dxa"/>
                </w:tcPr>
                <w:p w14:paraId="00D2C810" w14:textId="1708C5D3" w:rsidR="00014201" w:rsidRPr="00161D53" w:rsidRDefault="00014201" w:rsidP="00161D53">
                  <w:pPr>
                    <w:spacing w:line="259" w:lineRule="auto"/>
                    <w:jc w:val="both"/>
                    <w:rPr>
                      <w:rFonts w:ascii="Arial" w:eastAsia="Arial" w:hAnsi="Arial" w:cs="Arial"/>
                      <w:b/>
                      <w:color w:val="000000" w:themeColor="text1"/>
                    </w:rPr>
                  </w:pPr>
                  <w:r w:rsidRPr="00161D53">
                    <w:rPr>
                      <w:rFonts w:ascii="Arial" w:eastAsia="Arial" w:hAnsi="Arial" w:cs="Arial"/>
                      <w:b/>
                      <w:color w:val="000000" w:themeColor="text1"/>
                    </w:rPr>
                    <w:t>Yes</w:t>
                  </w:r>
                </w:p>
              </w:tc>
              <w:tc>
                <w:tcPr>
                  <w:tcW w:w="851" w:type="dxa"/>
                </w:tcPr>
                <w:p w14:paraId="3151C38A" w14:textId="4699F0EA" w:rsidR="00014201" w:rsidRPr="00161D53" w:rsidRDefault="00014201" w:rsidP="00161D53">
                  <w:pPr>
                    <w:spacing w:line="259" w:lineRule="auto"/>
                    <w:jc w:val="both"/>
                    <w:rPr>
                      <w:rFonts w:ascii="Arial" w:eastAsia="Arial" w:hAnsi="Arial" w:cs="Arial"/>
                      <w:b/>
                      <w:color w:val="000000" w:themeColor="text1"/>
                    </w:rPr>
                  </w:pPr>
                  <w:r w:rsidRPr="00161D53">
                    <w:rPr>
                      <w:rFonts w:ascii="Arial" w:eastAsia="Arial" w:hAnsi="Arial" w:cs="Arial"/>
                      <w:b/>
                      <w:color w:val="000000" w:themeColor="text1"/>
                    </w:rPr>
                    <w:t>No</w:t>
                  </w:r>
                </w:p>
              </w:tc>
              <w:tc>
                <w:tcPr>
                  <w:tcW w:w="3969" w:type="dxa"/>
                </w:tcPr>
                <w:p w14:paraId="02BC2A27" w14:textId="048BCB99" w:rsidR="00014201" w:rsidRPr="00161D53" w:rsidRDefault="00014201" w:rsidP="00161D53">
                  <w:pPr>
                    <w:spacing w:line="259" w:lineRule="auto"/>
                    <w:jc w:val="both"/>
                    <w:rPr>
                      <w:rFonts w:ascii="Arial" w:eastAsia="Arial" w:hAnsi="Arial" w:cs="Arial"/>
                      <w:b/>
                      <w:color w:val="000000" w:themeColor="text1"/>
                    </w:rPr>
                  </w:pPr>
                  <w:r>
                    <w:rPr>
                      <w:rFonts w:ascii="Arial" w:eastAsia="Arial" w:hAnsi="Arial" w:cs="Arial"/>
                      <w:b/>
                      <w:color w:val="000000" w:themeColor="text1"/>
                    </w:rPr>
                    <w:t>Recommendations and praising</w:t>
                  </w:r>
                </w:p>
              </w:tc>
            </w:tr>
            <w:tr w:rsidR="00014201" w14:paraId="70899CC3" w14:textId="07A9CE8C" w:rsidTr="00AA3CFC">
              <w:trPr>
                <w:jc w:val="center"/>
              </w:trPr>
              <w:tc>
                <w:tcPr>
                  <w:tcW w:w="2375" w:type="dxa"/>
                </w:tcPr>
                <w:p w14:paraId="7F2F6631" w14:textId="04662AF5" w:rsidR="00014201" w:rsidRDefault="00014201" w:rsidP="00161D53">
                  <w:pPr>
                    <w:spacing w:line="259" w:lineRule="auto"/>
                    <w:jc w:val="both"/>
                    <w:rPr>
                      <w:rFonts w:ascii="Arial" w:eastAsia="Arial" w:hAnsi="Arial" w:cs="Arial"/>
                      <w:color w:val="000000" w:themeColor="text1"/>
                    </w:rPr>
                  </w:pPr>
                  <w:r>
                    <w:rPr>
                      <w:rFonts w:ascii="Arial" w:eastAsia="Arial" w:hAnsi="Arial" w:cs="Arial"/>
                      <w:bCs/>
                    </w:rPr>
                    <w:t>title</w:t>
                  </w:r>
                </w:p>
              </w:tc>
              <w:tc>
                <w:tcPr>
                  <w:tcW w:w="850" w:type="dxa"/>
                </w:tcPr>
                <w:p w14:paraId="58707447" w14:textId="77777777" w:rsidR="00014201" w:rsidRDefault="00014201" w:rsidP="00161D53">
                  <w:pPr>
                    <w:spacing w:line="259" w:lineRule="auto"/>
                    <w:jc w:val="both"/>
                    <w:rPr>
                      <w:rFonts w:ascii="Arial" w:eastAsia="Arial" w:hAnsi="Arial" w:cs="Arial"/>
                      <w:color w:val="000000" w:themeColor="text1"/>
                    </w:rPr>
                  </w:pPr>
                </w:p>
              </w:tc>
              <w:tc>
                <w:tcPr>
                  <w:tcW w:w="851" w:type="dxa"/>
                </w:tcPr>
                <w:p w14:paraId="6D299D6F" w14:textId="77777777" w:rsidR="00014201" w:rsidRDefault="00014201" w:rsidP="00161D53">
                  <w:pPr>
                    <w:spacing w:line="259" w:lineRule="auto"/>
                    <w:jc w:val="both"/>
                    <w:rPr>
                      <w:rFonts w:ascii="Arial" w:eastAsia="Arial" w:hAnsi="Arial" w:cs="Arial"/>
                      <w:color w:val="000000" w:themeColor="text1"/>
                    </w:rPr>
                  </w:pPr>
                </w:p>
              </w:tc>
              <w:tc>
                <w:tcPr>
                  <w:tcW w:w="3969" w:type="dxa"/>
                </w:tcPr>
                <w:p w14:paraId="18658311" w14:textId="77777777" w:rsidR="00014201" w:rsidRDefault="00014201" w:rsidP="00161D53">
                  <w:pPr>
                    <w:spacing w:line="259" w:lineRule="auto"/>
                    <w:jc w:val="both"/>
                    <w:rPr>
                      <w:rFonts w:ascii="Arial" w:eastAsia="Arial" w:hAnsi="Arial" w:cs="Arial"/>
                      <w:color w:val="000000" w:themeColor="text1"/>
                    </w:rPr>
                  </w:pPr>
                </w:p>
              </w:tc>
            </w:tr>
            <w:tr w:rsidR="00014201" w14:paraId="1C35F785" w14:textId="0961E21C" w:rsidTr="00AA3CFC">
              <w:trPr>
                <w:trHeight w:val="292"/>
                <w:jc w:val="center"/>
              </w:trPr>
              <w:tc>
                <w:tcPr>
                  <w:tcW w:w="2375" w:type="dxa"/>
                </w:tcPr>
                <w:p w14:paraId="6A4FE557" w14:textId="4E0867B7" w:rsidR="00014201" w:rsidRDefault="00014201" w:rsidP="00161D53">
                  <w:pPr>
                    <w:spacing w:line="259" w:lineRule="auto"/>
                    <w:jc w:val="both"/>
                    <w:rPr>
                      <w:rFonts w:ascii="Arial" w:eastAsia="Arial" w:hAnsi="Arial" w:cs="Arial"/>
                      <w:color w:val="000000" w:themeColor="text1"/>
                    </w:rPr>
                  </w:pPr>
                  <w:r>
                    <w:rPr>
                      <w:rFonts w:ascii="Arial" w:eastAsia="Arial" w:hAnsi="Arial" w:cs="Arial"/>
                      <w:bCs/>
                    </w:rPr>
                    <w:t>introduction</w:t>
                  </w:r>
                </w:p>
              </w:tc>
              <w:tc>
                <w:tcPr>
                  <w:tcW w:w="850" w:type="dxa"/>
                </w:tcPr>
                <w:p w14:paraId="161E283A" w14:textId="77777777" w:rsidR="00014201" w:rsidRDefault="00014201" w:rsidP="00161D53">
                  <w:pPr>
                    <w:spacing w:line="259" w:lineRule="auto"/>
                    <w:jc w:val="both"/>
                    <w:rPr>
                      <w:rFonts w:ascii="Arial" w:eastAsia="Arial" w:hAnsi="Arial" w:cs="Arial"/>
                      <w:color w:val="000000" w:themeColor="text1"/>
                    </w:rPr>
                  </w:pPr>
                </w:p>
              </w:tc>
              <w:tc>
                <w:tcPr>
                  <w:tcW w:w="851" w:type="dxa"/>
                </w:tcPr>
                <w:p w14:paraId="1DFA08F2" w14:textId="77777777" w:rsidR="00014201" w:rsidRDefault="00014201" w:rsidP="00161D53">
                  <w:pPr>
                    <w:spacing w:line="259" w:lineRule="auto"/>
                    <w:jc w:val="both"/>
                    <w:rPr>
                      <w:rFonts w:ascii="Arial" w:eastAsia="Arial" w:hAnsi="Arial" w:cs="Arial"/>
                      <w:color w:val="000000" w:themeColor="text1"/>
                    </w:rPr>
                  </w:pPr>
                </w:p>
              </w:tc>
              <w:tc>
                <w:tcPr>
                  <w:tcW w:w="3969" w:type="dxa"/>
                </w:tcPr>
                <w:p w14:paraId="0B2C0695" w14:textId="77777777" w:rsidR="00014201" w:rsidRDefault="00014201" w:rsidP="00161D53">
                  <w:pPr>
                    <w:spacing w:line="259" w:lineRule="auto"/>
                    <w:jc w:val="both"/>
                    <w:rPr>
                      <w:rFonts w:ascii="Arial" w:eastAsia="Arial" w:hAnsi="Arial" w:cs="Arial"/>
                      <w:color w:val="000000" w:themeColor="text1"/>
                    </w:rPr>
                  </w:pPr>
                </w:p>
              </w:tc>
            </w:tr>
            <w:tr w:rsidR="00014201" w14:paraId="29FFD028" w14:textId="33053904" w:rsidTr="00AA3CFC">
              <w:trPr>
                <w:jc w:val="center"/>
              </w:trPr>
              <w:tc>
                <w:tcPr>
                  <w:tcW w:w="2375" w:type="dxa"/>
                </w:tcPr>
                <w:p w14:paraId="5D65675B" w14:textId="6034D83F" w:rsidR="00014201" w:rsidRDefault="00014201" w:rsidP="00161D53">
                  <w:pPr>
                    <w:spacing w:line="259" w:lineRule="auto"/>
                    <w:jc w:val="both"/>
                    <w:rPr>
                      <w:rFonts w:ascii="Arial" w:eastAsia="Arial" w:hAnsi="Arial" w:cs="Arial"/>
                      <w:color w:val="000000" w:themeColor="text1"/>
                    </w:rPr>
                  </w:pPr>
                  <w:r>
                    <w:rPr>
                      <w:rFonts w:ascii="Arial" w:eastAsia="Arial" w:hAnsi="Arial" w:cs="Arial"/>
                      <w:bCs/>
                    </w:rPr>
                    <w:t>details</w:t>
                  </w:r>
                </w:p>
              </w:tc>
              <w:tc>
                <w:tcPr>
                  <w:tcW w:w="850" w:type="dxa"/>
                </w:tcPr>
                <w:p w14:paraId="163AF730" w14:textId="77777777" w:rsidR="00014201" w:rsidRDefault="00014201" w:rsidP="00161D53">
                  <w:pPr>
                    <w:spacing w:line="259" w:lineRule="auto"/>
                    <w:jc w:val="both"/>
                    <w:rPr>
                      <w:rFonts w:ascii="Arial" w:eastAsia="Arial" w:hAnsi="Arial" w:cs="Arial"/>
                      <w:color w:val="000000" w:themeColor="text1"/>
                    </w:rPr>
                  </w:pPr>
                </w:p>
              </w:tc>
              <w:tc>
                <w:tcPr>
                  <w:tcW w:w="851" w:type="dxa"/>
                </w:tcPr>
                <w:p w14:paraId="6F2999D7" w14:textId="77777777" w:rsidR="00014201" w:rsidRDefault="00014201" w:rsidP="00161D53">
                  <w:pPr>
                    <w:spacing w:line="259" w:lineRule="auto"/>
                    <w:jc w:val="both"/>
                    <w:rPr>
                      <w:rFonts w:ascii="Arial" w:eastAsia="Arial" w:hAnsi="Arial" w:cs="Arial"/>
                      <w:color w:val="000000" w:themeColor="text1"/>
                    </w:rPr>
                  </w:pPr>
                </w:p>
              </w:tc>
              <w:tc>
                <w:tcPr>
                  <w:tcW w:w="3969" w:type="dxa"/>
                </w:tcPr>
                <w:p w14:paraId="6A691718" w14:textId="77777777" w:rsidR="00014201" w:rsidRDefault="00014201" w:rsidP="00161D53">
                  <w:pPr>
                    <w:spacing w:line="259" w:lineRule="auto"/>
                    <w:jc w:val="both"/>
                    <w:rPr>
                      <w:rFonts w:ascii="Arial" w:eastAsia="Arial" w:hAnsi="Arial" w:cs="Arial"/>
                      <w:color w:val="000000" w:themeColor="text1"/>
                    </w:rPr>
                  </w:pPr>
                </w:p>
              </w:tc>
            </w:tr>
            <w:tr w:rsidR="00014201" w14:paraId="0E51FD6C" w14:textId="5CA7E499" w:rsidTr="00AA3CFC">
              <w:trPr>
                <w:jc w:val="center"/>
              </w:trPr>
              <w:tc>
                <w:tcPr>
                  <w:tcW w:w="2375" w:type="dxa"/>
                </w:tcPr>
                <w:p w14:paraId="55E15C88" w14:textId="5295E1E1" w:rsidR="00014201" w:rsidRDefault="00014201" w:rsidP="00161D53">
                  <w:pPr>
                    <w:spacing w:line="259" w:lineRule="auto"/>
                    <w:jc w:val="both"/>
                    <w:rPr>
                      <w:rFonts w:ascii="Arial" w:eastAsia="Arial" w:hAnsi="Arial" w:cs="Arial"/>
                      <w:color w:val="000000" w:themeColor="text1"/>
                    </w:rPr>
                  </w:pPr>
                  <w:r>
                    <w:rPr>
                      <w:rFonts w:ascii="Arial" w:eastAsia="Arial" w:hAnsi="Arial" w:cs="Arial"/>
                      <w:bCs/>
                    </w:rPr>
                    <w:t>concluding sentence</w:t>
                  </w:r>
                </w:p>
              </w:tc>
              <w:tc>
                <w:tcPr>
                  <w:tcW w:w="850" w:type="dxa"/>
                </w:tcPr>
                <w:p w14:paraId="41A7AA9E" w14:textId="77777777" w:rsidR="00014201" w:rsidRDefault="00014201" w:rsidP="00161D53">
                  <w:pPr>
                    <w:spacing w:line="259" w:lineRule="auto"/>
                    <w:jc w:val="both"/>
                    <w:rPr>
                      <w:rFonts w:ascii="Arial" w:eastAsia="Arial" w:hAnsi="Arial" w:cs="Arial"/>
                      <w:color w:val="000000" w:themeColor="text1"/>
                    </w:rPr>
                  </w:pPr>
                </w:p>
              </w:tc>
              <w:tc>
                <w:tcPr>
                  <w:tcW w:w="851" w:type="dxa"/>
                </w:tcPr>
                <w:p w14:paraId="584947BD" w14:textId="77777777" w:rsidR="00014201" w:rsidRDefault="00014201" w:rsidP="00161D53">
                  <w:pPr>
                    <w:spacing w:line="259" w:lineRule="auto"/>
                    <w:jc w:val="both"/>
                    <w:rPr>
                      <w:rFonts w:ascii="Arial" w:eastAsia="Arial" w:hAnsi="Arial" w:cs="Arial"/>
                      <w:color w:val="000000" w:themeColor="text1"/>
                    </w:rPr>
                  </w:pPr>
                </w:p>
              </w:tc>
              <w:tc>
                <w:tcPr>
                  <w:tcW w:w="3969" w:type="dxa"/>
                </w:tcPr>
                <w:p w14:paraId="2FF9A0E4" w14:textId="77777777" w:rsidR="00014201" w:rsidRDefault="00014201" w:rsidP="00161D53">
                  <w:pPr>
                    <w:spacing w:line="259" w:lineRule="auto"/>
                    <w:jc w:val="both"/>
                    <w:rPr>
                      <w:rFonts w:ascii="Arial" w:eastAsia="Arial" w:hAnsi="Arial" w:cs="Arial"/>
                      <w:color w:val="000000" w:themeColor="text1"/>
                    </w:rPr>
                  </w:pPr>
                </w:p>
              </w:tc>
            </w:tr>
            <w:tr w:rsidR="00014201" w14:paraId="0776545A" w14:textId="169E2678" w:rsidTr="00AA3CFC">
              <w:trPr>
                <w:jc w:val="center"/>
              </w:trPr>
              <w:tc>
                <w:tcPr>
                  <w:tcW w:w="2375" w:type="dxa"/>
                </w:tcPr>
                <w:p w14:paraId="7A73D0F4" w14:textId="72B706D1" w:rsidR="00014201" w:rsidRDefault="00014201" w:rsidP="00161D53">
                  <w:pPr>
                    <w:spacing w:line="259" w:lineRule="auto"/>
                    <w:jc w:val="both"/>
                    <w:rPr>
                      <w:rFonts w:ascii="Arial" w:eastAsia="Arial" w:hAnsi="Arial" w:cs="Arial"/>
                      <w:color w:val="000000" w:themeColor="text1"/>
                    </w:rPr>
                  </w:pPr>
                  <w:r>
                    <w:rPr>
                      <w:rFonts w:ascii="Arial" w:eastAsia="Arial" w:hAnsi="Arial" w:cs="Arial"/>
                      <w:bCs/>
                    </w:rPr>
                    <w:t>grammar</w:t>
                  </w:r>
                </w:p>
              </w:tc>
              <w:tc>
                <w:tcPr>
                  <w:tcW w:w="850" w:type="dxa"/>
                </w:tcPr>
                <w:p w14:paraId="48240DBC" w14:textId="77777777" w:rsidR="00014201" w:rsidRDefault="00014201" w:rsidP="00161D53">
                  <w:pPr>
                    <w:spacing w:line="259" w:lineRule="auto"/>
                    <w:jc w:val="both"/>
                    <w:rPr>
                      <w:rFonts w:ascii="Arial" w:eastAsia="Arial" w:hAnsi="Arial" w:cs="Arial"/>
                      <w:color w:val="000000" w:themeColor="text1"/>
                    </w:rPr>
                  </w:pPr>
                </w:p>
              </w:tc>
              <w:tc>
                <w:tcPr>
                  <w:tcW w:w="851" w:type="dxa"/>
                </w:tcPr>
                <w:p w14:paraId="2A2FD11F" w14:textId="77777777" w:rsidR="00014201" w:rsidRDefault="00014201" w:rsidP="00161D53">
                  <w:pPr>
                    <w:spacing w:line="259" w:lineRule="auto"/>
                    <w:jc w:val="both"/>
                    <w:rPr>
                      <w:rFonts w:ascii="Arial" w:eastAsia="Arial" w:hAnsi="Arial" w:cs="Arial"/>
                      <w:color w:val="000000" w:themeColor="text1"/>
                    </w:rPr>
                  </w:pPr>
                </w:p>
              </w:tc>
              <w:tc>
                <w:tcPr>
                  <w:tcW w:w="3969" w:type="dxa"/>
                </w:tcPr>
                <w:p w14:paraId="4C3682B0" w14:textId="77777777" w:rsidR="00014201" w:rsidRDefault="00014201" w:rsidP="00161D53">
                  <w:pPr>
                    <w:spacing w:line="259" w:lineRule="auto"/>
                    <w:jc w:val="both"/>
                    <w:rPr>
                      <w:rFonts w:ascii="Arial" w:eastAsia="Arial" w:hAnsi="Arial" w:cs="Arial"/>
                      <w:color w:val="000000" w:themeColor="text1"/>
                    </w:rPr>
                  </w:pPr>
                </w:p>
              </w:tc>
            </w:tr>
            <w:tr w:rsidR="00014201" w14:paraId="289655F4" w14:textId="62408382" w:rsidTr="00AA3CFC">
              <w:trPr>
                <w:jc w:val="center"/>
              </w:trPr>
              <w:tc>
                <w:tcPr>
                  <w:tcW w:w="2375" w:type="dxa"/>
                </w:tcPr>
                <w:p w14:paraId="618EBC1D" w14:textId="465641D9" w:rsidR="00014201" w:rsidRDefault="00014201" w:rsidP="00161D53">
                  <w:pPr>
                    <w:spacing w:line="259" w:lineRule="auto"/>
                    <w:jc w:val="both"/>
                    <w:rPr>
                      <w:rFonts w:ascii="Arial" w:eastAsia="Arial" w:hAnsi="Arial" w:cs="Arial"/>
                      <w:color w:val="000000" w:themeColor="text1"/>
                    </w:rPr>
                  </w:pPr>
                  <w:r>
                    <w:rPr>
                      <w:rFonts w:ascii="Arial" w:eastAsia="Arial" w:hAnsi="Arial" w:cs="Arial"/>
                      <w:bCs/>
                    </w:rPr>
                    <w:t>spelling</w:t>
                  </w:r>
                </w:p>
              </w:tc>
              <w:tc>
                <w:tcPr>
                  <w:tcW w:w="850" w:type="dxa"/>
                </w:tcPr>
                <w:p w14:paraId="3BD37FF3" w14:textId="77777777" w:rsidR="00014201" w:rsidRDefault="00014201" w:rsidP="00161D53">
                  <w:pPr>
                    <w:spacing w:line="259" w:lineRule="auto"/>
                    <w:jc w:val="both"/>
                    <w:rPr>
                      <w:rFonts w:ascii="Arial" w:eastAsia="Arial" w:hAnsi="Arial" w:cs="Arial"/>
                      <w:color w:val="000000" w:themeColor="text1"/>
                    </w:rPr>
                  </w:pPr>
                </w:p>
              </w:tc>
              <w:tc>
                <w:tcPr>
                  <w:tcW w:w="851" w:type="dxa"/>
                </w:tcPr>
                <w:p w14:paraId="3BE057D5" w14:textId="77777777" w:rsidR="00014201" w:rsidRDefault="00014201" w:rsidP="00161D53">
                  <w:pPr>
                    <w:spacing w:line="259" w:lineRule="auto"/>
                    <w:jc w:val="both"/>
                    <w:rPr>
                      <w:rFonts w:ascii="Arial" w:eastAsia="Arial" w:hAnsi="Arial" w:cs="Arial"/>
                      <w:color w:val="000000" w:themeColor="text1"/>
                    </w:rPr>
                  </w:pPr>
                </w:p>
              </w:tc>
              <w:tc>
                <w:tcPr>
                  <w:tcW w:w="3969" w:type="dxa"/>
                </w:tcPr>
                <w:p w14:paraId="60020FCE" w14:textId="77777777" w:rsidR="00014201" w:rsidRDefault="00014201" w:rsidP="00161D53">
                  <w:pPr>
                    <w:spacing w:line="259" w:lineRule="auto"/>
                    <w:jc w:val="both"/>
                    <w:rPr>
                      <w:rFonts w:ascii="Arial" w:eastAsia="Arial" w:hAnsi="Arial" w:cs="Arial"/>
                      <w:color w:val="000000" w:themeColor="text1"/>
                    </w:rPr>
                  </w:pPr>
                </w:p>
              </w:tc>
            </w:tr>
            <w:tr w:rsidR="00014201" w14:paraId="35BBE32B" w14:textId="4A253C29" w:rsidTr="00AA3CFC">
              <w:trPr>
                <w:jc w:val="center"/>
              </w:trPr>
              <w:tc>
                <w:tcPr>
                  <w:tcW w:w="2375" w:type="dxa"/>
                </w:tcPr>
                <w:p w14:paraId="6EC089DE" w14:textId="23E1926E" w:rsidR="00014201" w:rsidRDefault="00014201" w:rsidP="00161D53">
                  <w:pPr>
                    <w:spacing w:line="259" w:lineRule="auto"/>
                    <w:jc w:val="both"/>
                    <w:rPr>
                      <w:rFonts w:ascii="Arial" w:eastAsia="Arial" w:hAnsi="Arial" w:cs="Arial"/>
                      <w:color w:val="000000" w:themeColor="text1"/>
                    </w:rPr>
                  </w:pPr>
                  <w:r>
                    <w:rPr>
                      <w:rFonts w:ascii="Arial" w:eastAsia="Arial" w:hAnsi="Arial" w:cs="Arial"/>
                      <w:bCs/>
                    </w:rPr>
                    <w:t>punctuation</w:t>
                  </w:r>
                </w:p>
              </w:tc>
              <w:tc>
                <w:tcPr>
                  <w:tcW w:w="850" w:type="dxa"/>
                </w:tcPr>
                <w:p w14:paraId="6B75FEC2" w14:textId="77777777" w:rsidR="00014201" w:rsidRDefault="00014201" w:rsidP="00161D53">
                  <w:pPr>
                    <w:spacing w:line="259" w:lineRule="auto"/>
                    <w:jc w:val="both"/>
                    <w:rPr>
                      <w:rFonts w:ascii="Arial" w:eastAsia="Arial" w:hAnsi="Arial" w:cs="Arial"/>
                      <w:color w:val="000000" w:themeColor="text1"/>
                    </w:rPr>
                  </w:pPr>
                </w:p>
              </w:tc>
              <w:tc>
                <w:tcPr>
                  <w:tcW w:w="851" w:type="dxa"/>
                </w:tcPr>
                <w:p w14:paraId="28BB5516" w14:textId="77777777" w:rsidR="00014201" w:rsidRDefault="00014201" w:rsidP="00161D53">
                  <w:pPr>
                    <w:spacing w:line="259" w:lineRule="auto"/>
                    <w:jc w:val="both"/>
                    <w:rPr>
                      <w:rFonts w:ascii="Arial" w:eastAsia="Arial" w:hAnsi="Arial" w:cs="Arial"/>
                      <w:color w:val="000000" w:themeColor="text1"/>
                    </w:rPr>
                  </w:pPr>
                </w:p>
              </w:tc>
              <w:tc>
                <w:tcPr>
                  <w:tcW w:w="3969" w:type="dxa"/>
                </w:tcPr>
                <w:p w14:paraId="1181C112" w14:textId="77777777" w:rsidR="00014201" w:rsidRDefault="00014201" w:rsidP="00161D53">
                  <w:pPr>
                    <w:spacing w:line="259" w:lineRule="auto"/>
                    <w:jc w:val="both"/>
                    <w:rPr>
                      <w:rFonts w:ascii="Arial" w:eastAsia="Arial" w:hAnsi="Arial" w:cs="Arial"/>
                      <w:color w:val="000000" w:themeColor="text1"/>
                    </w:rPr>
                  </w:pPr>
                </w:p>
              </w:tc>
            </w:tr>
            <w:tr w:rsidR="00014201" w14:paraId="4D86FCCA" w14:textId="39D890A7" w:rsidTr="00AA3CFC">
              <w:trPr>
                <w:jc w:val="center"/>
              </w:trPr>
              <w:tc>
                <w:tcPr>
                  <w:tcW w:w="2375" w:type="dxa"/>
                </w:tcPr>
                <w:p w14:paraId="00651251" w14:textId="5F9B845C" w:rsidR="00014201" w:rsidRDefault="00014201" w:rsidP="00161D53">
                  <w:pPr>
                    <w:spacing w:line="259" w:lineRule="auto"/>
                    <w:jc w:val="both"/>
                    <w:rPr>
                      <w:rFonts w:ascii="Arial" w:eastAsia="Arial" w:hAnsi="Arial" w:cs="Arial"/>
                      <w:color w:val="000000" w:themeColor="text1"/>
                    </w:rPr>
                  </w:pPr>
                  <w:r>
                    <w:rPr>
                      <w:rFonts w:ascii="Arial" w:eastAsia="Arial" w:hAnsi="Arial" w:cs="Arial"/>
                      <w:bCs/>
                    </w:rPr>
                    <w:t>capitalization</w:t>
                  </w:r>
                </w:p>
              </w:tc>
              <w:tc>
                <w:tcPr>
                  <w:tcW w:w="850" w:type="dxa"/>
                </w:tcPr>
                <w:p w14:paraId="407C62DA" w14:textId="77777777" w:rsidR="00014201" w:rsidRDefault="00014201" w:rsidP="00161D53">
                  <w:pPr>
                    <w:spacing w:line="259" w:lineRule="auto"/>
                    <w:jc w:val="both"/>
                    <w:rPr>
                      <w:rFonts w:ascii="Arial" w:eastAsia="Arial" w:hAnsi="Arial" w:cs="Arial"/>
                      <w:color w:val="000000" w:themeColor="text1"/>
                    </w:rPr>
                  </w:pPr>
                </w:p>
              </w:tc>
              <w:tc>
                <w:tcPr>
                  <w:tcW w:w="851" w:type="dxa"/>
                </w:tcPr>
                <w:p w14:paraId="7EE90C3A" w14:textId="77777777" w:rsidR="00014201" w:rsidRDefault="00014201" w:rsidP="00161D53">
                  <w:pPr>
                    <w:spacing w:line="259" w:lineRule="auto"/>
                    <w:jc w:val="both"/>
                    <w:rPr>
                      <w:rFonts w:ascii="Arial" w:eastAsia="Arial" w:hAnsi="Arial" w:cs="Arial"/>
                      <w:color w:val="000000" w:themeColor="text1"/>
                    </w:rPr>
                  </w:pPr>
                </w:p>
              </w:tc>
              <w:tc>
                <w:tcPr>
                  <w:tcW w:w="3969" w:type="dxa"/>
                </w:tcPr>
                <w:p w14:paraId="44322A96" w14:textId="77777777" w:rsidR="00014201" w:rsidRDefault="00014201" w:rsidP="00161D53">
                  <w:pPr>
                    <w:spacing w:line="259" w:lineRule="auto"/>
                    <w:jc w:val="both"/>
                    <w:rPr>
                      <w:rFonts w:ascii="Arial" w:eastAsia="Arial" w:hAnsi="Arial" w:cs="Arial"/>
                      <w:color w:val="000000" w:themeColor="text1"/>
                    </w:rPr>
                  </w:pPr>
                </w:p>
              </w:tc>
            </w:tr>
          </w:tbl>
          <w:p w14:paraId="6C319FBA" w14:textId="77777777" w:rsidR="00161D53" w:rsidRDefault="00161D53" w:rsidP="00161D53">
            <w:pPr>
              <w:spacing w:line="259" w:lineRule="auto"/>
              <w:jc w:val="both"/>
              <w:rPr>
                <w:rFonts w:ascii="Arial" w:eastAsia="Arial" w:hAnsi="Arial" w:cs="Arial"/>
                <w:bCs/>
              </w:rPr>
            </w:pPr>
            <w:r>
              <w:rPr>
                <w:rFonts w:ascii="Arial" w:eastAsia="Arial" w:hAnsi="Arial" w:cs="Arial"/>
                <w:bCs/>
              </w:rPr>
              <w:t xml:space="preserve"> </w:t>
            </w:r>
          </w:p>
          <w:p w14:paraId="46C98866" w14:textId="5C2CC67B" w:rsidR="00014201" w:rsidRDefault="00014201" w:rsidP="00161D53">
            <w:pPr>
              <w:spacing w:line="259" w:lineRule="auto"/>
              <w:jc w:val="both"/>
              <w:rPr>
                <w:rFonts w:ascii="Arial" w:eastAsia="Arial" w:hAnsi="Arial" w:cs="Arial"/>
                <w:bCs/>
              </w:rPr>
            </w:pPr>
            <w:r>
              <w:rPr>
                <w:rFonts w:ascii="Arial" w:eastAsia="Arial" w:hAnsi="Arial" w:cs="Arial"/>
                <w:bCs/>
              </w:rPr>
              <w:t xml:space="preserve">After peer assessment, students revise and make changes to the text based on the feedback received. Finally, they participate in self-assessment based on the following checklist. </w:t>
            </w:r>
          </w:p>
          <w:tbl>
            <w:tblPr>
              <w:tblStyle w:val="Tablaconcuadrcula"/>
              <w:tblW w:w="0" w:type="auto"/>
              <w:jc w:val="center"/>
              <w:tblLayout w:type="fixed"/>
              <w:tblLook w:val="04A0" w:firstRow="1" w:lastRow="0" w:firstColumn="1" w:lastColumn="0" w:noHBand="0" w:noVBand="1"/>
            </w:tblPr>
            <w:tblGrid>
              <w:gridCol w:w="4643"/>
              <w:gridCol w:w="708"/>
              <w:gridCol w:w="567"/>
              <w:gridCol w:w="2268"/>
            </w:tblGrid>
            <w:tr w:rsidR="00014201" w14:paraId="28C072E3" w14:textId="77777777" w:rsidTr="00AA3CFC">
              <w:trPr>
                <w:jc w:val="center"/>
              </w:trPr>
              <w:tc>
                <w:tcPr>
                  <w:tcW w:w="4643" w:type="dxa"/>
                </w:tcPr>
                <w:p w14:paraId="7D22CA40" w14:textId="7A78F67F" w:rsidR="00AA3CFC" w:rsidRPr="00161D53" w:rsidRDefault="00AA3CFC" w:rsidP="00014201">
                  <w:pPr>
                    <w:spacing w:line="259" w:lineRule="auto"/>
                    <w:jc w:val="both"/>
                    <w:rPr>
                      <w:rFonts w:ascii="Arial" w:eastAsia="Arial" w:hAnsi="Arial" w:cs="Arial"/>
                      <w:b/>
                      <w:color w:val="000000" w:themeColor="text1"/>
                    </w:rPr>
                  </w:pPr>
                  <w:r>
                    <w:rPr>
                      <w:rFonts w:ascii="Arial" w:eastAsia="Arial" w:hAnsi="Arial" w:cs="Arial"/>
                      <w:b/>
                      <w:color w:val="000000" w:themeColor="text1"/>
                    </w:rPr>
                    <w:t>I can…</w:t>
                  </w:r>
                </w:p>
              </w:tc>
              <w:tc>
                <w:tcPr>
                  <w:tcW w:w="708" w:type="dxa"/>
                </w:tcPr>
                <w:p w14:paraId="3AB5F089" w14:textId="77777777" w:rsidR="00014201" w:rsidRPr="00161D53" w:rsidRDefault="00014201" w:rsidP="00014201">
                  <w:pPr>
                    <w:spacing w:line="259" w:lineRule="auto"/>
                    <w:jc w:val="both"/>
                    <w:rPr>
                      <w:rFonts w:ascii="Arial" w:eastAsia="Arial" w:hAnsi="Arial" w:cs="Arial"/>
                      <w:b/>
                      <w:color w:val="000000" w:themeColor="text1"/>
                    </w:rPr>
                  </w:pPr>
                  <w:r w:rsidRPr="00161D53">
                    <w:rPr>
                      <w:rFonts w:ascii="Arial" w:eastAsia="Arial" w:hAnsi="Arial" w:cs="Arial"/>
                      <w:b/>
                      <w:color w:val="000000" w:themeColor="text1"/>
                    </w:rPr>
                    <w:t>Yes</w:t>
                  </w:r>
                </w:p>
              </w:tc>
              <w:tc>
                <w:tcPr>
                  <w:tcW w:w="567" w:type="dxa"/>
                </w:tcPr>
                <w:p w14:paraId="70D99833" w14:textId="77777777" w:rsidR="00014201" w:rsidRPr="00161D53" w:rsidRDefault="00014201" w:rsidP="00014201">
                  <w:pPr>
                    <w:spacing w:line="259" w:lineRule="auto"/>
                    <w:jc w:val="both"/>
                    <w:rPr>
                      <w:rFonts w:ascii="Arial" w:eastAsia="Arial" w:hAnsi="Arial" w:cs="Arial"/>
                      <w:b/>
                      <w:color w:val="000000" w:themeColor="text1"/>
                    </w:rPr>
                  </w:pPr>
                  <w:r w:rsidRPr="00161D53">
                    <w:rPr>
                      <w:rFonts w:ascii="Arial" w:eastAsia="Arial" w:hAnsi="Arial" w:cs="Arial"/>
                      <w:b/>
                      <w:color w:val="000000" w:themeColor="text1"/>
                    </w:rPr>
                    <w:t>No</w:t>
                  </w:r>
                </w:p>
              </w:tc>
              <w:tc>
                <w:tcPr>
                  <w:tcW w:w="2268" w:type="dxa"/>
                </w:tcPr>
                <w:p w14:paraId="66B0D3F6" w14:textId="77777777" w:rsidR="00014201" w:rsidRPr="00161D53" w:rsidRDefault="00014201" w:rsidP="00014201">
                  <w:pPr>
                    <w:spacing w:line="259" w:lineRule="auto"/>
                    <w:jc w:val="both"/>
                    <w:rPr>
                      <w:rFonts w:ascii="Arial" w:eastAsia="Arial" w:hAnsi="Arial" w:cs="Arial"/>
                      <w:b/>
                      <w:color w:val="000000" w:themeColor="text1"/>
                    </w:rPr>
                  </w:pPr>
                  <w:r>
                    <w:rPr>
                      <w:rFonts w:ascii="Arial" w:eastAsia="Arial" w:hAnsi="Arial" w:cs="Arial"/>
                      <w:b/>
                      <w:color w:val="000000" w:themeColor="text1"/>
                    </w:rPr>
                    <w:t>Recommendations</w:t>
                  </w:r>
                </w:p>
              </w:tc>
            </w:tr>
            <w:tr w:rsidR="00014201" w14:paraId="562EA423" w14:textId="77777777" w:rsidTr="00AA3CFC">
              <w:trPr>
                <w:jc w:val="center"/>
              </w:trPr>
              <w:tc>
                <w:tcPr>
                  <w:tcW w:w="4643" w:type="dxa"/>
                </w:tcPr>
                <w:p w14:paraId="7A04453B" w14:textId="303E173B" w:rsidR="00014201" w:rsidRDefault="00AA3CFC" w:rsidP="00AA3CFC">
                  <w:pPr>
                    <w:spacing w:line="259" w:lineRule="auto"/>
                    <w:jc w:val="both"/>
                    <w:rPr>
                      <w:rFonts w:ascii="Arial" w:eastAsia="Arial" w:hAnsi="Arial" w:cs="Arial"/>
                      <w:color w:val="000000" w:themeColor="text1"/>
                    </w:rPr>
                  </w:pPr>
                  <w:r>
                    <w:rPr>
                      <w:rFonts w:ascii="Arial" w:eastAsia="Arial" w:hAnsi="Arial" w:cs="Arial"/>
                      <w:bCs/>
                    </w:rPr>
                    <w:t>formulate ideas before writing.</w:t>
                  </w:r>
                </w:p>
              </w:tc>
              <w:tc>
                <w:tcPr>
                  <w:tcW w:w="708" w:type="dxa"/>
                </w:tcPr>
                <w:p w14:paraId="10E0CF50" w14:textId="77777777" w:rsidR="00014201" w:rsidRDefault="00014201" w:rsidP="00014201">
                  <w:pPr>
                    <w:spacing w:line="259" w:lineRule="auto"/>
                    <w:jc w:val="both"/>
                    <w:rPr>
                      <w:rFonts w:ascii="Arial" w:eastAsia="Arial" w:hAnsi="Arial" w:cs="Arial"/>
                      <w:color w:val="000000" w:themeColor="text1"/>
                    </w:rPr>
                  </w:pPr>
                </w:p>
              </w:tc>
              <w:tc>
                <w:tcPr>
                  <w:tcW w:w="567" w:type="dxa"/>
                </w:tcPr>
                <w:p w14:paraId="1B7DF2AD" w14:textId="77777777" w:rsidR="00014201" w:rsidRDefault="00014201" w:rsidP="00014201">
                  <w:pPr>
                    <w:spacing w:line="259" w:lineRule="auto"/>
                    <w:jc w:val="both"/>
                    <w:rPr>
                      <w:rFonts w:ascii="Arial" w:eastAsia="Arial" w:hAnsi="Arial" w:cs="Arial"/>
                      <w:color w:val="000000" w:themeColor="text1"/>
                    </w:rPr>
                  </w:pPr>
                </w:p>
              </w:tc>
              <w:tc>
                <w:tcPr>
                  <w:tcW w:w="2268" w:type="dxa"/>
                </w:tcPr>
                <w:p w14:paraId="49D39CAE" w14:textId="77777777" w:rsidR="00014201" w:rsidRDefault="00014201" w:rsidP="00014201">
                  <w:pPr>
                    <w:spacing w:line="259" w:lineRule="auto"/>
                    <w:jc w:val="both"/>
                    <w:rPr>
                      <w:rFonts w:ascii="Arial" w:eastAsia="Arial" w:hAnsi="Arial" w:cs="Arial"/>
                      <w:color w:val="000000" w:themeColor="text1"/>
                    </w:rPr>
                  </w:pPr>
                </w:p>
              </w:tc>
            </w:tr>
            <w:tr w:rsidR="00014201" w14:paraId="0DD9E032" w14:textId="77777777" w:rsidTr="00AA3CFC">
              <w:trPr>
                <w:trHeight w:val="292"/>
                <w:jc w:val="center"/>
              </w:trPr>
              <w:tc>
                <w:tcPr>
                  <w:tcW w:w="4643" w:type="dxa"/>
                </w:tcPr>
                <w:p w14:paraId="565BC641" w14:textId="0645414B" w:rsidR="00014201" w:rsidRDefault="00AA3CFC" w:rsidP="00014201">
                  <w:pPr>
                    <w:spacing w:line="259" w:lineRule="auto"/>
                    <w:jc w:val="both"/>
                    <w:rPr>
                      <w:rFonts w:ascii="Arial" w:eastAsia="Arial" w:hAnsi="Arial" w:cs="Arial"/>
                      <w:color w:val="000000" w:themeColor="text1"/>
                    </w:rPr>
                  </w:pPr>
                  <w:r>
                    <w:rPr>
                      <w:rFonts w:ascii="Arial" w:eastAsia="Arial" w:hAnsi="Arial" w:cs="Arial"/>
                      <w:bCs/>
                    </w:rPr>
                    <w:t>discuss a topic before writing.</w:t>
                  </w:r>
                </w:p>
              </w:tc>
              <w:tc>
                <w:tcPr>
                  <w:tcW w:w="708" w:type="dxa"/>
                </w:tcPr>
                <w:p w14:paraId="19D188E7" w14:textId="77777777" w:rsidR="00014201" w:rsidRDefault="00014201" w:rsidP="00014201">
                  <w:pPr>
                    <w:spacing w:line="259" w:lineRule="auto"/>
                    <w:jc w:val="both"/>
                    <w:rPr>
                      <w:rFonts w:ascii="Arial" w:eastAsia="Arial" w:hAnsi="Arial" w:cs="Arial"/>
                      <w:color w:val="000000" w:themeColor="text1"/>
                    </w:rPr>
                  </w:pPr>
                </w:p>
              </w:tc>
              <w:tc>
                <w:tcPr>
                  <w:tcW w:w="567" w:type="dxa"/>
                </w:tcPr>
                <w:p w14:paraId="167DBEDE" w14:textId="77777777" w:rsidR="00014201" w:rsidRDefault="00014201" w:rsidP="00014201">
                  <w:pPr>
                    <w:spacing w:line="259" w:lineRule="auto"/>
                    <w:jc w:val="both"/>
                    <w:rPr>
                      <w:rFonts w:ascii="Arial" w:eastAsia="Arial" w:hAnsi="Arial" w:cs="Arial"/>
                      <w:color w:val="000000" w:themeColor="text1"/>
                    </w:rPr>
                  </w:pPr>
                </w:p>
              </w:tc>
              <w:tc>
                <w:tcPr>
                  <w:tcW w:w="2268" w:type="dxa"/>
                </w:tcPr>
                <w:p w14:paraId="710FFFEB" w14:textId="77777777" w:rsidR="00014201" w:rsidRDefault="00014201" w:rsidP="00014201">
                  <w:pPr>
                    <w:spacing w:line="259" w:lineRule="auto"/>
                    <w:jc w:val="both"/>
                    <w:rPr>
                      <w:rFonts w:ascii="Arial" w:eastAsia="Arial" w:hAnsi="Arial" w:cs="Arial"/>
                      <w:color w:val="000000" w:themeColor="text1"/>
                    </w:rPr>
                  </w:pPr>
                </w:p>
              </w:tc>
            </w:tr>
            <w:tr w:rsidR="00014201" w14:paraId="2F3D5F99" w14:textId="77777777" w:rsidTr="00AA3CFC">
              <w:trPr>
                <w:jc w:val="center"/>
              </w:trPr>
              <w:tc>
                <w:tcPr>
                  <w:tcW w:w="4643" w:type="dxa"/>
                </w:tcPr>
                <w:p w14:paraId="7A7AA185" w14:textId="01BA5678" w:rsidR="00014201" w:rsidRDefault="00AA3CFC" w:rsidP="00014201">
                  <w:pPr>
                    <w:spacing w:line="259" w:lineRule="auto"/>
                    <w:jc w:val="both"/>
                    <w:rPr>
                      <w:rFonts w:ascii="Arial" w:eastAsia="Arial" w:hAnsi="Arial" w:cs="Arial"/>
                      <w:color w:val="000000" w:themeColor="text1"/>
                    </w:rPr>
                  </w:pPr>
                  <w:r>
                    <w:rPr>
                      <w:rFonts w:ascii="Arial" w:eastAsia="Arial" w:hAnsi="Arial" w:cs="Arial"/>
                      <w:bCs/>
                    </w:rPr>
                    <w:t xml:space="preserve">make </w:t>
                  </w:r>
                  <w:r w:rsidR="008257BA">
                    <w:rPr>
                      <w:rFonts w:ascii="Arial" w:eastAsia="Arial" w:hAnsi="Arial" w:cs="Arial"/>
                      <w:bCs/>
                    </w:rPr>
                    <w:t>an outline</w:t>
                  </w:r>
                  <w:r>
                    <w:rPr>
                      <w:rFonts w:ascii="Arial" w:eastAsia="Arial" w:hAnsi="Arial" w:cs="Arial"/>
                      <w:bCs/>
                    </w:rPr>
                    <w:t xml:space="preserve"> to organize my ideas.</w:t>
                  </w:r>
                </w:p>
              </w:tc>
              <w:tc>
                <w:tcPr>
                  <w:tcW w:w="708" w:type="dxa"/>
                </w:tcPr>
                <w:p w14:paraId="4D9376D5" w14:textId="77777777" w:rsidR="00014201" w:rsidRDefault="00014201" w:rsidP="00014201">
                  <w:pPr>
                    <w:spacing w:line="259" w:lineRule="auto"/>
                    <w:jc w:val="both"/>
                    <w:rPr>
                      <w:rFonts w:ascii="Arial" w:eastAsia="Arial" w:hAnsi="Arial" w:cs="Arial"/>
                      <w:color w:val="000000" w:themeColor="text1"/>
                    </w:rPr>
                  </w:pPr>
                </w:p>
              </w:tc>
              <w:tc>
                <w:tcPr>
                  <w:tcW w:w="567" w:type="dxa"/>
                </w:tcPr>
                <w:p w14:paraId="2D42AB9D" w14:textId="77777777" w:rsidR="00014201" w:rsidRDefault="00014201" w:rsidP="00014201">
                  <w:pPr>
                    <w:spacing w:line="259" w:lineRule="auto"/>
                    <w:jc w:val="both"/>
                    <w:rPr>
                      <w:rFonts w:ascii="Arial" w:eastAsia="Arial" w:hAnsi="Arial" w:cs="Arial"/>
                      <w:color w:val="000000" w:themeColor="text1"/>
                    </w:rPr>
                  </w:pPr>
                </w:p>
              </w:tc>
              <w:tc>
                <w:tcPr>
                  <w:tcW w:w="2268" w:type="dxa"/>
                </w:tcPr>
                <w:p w14:paraId="71BE5E87" w14:textId="77777777" w:rsidR="00014201" w:rsidRDefault="00014201" w:rsidP="00014201">
                  <w:pPr>
                    <w:spacing w:line="259" w:lineRule="auto"/>
                    <w:jc w:val="both"/>
                    <w:rPr>
                      <w:rFonts w:ascii="Arial" w:eastAsia="Arial" w:hAnsi="Arial" w:cs="Arial"/>
                      <w:color w:val="000000" w:themeColor="text1"/>
                    </w:rPr>
                  </w:pPr>
                </w:p>
              </w:tc>
            </w:tr>
            <w:tr w:rsidR="00014201" w14:paraId="124257E9" w14:textId="77777777" w:rsidTr="00AA3CFC">
              <w:trPr>
                <w:jc w:val="center"/>
              </w:trPr>
              <w:tc>
                <w:tcPr>
                  <w:tcW w:w="4643" w:type="dxa"/>
                </w:tcPr>
                <w:p w14:paraId="6089427A" w14:textId="75471C49" w:rsidR="00014201" w:rsidRDefault="00AA3CFC" w:rsidP="00014201">
                  <w:pPr>
                    <w:spacing w:line="259" w:lineRule="auto"/>
                    <w:jc w:val="both"/>
                    <w:rPr>
                      <w:rFonts w:ascii="Arial" w:eastAsia="Arial" w:hAnsi="Arial" w:cs="Arial"/>
                      <w:color w:val="000000" w:themeColor="text1"/>
                    </w:rPr>
                  </w:pPr>
                  <w:r>
                    <w:rPr>
                      <w:rFonts w:ascii="Arial" w:eastAsia="Arial" w:hAnsi="Arial" w:cs="Arial"/>
                      <w:bCs/>
                    </w:rPr>
                    <w:lastRenderedPageBreak/>
                    <w:t>write complete</w:t>
                  </w:r>
                  <w:r w:rsidR="00014201">
                    <w:rPr>
                      <w:rFonts w:ascii="Arial" w:eastAsia="Arial" w:hAnsi="Arial" w:cs="Arial"/>
                      <w:bCs/>
                    </w:rPr>
                    <w:t xml:space="preserve"> sentence</w:t>
                  </w:r>
                  <w:r>
                    <w:rPr>
                      <w:rFonts w:ascii="Arial" w:eastAsia="Arial" w:hAnsi="Arial" w:cs="Arial"/>
                      <w:bCs/>
                    </w:rPr>
                    <w:t>s to organize a paragraph with an introduction, supporting details and a concluding sentence.</w:t>
                  </w:r>
                </w:p>
              </w:tc>
              <w:tc>
                <w:tcPr>
                  <w:tcW w:w="708" w:type="dxa"/>
                </w:tcPr>
                <w:p w14:paraId="0CC8309E" w14:textId="77777777" w:rsidR="00014201" w:rsidRDefault="00014201" w:rsidP="00014201">
                  <w:pPr>
                    <w:spacing w:line="259" w:lineRule="auto"/>
                    <w:jc w:val="both"/>
                    <w:rPr>
                      <w:rFonts w:ascii="Arial" w:eastAsia="Arial" w:hAnsi="Arial" w:cs="Arial"/>
                      <w:color w:val="000000" w:themeColor="text1"/>
                    </w:rPr>
                  </w:pPr>
                </w:p>
              </w:tc>
              <w:tc>
                <w:tcPr>
                  <w:tcW w:w="567" w:type="dxa"/>
                </w:tcPr>
                <w:p w14:paraId="76FDDF42" w14:textId="77777777" w:rsidR="00014201" w:rsidRDefault="00014201" w:rsidP="00014201">
                  <w:pPr>
                    <w:spacing w:line="259" w:lineRule="auto"/>
                    <w:jc w:val="both"/>
                    <w:rPr>
                      <w:rFonts w:ascii="Arial" w:eastAsia="Arial" w:hAnsi="Arial" w:cs="Arial"/>
                      <w:color w:val="000000" w:themeColor="text1"/>
                    </w:rPr>
                  </w:pPr>
                </w:p>
              </w:tc>
              <w:tc>
                <w:tcPr>
                  <w:tcW w:w="2268" w:type="dxa"/>
                </w:tcPr>
                <w:p w14:paraId="046ADA38" w14:textId="77777777" w:rsidR="00014201" w:rsidRDefault="00014201" w:rsidP="00014201">
                  <w:pPr>
                    <w:spacing w:line="259" w:lineRule="auto"/>
                    <w:jc w:val="both"/>
                    <w:rPr>
                      <w:rFonts w:ascii="Arial" w:eastAsia="Arial" w:hAnsi="Arial" w:cs="Arial"/>
                      <w:color w:val="000000" w:themeColor="text1"/>
                    </w:rPr>
                  </w:pPr>
                </w:p>
              </w:tc>
            </w:tr>
            <w:tr w:rsidR="00014201" w14:paraId="1CC5A6D5" w14:textId="77777777" w:rsidTr="00AA3CFC">
              <w:trPr>
                <w:jc w:val="center"/>
              </w:trPr>
              <w:tc>
                <w:tcPr>
                  <w:tcW w:w="4643" w:type="dxa"/>
                </w:tcPr>
                <w:p w14:paraId="163336A7" w14:textId="4AAD748B" w:rsidR="00014201" w:rsidRDefault="00AA3CFC" w:rsidP="00014201">
                  <w:pPr>
                    <w:spacing w:line="259" w:lineRule="auto"/>
                    <w:jc w:val="both"/>
                    <w:rPr>
                      <w:rFonts w:ascii="Arial" w:eastAsia="Arial" w:hAnsi="Arial" w:cs="Arial"/>
                      <w:color w:val="000000" w:themeColor="text1"/>
                    </w:rPr>
                  </w:pPr>
                  <w:r>
                    <w:rPr>
                      <w:rFonts w:ascii="Arial" w:eastAsia="Arial" w:hAnsi="Arial" w:cs="Arial"/>
                      <w:color w:val="000000" w:themeColor="text1"/>
                    </w:rPr>
                    <w:t>spell words correctly.</w:t>
                  </w:r>
                </w:p>
              </w:tc>
              <w:tc>
                <w:tcPr>
                  <w:tcW w:w="708" w:type="dxa"/>
                </w:tcPr>
                <w:p w14:paraId="45C45034" w14:textId="77777777" w:rsidR="00014201" w:rsidRDefault="00014201" w:rsidP="00014201">
                  <w:pPr>
                    <w:spacing w:line="259" w:lineRule="auto"/>
                    <w:jc w:val="both"/>
                    <w:rPr>
                      <w:rFonts w:ascii="Arial" w:eastAsia="Arial" w:hAnsi="Arial" w:cs="Arial"/>
                      <w:color w:val="000000" w:themeColor="text1"/>
                    </w:rPr>
                  </w:pPr>
                </w:p>
              </w:tc>
              <w:tc>
                <w:tcPr>
                  <w:tcW w:w="567" w:type="dxa"/>
                </w:tcPr>
                <w:p w14:paraId="1745A2D3" w14:textId="77777777" w:rsidR="00014201" w:rsidRDefault="00014201" w:rsidP="00014201">
                  <w:pPr>
                    <w:spacing w:line="259" w:lineRule="auto"/>
                    <w:jc w:val="both"/>
                    <w:rPr>
                      <w:rFonts w:ascii="Arial" w:eastAsia="Arial" w:hAnsi="Arial" w:cs="Arial"/>
                      <w:color w:val="000000" w:themeColor="text1"/>
                    </w:rPr>
                  </w:pPr>
                </w:p>
              </w:tc>
              <w:tc>
                <w:tcPr>
                  <w:tcW w:w="2268" w:type="dxa"/>
                </w:tcPr>
                <w:p w14:paraId="65843A83" w14:textId="77777777" w:rsidR="00014201" w:rsidRDefault="00014201" w:rsidP="00014201">
                  <w:pPr>
                    <w:spacing w:line="259" w:lineRule="auto"/>
                    <w:jc w:val="both"/>
                    <w:rPr>
                      <w:rFonts w:ascii="Arial" w:eastAsia="Arial" w:hAnsi="Arial" w:cs="Arial"/>
                      <w:color w:val="000000" w:themeColor="text1"/>
                    </w:rPr>
                  </w:pPr>
                </w:p>
              </w:tc>
            </w:tr>
            <w:tr w:rsidR="00014201" w14:paraId="024E2500" w14:textId="77777777" w:rsidTr="00AA3CFC">
              <w:trPr>
                <w:jc w:val="center"/>
              </w:trPr>
              <w:tc>
                <w:tcPr>
                  <w:tcW w:w="4643" w:type="dxa"/>
                </w:tcPr>
                <w:p w14:paraId="659DFACA" w14:textId="1A18F8DF" w:rsidR="00014201" w:rsidRDefault="00AA3CFC" w:rsidP="00014201">
                  <w:pPr>
                    <w:spacing w:line="259" w:lineRule="auto"/>
                    <w:jc w:val="both"/>
                    <w:rPr>
                      <w:rFonts w:ascii="Arial" w:eastAsia="Arial" w:hAnsi="Arial" w:cs="Arial"/>
                      <w:color w:val="000000" w:themeColor="text1"/>
                    </w:rPr>
                  </w:pPr>
                  <w:r>
                    <w:rPr>
                      <w:rFonts w:ascii="Arial" w:eastAsia="Arial" w:hAnsi="Arial" w:cs="Arial"/>
                      <w:bCs/>
                    </w:rPr>
                    <w:t>use capital letters correctly.</w:t>
                  </w:r>
                </w:p>
              </w:tc>
              <w:tc>
                <w:tcPr>
                  <w:tcW w:w="708" w:type="dxa"/>
                </w:tcPr>
                <w:p w14:paraId="78AB072C" w14:textId="77777777" w:rsidR="00014201" w:rsidRDefault="00014201" w:rsidP="00014201">
                  <w:pPr>
                    <w:spacing w:line="259" w:lineRule="auto"/>
                    <w:jc w:val="both"/>
                    <w:rPr>
                      <w:rFonts w:ascii="Arial" w:eastAsia="Arial" w:hAnsi="Arial" w:cs="Arial"/>
                      <w:color w:val="000000" w:themeColor="text1"/>
                    </w:rPr>
                  </w:pPr>
                </w:p>
              </w:tc>
              <w:tc>
                <w:tcPr>
                  <w:tcW w:w="567" w:type="dxa"/>
                </w:tcPr>
                <w:p w14:paraId="543F237C" w14:textId="77777777" w:rsidR="00014201" w:rsidRDefault="00014201" w:rsidP="00014201">
                  <w:pPr>
                    <w:spacing w:line="259" w:lineRule="auto"/>
                    <w:jc w:val="both"/>
                    <w:rPr>
                      <w:rFonts w:ascii="Arial" w:eastAsia="Arial" w:hAnsi="Arial" w:cs="Arial"/>
                      <w:color w:val="000000" w:themeColor="text1"/>
                    </w:rPr>
                  </w:pPr>
                </w:p>
              </w:tc>
              <w:tc>
                <w:tcPr>
                  <w:tcW w:w="2268" w:type="dxa"/>
                </w:tcPr>
                <w:p w14:paraId="154139AB" w14:textId="77777777" w:rsidR="00014201" w:rsidRDefault="00014201" w:rsidP="00014201">
                  <w:pPr>
                    <w:spacing w:line="259" w:lineRule="auto"/>
                    <w:jc w:val="both"/>
                    <w:rPr>
                      <w:rFonts w:ascii="Arial" w:eastAsia="Arial" w:hAnsi="Arial" w:cs="Arial"/>
                      <w:color w:val="000000" w:themeColor="text1"/>
                    </w:rPr>
                  </w:pPr>
                </w:p>
              </w:tc>
            </w:tr>
            <w:tr w:rsidR="00014201" w14:paraId="5EFA2F40" w14:textId="77777777" w:rsidTr="00AA3CFC">
              <w:trPr>
                <w:jc w:val="center"/>
              </w:trPr>
              <w:tc>
                <w:tcPr>
                  <w:tcW w:w="4643" w:type="dxa"/>
                </w:tcPr>
                <w:p w14:paraId="0AEE163E" w14:textId="6BE33FEB" w:rsidR="00014201" w:rsidRDefault="00AA3CFC" w:rsidP="00014201">
                  <w:pPr>
                    <w:spacing w:line="259" w:lineRule="auto"/>
                    <w:jc w:val="both"/>
                    <w:rPr>
                      <w:rFonts w:ascii="Arial" w:eastAsia="Arial" w:hAnsi="Arial" w:cs="Arial"/>
                      <w:color w:val="000000" w:themeColor="text1"/>
                    </w:rPr>
                  </w:pPr>
                  <w:r>
                    <w:rPr>
                      <w:rFonts w:ascii="Arial" w:eastAsia="Arial" w:hAnsi="Arial" w:cs="Arial"/>
                      <w:bCs/>
                    </w:rPr>
                    <w:t>use periods and question marks correctly.</w:t>
                  </w:r>
                </w:p>
              </w:tc>
              <w:tc>
                <w:tcPr>
                  <w:tcW w:w="708" w:type="dxa"/>
                </w:tcPr>
                <w:p w14:paraId="6AD80690" w14:textId="77777777" w:rsidR="00014201" w:rsidRDefault="00014201" w:rsidP="00014201">
                  <w:pPr>
                    <w:spacing w:line="259" w:lineRule="auto"/>
                    <w:jc w:val="both"/>
                    <w:rPr>
                      <w:rFonts w:ascii="Arial" w:eastAsia="Arial" w:hAnsi="Arial" w:cs="Arial"/>
                      <w:color w:val="000000" w:themeColor="text1"/>
                    </w:rPr>
                  </w:pPr>
                </w:p>
              </w:tc>
              <w:tc>
                <w:tcPr>
                  <w:tcW w:w="567" w:type="dxa"/>
                </w:tcPr>
                <w:p w14:paraId="7C80C26D" w14:textId="77777777" w:rsidR="00014201" w:rsidRDefault="00014201" w:rsidP="00014201">
                  <w:pPr>
                    <w:spacing w:line="259" w:lineRule="auto"/>
                    <w:jc w:val="both"/>
                    <w:rPr>
                      <w:rFonts w:ascii="Arial" w:eastAsia="Arial" w:hAnsi="Arial" w:cs="Arial"/>
                      <w:color w:val="000000" w:themeColor="text1"/>
                    </w:rPr>
                  </w:pPr>
                </w:p>
              </w:tc>
              <w:tc>
                <w:tcPr>
                  <w:tcW w:w="2268" w:type="dxa"/>
                </w:tcPr>
                <w:p w14:paraId="72AFD7E4" w14:textId="77777777" w:rsidR="00014201" w:rsidRDefault="00014201" w:rsidP="00014201">
                  <w:pPr>
                    <w:spacing w:line="259" w:lineRule="auto"/>
                    <w:jc w:val="both"/>
                    <w:rPr>
                      <w:rFonts w:ascii="Arial" w:eastAsia="Arial" w:hAnsi="Arial" w:cs="Arial"/>
                      <w:color w:val="000000" w:themeColor="text1"/>
                    </w:rPr>
                  </w:pPr>
                </w:p>
              </w:tc>
            </w:tr>
            <w:tr w:rsidR="00014201" w14:paraId="451E0E39" w14:textId="77777777" w:rsidTr="00AA3CFC">
              <w:trPr>
                <w:jc w:val="center"/>
              </w:trPr>
              <w:tc>
                <w:tcPr>
                  <w:tcW w:w="4643" w:type="dxa"/>
                </w:tcPr>
                <w:p w14:paraId="3EF399F8" w14:textId="173AD041" w:rsidR="00014201" w:rsidRDefault="00AA3CFC" w:rsidP="00014201">
                  <w:pPr>
                    <w:spacing w:line="259" w:lineRule="auto"/>
                    <w:jc w:val="both"/>
                    <w:rPr>
                      <w:rFonts w:ascii="Arial" w:eastAsia="Arial" w:hAnsi="Arial" w:cs="Arial"/>
                      <w:color w:val="000000" w:themeColor="text1"/>
                    </w:rPr>
                  </w:pPr>
                  <w:r>
                    <w:rPr>
                      <w:rFonts w:ascii="Arial" w:eastAsia="Arial" w:hAnsi="Arial" w:cs="Arial"/>
                      <w:bCs/>
                    </w:rPr>
                    <w:t xml:space="preserve">re-read the paragraph to see if it makes sense. </w:t>
                  </w:r>
                </w:p>
              </w:tc>
              <w:tc>
                <w:tcPr>
                  <w:tcW w:w="708" w:type="dxa"/>
                </w:tcPr>
                <w:p w14:paraId="22669244" w14:textId="77777777" w:rsidR="00014201" w:rsidRDefault="00014201" w:rsidP="00014201">
                  <w:pPr>
                    <w:spacing w:line="259" w:lineRule="auto"/>
                    <w:jc w:val="both"/>
                    <w:rPr>
                      <w:rFonts w:ascii="Arial" w:eastAsia="Arial" w:hAnsi="Arial" w:cs="Arial"/>
                      <w:color w:val="000000" w:themeColor="text1"/>
                    </w:rPr>
                  </w:pPr>
                </w:p>
              </w:tc>
              <w:tc>
                <w:tcPr>
                  <w:tcW w:w="567" w:type="dxa"/>
                </w:tcPr>
                <w:p w14:paraId="54060601" w14:textId="77777777" w:rsidR="00014201" w:rsidRDefault="00014201" w:rsidP="00014201">
                  <w:pPr>
                    <w:spacing w:line="259" w:lineRule="auto"/>
                    <w:jc w:val="both"/>
                    <w:rPr>
                      <w:rFonts w:ascii="Arial" w:eastAsia="Arial" w:hAnsi="Arial" w:cs="Arial"/>
                      <w:color w:val="000000" w:themeColor="text1"/>
                    </w:rPr>
                  </w:pPr>
                </w:p>
              </w:tc>
              <w:tc>
                <w:tcPr>
                  <w:tcW w:w="2268" w:type="dxa"/>
                </w:tcPr>
                <w:p w14:paraId="06214343" w14:textId="77777777" w:rsidR="00014201" w:rsidRDefault="00014201" w:rsidP="00014201">
                  <w:pPr>
                    <w:spacing w:line="259" w:lineRule="auto"/>
                    <w:jc w:val="both"/>
                    <w:rPr>
                      <w:rFonts w:ascii="Arial" w:eastAsia="Arial" w:hAnsi="Arial" w:cs="Arial"/>
                      <w:color w:val="000000" w:themeColor="text1"/>
                    </w:rPr>
                  </w:pPr>
                </w:p>
              </w:tc>
            </w:tr>
            <w:tr w:rsidR="00AA3CFC" w14:paraId="485B433B" w14:textId="77777777" w:rsidTr="00AA3CFC">
              <w:trPr>
                <w:jc w:val="center"/>
              </w:trPr>
              <w:tc>
                <w:tcPr>
                  <w:tcW w:w="4643" w:type="dxa"/>
                </w:tcPr>
                <w:p w14:paraId="244AF656" w14:textId="52EB45A2" w:rsidR="00AA3CFC" w:rsidRDefault="00AA3CFC" w:rsidP="00014201">
                  <w:pPr>
                    <w:spacing w:line="259" w:lineRule="auto"/>
                    <w:jc w:val="both"/>
                    <w:rPr>
                      <w:rFonts w:ascii="Arial" w:eastAsia="Arial" w:hAnsi="Arial" w:cs="Arial"/>
                      <w:bCs/>
                    </w:rPr>
                  </w:pPr>
                  <w:r>
                    <w:rPr>
                      <w:rFonts w:ascii="Arial" w:eastAsia="Arial" w:hAnsi="Arial" w:cs="Arial"/>
                      <w:bCs/>
                    </w:rPr>
                    <w:t xml:space="preserve">share the paragraph with others. </w:t>
                  </w:r>
                </w:p>
              </w:tc>
              <w:tc>
                <w:tcPr>
                  <w:tcW w:w="708" w:type="dxa"/>
                </w:tcPr>
                <w:p w14:paraId="6AD9008E" w14:textId="77777777" w:rsidR="00AA3CFC" w:rsidRDefault="00AA3CFC" w:rsidP="00014201">
                  <w:pPr>
                    <w:spacing w:line="259" w:lineRule="auto"/>
                    <w:jc w:val="both"/>
                    <w:rPr>
                      <w:rFonts w:ascii="Arial" w:eastAsia="Arial" w:hAnsi="Arial" w:cs="Arial"/>
                      <w:color w:val="000000" w:themeColor="text1"/>
                    </w:rPr>
                  </w:pPr>
                </w:p>
              </w:tc>
              <w:tc>
                <w:tcPr>
                  <w:tcW w:w="567" w:type="dxa"/>
                </w:tcPr>
                <w:p w14:paraId="21F73416" w14:textId="77777777" w:rsidR="00AA3CFC" w:rsidRDefault="00AA3CFC" w:rsidP="00014201">
                  <w:pPr>
                    <w:spacing w:line="259" w:lineRule="auto"/>
                    <w:jc w:val="both"/>
                    <w:rPr>
                      <w:rFonts w:ascii="Arial" w:eastAsia="Arial" w:hAnsi="Arial" w:cs="Arial"/>
                      <w:color w:val="000000" w:themeColor="text1"/>
                    </w:rPr>
                  </w:pPr>
                </w:p>
              </w:tc>
              <w:tc>
                <w:tcPr>
                  <w:tcW w:w="2268" w:type="dxa"/>
                </w:tcPr>
                <w:p w14:paraId="2395E412" w14:textId="77777777" w:rsidR="00AA3CFC" w:rsidRDefault="00AA3CFC" w:rsidP="00014201">
                  <w:pPr>
                    <w:spacing w:line="259" w:lineRule="auto"/>
                    <w:jc w:val="both"/>
                    <w:rPr>
                      <w:rFonts w:ascii="Arial" w:eastAsia="Arial" w:hAnsi="Arial" w:cs="Arial"/>
                      <w:color w:val="000000" w:themeColor="text1"/>
                    </w:rPr>
                  </w:pPr>
                </w:p>
              </w:tc>
            </w:tr>
          </w:tbl>
          <w:p w14:paraId="3C828533" w14:textId="77777777" w:rsidR="00014201" w:rsidRDefault="00014201" w:rsidP="00161D53">
            <w:pPr>
              <w:spacing w:line="259" w:lineRule="auto"/>
              <w:jc w:val="both"/>
              <w:rPr>
                <w:rFonts w:ascii="Arial" w:eastAsia="Arial" w:hAnsi="Arial" w:cs="Arial"/>
                <w:bCs/>
              </w:rPr>
            </w:pPr>
          </w:p>
          <w:p w14:paraId="15D23BFD" w14:textId="10FFEEF3" w:rsidR="00014201" w:rsidRDefault="009A3412" w:rsidP="009A3412">
            <w:pPr>
              <w:spacing w:line="259" w:lineRule="auto"/>
              <w:jc w:val="center"/>
              <w:rPr>
                <w:rFonts w:ascii="Arial" w:eastAsia="Arial" w:hAnsi="Arial" w:cs="Arial"/>
                <w:b/>
                <w:bCs/>
              </w:rPr>
            </w:pPr>
            <w:r w:rsidRPr="009A3412">
              <w:rPr>
                <w:rFonts w:ascii="Arial" w:eastAsia="Arial" w:hAnsi="Arial" w:cs="Arial"/>
                <w:b/>
                <w:bCs/>
              </w:rPr>
              <w:t>Post task</w:t>
            </w:r>
          </w:p>
          <w:p w14:paraId="7C00E309" w14:textId="70AA3A24" w:rsidR="00014201" w:rsidRPr="009A3412" w:rsidRDefault="009A3412" w:rsidP="009A3412">
            <w:pPr>
              <w:spacing w:line="259" w:lineRule="auto"/>
              <w:rPr>
                <w:rFonts w:ascii="Arial" w:eastAsia="Arial" w:hAnsi="Arial" w:cs="Arial"/>
                <w:bCs/>
              </w:rPr>
            </w:pPr>
            <w:r>
              <w:rPr>
                <w:rFonts w:ascii="Arial" w:eastAsia="Arial" w:hAnsi="Arial" w:cs="Arial"/>
                <w:bCs/>
              </w:rPr>
              <w:t xml:space="preserve">The students participate in a poster session where they paste their paragraphs on the walls of the classroom. Everybody can walk around, read them and choose three and paste a sticky note with positive feedback. For example: Nice title! Good introduction! Good concluding sentence! </w:t>
            </w:r>
          </w:p>
        </w:tc>
        <w:tc>
          <w:tcPr>
            <w:tcW w:w="959" w:type="dxa"/>
            <w:tcBorders>
              <w:bottom w:val="single" w:sz="4" w:space="0" w:color="auto"/>
            </w:tcBorders>
          </w:tcPr>
          <w:p w14:paraId="4912D3C5" w14:textId="77777777" w:rsidR="00E561E0" w:rsidRDefault="00E561E0" w:rsidP="00F159C5">
            <w:pPr>
              <w:pStyle w:val="NormalWeb"/>
              <w:spacing w:line="360" w:lineRule="auto"/>
              <w:rPr>
                <w:rFonts w:ascii="Arial" w:hAnsi="Arial" w:cs="Arial"/>
                <w:sz w:val="18"/>
                <w:szCs w:val="18"/>
              </w:rPr>
            </w:pPr>
            <w:r>
              <w:rPr>
                <w:rFonts w:ascii="Arial" w:hAnsi="Arial" w:cs="Arial"/>
                <w:sz w:val="18"/>
                <w:szCs w:val="18"/>
              </w:rPr>
              <w:lastRenderedPageBreak/>
              <w:t>40 minutes</w:t>
            </w:r>
          </w:p>
          <w:p w14:paraId="7252FE03" w14:textId="77777777" w:rsidR="00E561E0" w:rsidRDefault="00E561E0" w:rsidP="00F159C5">
            <w:pPr>
              <w:pStyle w:val="NormalWeb"/>
              <w:spacing w:line="360" w:lineRule="auto"/>
              <w:rPr>
                <w:rFonts w:ascii="Arial" w:hAnsi="Arial" w:cs="Arial"/>
                <w:sz w:val="18"/>
                <w:szCs w:val="18"/>
              </w:rPr>
            </w:pPr>
          </w:p>
        </w:tc>
      </w:tr>
      <w:tr w:rsidR="00E561E0" w:rsidRPr="008E6CDD" w14:paraId="53B91A6C" w14:textId="77777777" w:rsidTr="00F159C5">
        <w:trPr>
          <w:trHeight w:val="334"/>
          <w:jc w:val="center"/>
        </w:trPr>
        <w:tc>
          <w:tcPr>
            <w:tcW w:w="2689" w:type="dxa"/>
            <w:tcBorders>
              <w:bottom w:val="single" w:sz="4" w:space="0" w:color="auto"/>
            </w:tcBorders>
          </w:tcPr>
          <w:p w14:paraId="758908EC" w14:textId="7FA05028" w:rsidR="00E561E0" w:rsidRPr="00510743" w:rsidRDefault="00E561E0" w:rsidP="00F159C5">
            <w:pPr>
              <w:rPr>
                <w:rFonts w:ascii="Arial" w:eastAsia="Arial" w:hAnsi="Arial" w:cs="Arial"/>
              </w:rPr>
            </w:pPr>
            <w:r w:rsidRPr="00510743">
              <w:rPr>
                <w:rFonts w:ascii="Arial" w:eastAsia="Arial" w:hAnsi="Arial" w:cs="Arial"/>
                <w:b/>
              </w:rPr>
              <w:lastRenderedPageBreak/>
              <w:t>W.2.</w:t>
            </w:r>
            <w:r w:rsidRPr="00510743">
              <w:rPr>
                <w:rFonts w:ascii="Arial" w:eastAsia="Arial" w:hAnsi="Arial" w:cs="Arial"/>
              </w:rPr>
              <w:t xml:space="preserve"> Composes short invitations using simple language.</w:t>
            </w:r>
          </w:p>
          <w:p w14:paraId="252844BD" w14:textId="77777777" w:rsidR="00E561E0" w:rsidRDefault="00E561E0" w:rsidP="00F159C5">
            <w:pPr>
              <w:rPr>
                <w:rFonts w:ascii="Arial" w:hAnsi="Arial" w:cs="Arial"/>
                <w:b/>
                <w:color w:val="000000"/>
              </w:rPr>
            </w:pPr>
          </w:p>
          <w:p w14:paraId="14E1DC02" w14:textId="77777777" w:rsidR="00E561E0" w:rsidRDefault="00E561E0" w:rsidP="00F159C5">
            <w:pPr>
              <w:rPr>
                <w:rFonts w:ascii="Arial" w:hAnsi="Arial" w:cs="Arial"/>
                <w:b/>
                <w:color w:val="000000"/>
              </w:rPr>
            </w:pPr>
          </w:p>
          <w:p w14:paraId="37C1E7EF" w14:textId="77777777" w:rsidR="00E561E0" w:rsidRDefault="00E561E0" w:rsidP="00F159C5">
            <w:pPr>
              <w:rPr>
                <w:rFonts w:ascii="Arial" w:hAnsi="Arial" w:cs="Arial"/>
                <w:b/>
                <w:color w:val="000000"/>
              </w:rPr>
            </w:pPr>
          </w:p>
          <w:p w14:paraId="24EB7FF0" w14:textId="77777777" w:rsidR="00E561E0" w:rsidRDefault="00E561E0" w:rsidP="00F159C5">
            <w:pPr>
              <w:rPr>
                <w:rFonts w:ascii="Arial" w:hAnsi="Arial" w:cs="Arial"/>
                <w:b/>
                <w:color w:val="000000"/>
              </w:rPr>
            </w:pPr>
          </w:p>
          <w:p w14:paraId="7997D1EE" w14:textId="77777777" w:rsidR="00E561E0" w:rsidRDefault="00E561E0" w:rsidP="00F159C5">
            <w:pPr>
              <w:rPr>
                <w:rFonts w:ascii="Arial" w:hAnsi="Arial" w:cs="Arial"/>
                <w:b/>
                <w:color w:val="000000"/>
              </w:rPr>
            </w:pPr>
          </w:p>
          <w:p w14:paraId="505D9D0F" w14:textId="77777777" w:rsidR="00E561E0" w:rsidRDefault="00E561E0" w:rsidP="00F159C5">
            <w:pPr>
              <w:rPr>
                <w:rFonts w:ascii="Arial" w:hAnsi="Arial" w:cs="Arial"/>
                <w:b/>
                <w:color w:val="000000"/>
              </w:rPr>
            </w:pPr>
          </w:p>
          <w:p w14:paraId="325F1D32" w14:textId="77777777" w:rsidR="00E561E0" w:rsidRDefault="00E561E0" w:rsidP="00F159C5">
            <w:pPr>
              <w:rPr>
                <w:rFonts w:ascii="Arial" w:hAnsi="Arial" w:cs="Arial"/>
                <w:b/>
                <w:color w:val="000000"/>
              </w:rPr>
            </w:pPr>
          </w:p>
          <w:p w14:paraId="05EFCB5A" w14:textId="77777777" w:rsidR="00E561E0" w:rsidRDefault="00E561E0" w:rsidP="00F159C5">
            <w:pPr>
              <w:rPr>
                <w:rFonts w:ascii="Arial" w:hAnsi="Arial" w:cs="Arial"/>
                <w:b/>
                <w:color w:val="000000"/>
              </w:rPr>
            </w:pPr>
          </w:p>
          <w:p w14:paraId="5B58FA69" w14:textId="77777777" w:rsidR="00E561E0" w:rsidRPr="00E818DB" w:rsidRDefault="00E561E0" w:rsidP="00F159C5">
            <w:pPr>
              <w:rPr>
                <w:rFonts w:ascii="Arial" w:hAnsi="Arial" w:cs="Arial"/>
                <w:b/>
                <w:color w:val="000000"/>
              </w:rPr>
            </w:pPr>
            <w:r w:rsidRPr="00E818DB">
              <w:rPr>
                <w:rFonts w:ascii="Arial" w:hAnsi="Arial" w:cs="Arial"/>
                <w:b/>
                <w:color w:val="000000"/>
              </w:rPr>
              <w:t xml:space="preserve">Indicators: </w:t>
            </w:r>
          </w:p>
          <w:p w14:paraId="7F8B6941" w14:textId="77777777" w:rsidR="00E561E0" w:rsidRPr="00E818DB" w:rsidRDefault="00E561E0" w:rsidP="00F159C5">
            <w:pPr>
              <w:rPr>
                <w:rFonts w:ascii="Arial" w:eastAsia="Arial" w:hAnsi="Arial" w:cs="Arial"/>
                <w:lang w:val="en-GB"/>
              </w:rPr>
            </w:pPr>
            <w:r w:rsidRPr="00E818DB">
              <w:rPr>
                <w:rFonts w:ascii="Arial" w:eastAsia="Arial" w:hAnsi="Arial" w:cs="Arial"/>
                <w:b/>
                <w:bCs/>
              </w:rPr>
              <w:t>W.2.1.</w:t>
            </w:r>
            <w:r w:rsidRPr="00E818DB">
              <w:rPr>
                <w:rFonts w:ascii="Arial" w:eastAsia="Arial" w:hAnsi="Arial" w:cs="Arial"/>
              </w:rPr>
              <w:t>brainstorms</w:t>
            </w:r>
            <w:r w:rsidRPr="00E818DB">
              <w:rPr>
                <w:rFonts w:ascii="Arial" w:eastAsia="Arial" w:hAnsi="Arial" w:cs="Arial"/>
                <w:lang w:val="en-GB"/>
              </w:rPr>
              <w:t xml:space="preserve"> phrases, expressions and information used for making invitations before writing.</w:t>
            </w:r>
          </w:p>
          <w:p w14:paraId="2251DE06" w14:textId="77777777" w:rsidR="00E561E0" w:rsidRDefault="00E561E0" w:rsidP="00F159C5">
            <w:pPr>
              <w:rPr>
                <w:rFonts w:ascii="Arial" w:eastAsia="Times New Roman" w:hAnsi="Arial" w:cs="Arial"/>
                <w:b/>
                <w:sz w:val="24"/>
                <w:szCs w:val="24"/>
                <w:lang w:eastAsia="es-CR"/>
              </w:rPr>
            </w:pPr>
          </w:p>
          <w:p w14:paraId="39BF45F3" w14:textId="77777777" w:rsidR="00E561E0" w:rsidRDefault="00E561E0" w:rsidP="00F159C5">
            <w:pPr>
              <w:rPr>
                <w:rFonts w:ascii="Arial" w:eastAsia="Times New Roman" w:hAnsi="Arial" w:cs="Arial"/>
                <w:b/>
                <w:sz w:val="24"/>
                <w:szCs w:val="24"/>
                <w:lang w:eastAsia="es-CR"/>
              </w:rPr>
            </w:pPr>
          </w:p>
          <w:p w14:paraId="79EB56D6" w14:textId="77777777" w:rsidR="00E561E0" w:rsidRDefault="00E561E0" w:rsidP="00F159C5">
            <w:pPr>
              <w:rPr>
                <w:rFonts w:ascii="Arial" w:eastAsia="Times New Roman" w:hAnsi="Arial" w:cs="Arial"/>
                <w:b/>
                <w:sz w:val="24"/>
                <w:szCs w:val="24"/>
                <w:lang w:eastAsia="es-CR"/>
              </w:rPr>
            </w:pPr>
          </w:p>
          <w:p w14:paraId="622DA191" w14:textId="77777777" w:rsidR="00E561E0" w:rsidRDefault="00E561E0" w:rsidP="00F159C5">
            <w:pPr>
              <w:rPr>
                <w:rFonts w:ascii="Arial" w:eastAsia="Arial" w:hAnsi="Arial" w:cs="Arial"/>
                <w:lang w:val="en-GB"/>
              </w:rPr>
            </w:pPr>
            <w:r w:rsidRPr="007B0392">
              <w:rPr>
                <w:rFonts w:ascii="Arial" w:eastAsia="Times New Roman" w:hAnsi="Arial" w:cs="Arial"/>
                <w:b/>
                <w:lang w:eastAsia="es-CR"/>
              </w:rPr>
              <w:t>W.2.2.</w:t>
            </w:r>
            <w:r w:rsidRPr="007B0392">
              <w:rPr>
                <w:rFonts w:ascii="Arial" w:eastAsia="Arial" w:hAnsi="Arial" w:cs="Arial"/>
                <w:lang w:val="en-GB"/>
              </w:rPr>
              <w:t xml:space="preserve"> creates a draft of an invitation following a pattern given by the teacher or searched on the web.</w:t>
            </w:r>
          </w:p>
          <w:p w14:paraId="4B23F546" w14:textId="77777777" w:rsidR="007B0392" w:rsidRDefault="007B0392" w:rsidP="00F159C5">
            <w:pPr>
              <w:rPr>
                <w:rFonts w:ascii="Arial" w:eastAsia="Arial" w:hAnsi="Arial" w:cs="Arial"/>
                <w:lang w:val="en-GB"/>
              </w:rPr>
            </w:pPr>
          </w:p>
          <w:p w14:paraId="3D8560E3" w14:textId="77777777" w:rsidR="007B0392" w:rsidRDefault="007B0392" w:rsidP="00F159C5">
            <w:pPr>
              <w:rPr>
                <w:rFonts w:ascii="Arial" w:eastAsia="Arial" w:hAnsi="Arial" w:cs="Arial"/>
                <w:lang w:val="en-GB"/>
              </w:rPr>
            </w:pPr>
          </w:p>
          <w:p w14:paraId="0B9C1CE8" w14:textId="77777777" w:rsidR="00E561E0" w:rsidRPr="00510743" w:rsidRDefault="00E561E0" w:rsidP="00F159C5">
            <w:pPr>
              <w:rPr>
                <w:rFonts w:ascii="Arial" w:hAnsi="Arial" w:cs="Arial"/>
                <w:b/>
                <w:color w:val="000000"/>
              </w:rPr>
            </w:pPr>
            <w:r w:rsidRPr="007B0392">
              <w:rPr>
                <w:rFonts w:ascii="Arial" w:eastAsia="Times New Roman" w:hAnsi="Arial" w:cs="Arial"/>
                <w:b/>
                <w:lang w:eastAsia="es-CR"/>
              </w:rPr>
              <w:lastRenderedPageBreak/>
              <w:t>W.2.3.</w:t>
            </w:r>
            <w:r w:rsidRPr="007B0392">
              <w:rPr>
                <w:rFonts w:ascii="Arial" w:eastAsia="Times New Roman" w:hAnsi="Arial" w:cs="Arial"/>
                <w:bCs/>
                <w:lang w:eastAsia="es-CR"/>
              </w:rPr>
              <w:t xml:space="preserve"> edits the invitation by checking</w:t>
            </w:r>
            <w:r w:rsidRPr="00171BB4">
              <w:rPr>
                <w:rFonts w:ascii="Arial" w:eastAsia="Times New Roman" w:hAnsi="Arial" w:cs="Arial"/>
                <w:bCs/>
                <w:sz w:val="24"/>
                <w:szCs w:val="24"/>
                <w:lang w:eastAsia="es-CR"/>
              </w:rPr>
              <w:t xml:space="preserve"> </w:t>
            </w:r>
            <w:r w:rsidRPr="007B0392">
              <w:rPr>
                <w:rFonts w:ascii="Arial" w:eastAsia="Times New Roman" w:hAnsi="Arial" w:cs="Arial"/>
                <w:bCs/>
                <w:lang w:eastAsia="es-CR"/>
              </w:rPr>
              <w:t>grammar</w:t>
            </w:r>
            <w:r w:rsidRPr="007B0392">
              <w:rPr>
                <w:rFonts w:ascii="Arial" w:eastAsia="Arial" w:hAnsi="Arial" w:cs="Arial"/>
                <w:lang w:val="en-GB"/>
              </w:rPr>
              <w:t xml:space="preserve">, spelling, punctuation and capitalization </w:t>
            </w:r>
            <w:r w:rsidRPr="007B0392">
              <w:rPr>
                <w:rFonts w:ascii="Arial" w:eastAsia="Times New Roman" w:hAnsi="Arial" w:cs="Arial"/>
                <w:bCs/>
                <w:lang w:eastAsia="es-CR"/>
              </w:rPr>
              <w:t>before turning it in.</w:t>
            </w:r>
          </w:p>
        </w:tc>
        <w:tc>
          <w:tcPr>
            <w:tcW w:w="2126" w:type="dxa"/>
            <w:gridSpan w:val="3"/>
            <w:tcBorders>
              <w:bottom w:val="single" w:sz="4" w:space="0" w:color="auto"/>
            </w:tcBorders>
          </w:tcPr>
          <w:p w14:paraId="7F0DB2F7" w14:textId="77777777" w:rsidR="00E561E0" w:rsidRPr="00510743" w:rsidRDefault="00E561E0" w:rsidP="00F159C5">
            <w:pPr>
              <w:autoSpaceDE w:val="0"/>
              <w:autoSpaceDN w:val="0"/>
              <w:adjustRightInd w:val="0"/>
              <w:rPr>
                <w:rFonts w:ascii="Arial" w:eastAsia="Arial" w:hAnsi="Arial" w:cs="Arial"/>
              </w:rPr>
            </w:pPr>
            <w:r w:rsidRPr="14D9B988">
              <w:rPr>
                <w:rFonts w:ascii="Arial" w:eastAsia="Arial" w:hAnsi="Arial" w:cs="Arial"/>
                <w:b/>
                <w:bCs/>
              </w:rPr>
              <w:lastRenderedPageBreak/>
              <w:t>W.2.</w:t>
            </w:r>
            <w:r w:rsidRPr="14D9B988">
              <w:rPr>
                <w:rFonts w:ascii="Arial" w:eastAsia="Arial" w:hAnsi="Arial" w:cs="Arial"/>
              </w:rPr>
              <w:t xml:space="preserve"> compose short invitations to know Costa Rica.</w:t>
            </w:r>
          </w:p>
        </w:tc>
        <w:tc>
          <w:tcPr>
            <w:tcW w:w="8685" w:type="dxa"/>
            <w:gridSpan w:val="5"/>
            <w:tcBorders>
              <w:bottom w:val="single" w:sz="4" w:space="0" w:color="auto"/>
            </w:tcBorders>
          </w:tcPr>
          <w:p w14:paraId="4B97A0E5" w14:textId="0CEA7B8E" w:rsidR="00E561E0" w:rsidRPr="00E1120D" w:rsidRDefault="00E561E0" w:rsidP="00F159C5">
            <w:pPr>
              <w:pStyle w:val="Prrafodelista"/>
              <w:jc w:val="center"/>
              <w:rPr>
                <w:rFonts w:ascii="Arial" w:eastAsia="Arial" w:hAnsi="Arial" w:cs="Arial"/>
                <w:b/>
                <w:bCs/>
              </w:rPr>
            </w:pPr>
            <w:r w:rsidRPr="00E1120D">
              <w:rPr>
                <w:rFonts w:ascii="Arial" w:eastAsia="Arial" w:hAnsi="Arial" w:cs="Arial"/>
                <w:b/>
                <w:bCs/>
                <w:u w:val="single"/>
                <w:shd w:val="clear" w:color="auto" w:fill="FFFFFF"/>
                <w:lang w:eastAsia="en-US"/>
              </w:rPr>
              <w:t>/</w:t>
            </w:r>
            <w:r w:rsidRPr="00E1120D">
              <w:rPr>
                <w:rFonts w:ascii="Arial" w:eastAsia="Arial" w:hAnsi="Arial" w:cs="Arial"/>
                <w:b/>
                <w:bCs/>
              </w:rPr>
              <w:t>Pre-task</w:t>
            </w:r>
          </w:p>
          <w:p w14:paraId="27CD776C" w14:textId="77777777" w:rsidR="00E561E0" w:rsidRPr="00E1120D" w:rsidRDefault="00E561E0" w:rsidP="00F159C5">
            <w:pPr>
              <w:rPr>
                <w:rFonts w:ascii="Arial" w:eastAsia="Arial" w:hAnsi="Arial" w:cs="Arial"/>
                <w:b/>
                <w:bCs/>
              </w:rPr>
            </w:pPr>
            <w:r w:rsidRPr="00E1120D">
              <w:rPr>
                <w:rFonts w:ascii="Arial" w:hAnsi="Arial" w:cs="Arial"/>
              </w:rPr>
              <w:t>Teacher introduces the goal of the lesson.</w:t>
            </w:r>
          </w:p>
          <w:p w14:paraId="106B3FE1" w14:textId="77777777" w:rsidR="00E561E0" w:rsidRDefault="00E561E0" w:rsidP="00F159C5">
            <w:pPr>
              <w:spacing w:before="120" w:after="0"/>
              <w:jc w:val="both"/>
              <w:rPr>
                <w:rFonts w:ascii="Arial" w:eastAsia="Arial" w:hAnsi="Arial" w:cs="Arial"/>
                <w:color w:val="202124"/>
              </w:rPr>
            </w:pPr>
            <w:r>
              <w:rPr>
                <w:rFonts w:ascii="Arial" w:eastAsia="Arial" w:hAnsi="Arial" w:cs="Arial"/>
                <w:color w:val="202124"/>
              </w:rPr>
              <w:t>The teacher projects his/her computer screen for all students to see. The teacher pretends to be writing an invitation for a friend and after pretending to be writing something, he/she shows the following text to the students:</w:t>
            </w:r>
          </w:p>
          <w:p w14:paraId="747A5E98" w14:textId="77777777" w:rsidR="00E818DB" w:rsidRDefault="00E818DB" w:rsidP="00F159C5">
            <w:pPr>
              <w:spacing w:before="120" w:after="0"/>
              <w:jc w:val="both"/>
              <w:rPr>
                <w:rFonts w:ascii="Arial" w:eastAsia="Arial" w:hAnsi="Arial" w:cs="Arial"/>
                <w:color w:val="202124"/>
              </w:rPr>
            </w:pPr>
          </w:p>
          <w:p w14:paraId="158BDAB1" w14:textId="77777777" w:rsidR="00E818DB" w:rsidRDefault="00E818DB" w:rsidP="00F159C5">
            <w:pPr>
              <w:spacing w:before="120" w:after="0"/>
              <w:jc w:val="both"/>
              <w:rPr>
                <w:rFonts w:ascii="Arial" w:eastAsia="Arial" w:hAnsi="Arial" w:cs="Arial"/>
                <w:color w:val="202124"/>
              </w:rPr>
            </w:pPr>
          </w:p>
          <w:p w14:paraId="7D7E65D0" w14:textId="77777777" w:rsidR="00E561E0" w:rsidRDefault="00E561E0" w:rsidP="00F159C5">
            <w:pPr>
              <w:spacing w:before="120" w:after="0"/>
              <w:jc w:val="both"/>
              <w:rPr>
                <w:rFonts w:ascii="Arial" w:eastAsia="Arial" w:hAnsi="Arial" w:cs="Arial"/>
                <w:color w:val="202124"/>
              </w:rPr>
            </w:pPr>
            <w:r>
              <w:rPr>
                <w:rFonts w:ascii="Arial" w:eastAsia="Arial" w:hAnsi="Arial" w:cs="Arial"/>
                <w:color w:val="202124"/>
              </w:rPr>
              <w:lastRenderedPageBreak/>
              <w:t>Hi Carol!</w:t>
            </w:r>
          </w:p>
          <w:p w14:paraId="7514DCE9" w14:textId="306D92C0" w:rsidR="00E561E0" w:rsidRDefault="00E561E0" w:rsidP="00F159C5">
            <w:pPr>
              <w:spacing w:before="120" w:after="0"/>
              <w:jc w:val="both"/>
              <w:rPr>
                <w:rFonts w:ascii="Arial" w:eastAsia="Arial" w:hAnsi="Arial" w:cs="Arial"/>
                <w:color w:val="202124"/>
              </w:rPr>
            </w:pPr>
            <w:r>
              <w:rPr>
                <w:rFonts w:ascii="Arial" w:eastAsia="Arial" w:hAnsi="Arial" w:cs="Arial"/>
                <w:color w:val="202124"/>
              </w:rPr>
              <w:t xml:space="preserve">How are you doing? </w:t>
            </w:r>
            <w:r w:rsidR="00E818DB">
              <w:rPr>
                <w:rFonts w:ascii="Arial" w:eastAsia="Arial" w:hAnsi="Arial" w:cs="Arial"/>
                <w:color w:val="202124"/>
              </w:rPr>
              <w:t>Do you have plans for th</w:t>
            </w:r>
            <w:r>
              <w:rPr>
                <w:rFonts w:ascii="Arial" w:eastAsia="Arial" w:hAnsi="Arial" w:cs="Arial"/>
                <w:color w:val="202124"/>
              </w:rPr>
              <w:t>is weekend? I am going to the mall. I am going to watch a movie. After the movie, I am going to have something to eat and play video games. Do you want to come?</w:t>
            </w:r>
          </w:p>
          <w:p w14:paraId="3C6BDCB1" w14:textId="77777777" w:rsidR="00E561E0" w:rsidRDefault="00E561E0" w:rsidP="00F159C5">
            <w:pPr>
              <w:spacing w:before="120" w:after="0"/>
              <w:jc w:val="both"/>
              <w:rPr>
                <w:rFonts w:ascii="Arial" w:eastAsia="Arial" w:hAnsi="Arial" w:cs="Arial"/>
                <w:color w:val="202124"/>
              </w:rPr>
            </w:pPr>
            <w:r>
              <w:rPr>
                <w:rFonts w:ascii="Arial" w:eastAsia="Arial" w:hAnsi="Arial" w:cs="Arial"/>
                <w:color w:val="202124"/>
              </w:rPr>
              <w:t>Bye!</w:t>
            </w:r>
          </w:p>
          <w:p w14:paraId="10FE4A7F" w14:textId="77777777" w:rsidR="00E561E0" w:rsidRDefault="00E561E0" w:rsidP="00F159C5">
            <w:pPr>
              <w:spacing w:before="120" w:after="0"/>
              <w:jc w:val="both"/>
              <w:rPr>
                <w:rFonts w:ascii="Arial" w:eastAsia="Arial" w:hAnsi="Arial" w:cs="Arial"/>
                <w:color w:val="202124"/>
              </w:rPr>
            </w:pPr>
            <w:r>
              <w:rPr>
                <w:rFonts w:ascii="Arial" w:eastAsia="Arial" w:hAnsi="Arial" w:cs="Arial"/>
                <w:color w:val="202124"/>
              </w:rPr>
              <w:t>Next, the teacher asks students: What is this text that I just wrote?</w:t>
            </w:r>
          </w:p>
          <w:p w14:paraId="067C9599" w14:textId="77777777" w:rsidR="00E561E0" w:rsidRDefault="00E561E0" w:rsidP="00F159C5">
            <w:pPr>
              <w:spacing w:before="120" w:after="0"/>
              <w:jc w:val="both"/>
              <w:rPr>
                <w:rFonts w:ascii="Arial" w:eastAsia="Arial" w:hAnsi="Arial" w:cs="Arial"/>
                <w:color w:val="202124"/>
              </w:rPr>
            </w:pPr>
            <w:r>
              <w:rPr>
                <w:rFonts w:ascii="Arial" w:eastAsia="Arial" w:hAnsi="Arial" w:cs="Arial"/>
                <w:color w:val="202124"/>
              </w:rPr>
              <w:t xml:space="preserve">He/She tries to direct students to use the word “invitation”. </w:t>
            </w:r>
          </w:p>
          <w:p w14:paraId="7483CF8B" w14:textId="77777777" w:rsidR="00E561E0" w:rsidRDefault="00E561E0" w:rsidP="00F159C5">
            <w:pPr>
              <w:spacing w:line="259" w:lineRule="auto"/>
              <w:contextualSpacing/>
              <w:jc w:val="center"/>
              <w:rPr>
                <w:rFonts w:ascii="Arial" w:eastAsia="Arial" w:hAnsi="Arial" w:cs="Arial"/>
                <w:b/>
                <w:bCs/>
                <w:highlight w:val="green"/>
                <w:u w:val="single"/>
              </w:rPr>
            </w:pPr>
          </w:p>
          <w:p w14:paraId="7FBDF3D7" w14:textId="0939867A" w:rsidR="00E561E0" w:rsidRDefault="00E561E0" w:rsidP="00F159C5">
            <w:pPr>
              <w:spacing w:line="259" w:lineRule="auto"/>
              <w:contextualSpacing/>
              <w:jc w:val="center"/>
              <w:rPr>
                <w:rFonts w:ascii="Arial" w:eastAsia="Arial" w:hAnsi="Arial" w:cs="Arial"/>
                <w:b/>
                <w:bCs/>
              </w:rPr>
            </w:pPr>
            <w:r w:rsidRPr="6F56215A">
              <w:rPr>
                <w:rFonts w:ascii="Arial" w:eastAsia="Arial" w:hAnsi="Arial" w:cs="Arial"/>
                <w:b/>
                <w:bCs/>
              </w:rPr>
              <w:t>Task-rehearsal</w:t>
            </w:r>
          </w:p>
          <w:p w14:paraId="3540721F" w14:textId="77777777" w:rsidR="00E561E0" w:rsidRDefault="00E561E0" w:rsidP="00F159C5">
            <w:pPr>
              <w:spacing w:line="259" w:lineRule="auto"/>
              <w:contextualSpacing/>
              <w:rPr>
                <w:rFonts w:ascii="Arial" w:eastAsia="Arial" w:hAnsi="Arial" w:cs="Arial"/>
                <w:bCs/>
              </w:rPr>
            </w:pPr>
            <w:r w:rsidRPr="00B50023">
              <w:rPr>
                <w:rFonts w:ascii="Arial" w:eastAsia="Arial" w:hAnsi="Arial" w:cs="Arial"/>
                <w:bCs/>
              </w:rPr>
              <w:t xml:space="preserve">Teacher asks students to brainstorm phrases, expressions and information used for making invitations. </w:t>
            </w:r>
            <w:r>
              <w:rPr>
                <w:rFonts w:ascii="Arial" w:eastAsia="Arial" w:hAnsi="Arial" w:cs="Arial"/>
                <w:bCs/>
              </w:rPr>
              <w:t xml:space="preserve">The teacher asks students to think of other ways of inviting people. </w:t>
            </w:r>
          </w:p>
          <w:p w14:paraId="0466E236" w14:textId="77777777" w:rsidR="00E561E0" w:rsidRDefault="00E561E0" w:rsidP="00F159C5">
            <w:pPr>
              <w:spacing w:line="259" w:lineRule="auto"/>
              <w:contextualSpacing/>
              <w:rPr>
                <w:rFonts w:ascii="Arial" w:eastAsia="Arial" w:hAnsi="Arial" w:cs="Arial"/>
                <w:bCs/>
              </w:rPr>
            </w:pPr>
          </w:p>
          <w:p w14:paraId="7A00E803" w14:textId="77777777" w:rsidR="00E561E0" w:rsidRDefault="00E561E0" w:rsidP="00F159C5">
            <w:pPr>
              <w:spacing w:line="259" w:lineRule="auto"/>
              <w:contextualSpacing/>
              <w:rPr>
                <w:rFonts w:ascii="Arial" w:eastAsia="Arial" w:hAnsi="Arial" w:cs="Arial"/>
                <w:bCs/>
              </w:rPr>
            </w:pPr>
            <w:r>
              <w:rPr>
                <w:rFonts w:ascii="Arial" w:eastAsia="Arial" w:hAnsi="Arial" w:cs="Arial"/>
                <w:bCs/>
              </w:rPr>
              <w:t xml:space="preserve">When students are finished, they sit down in pairs and share their ideas with a classmate. They can complement their ideas with their classmate´s. </w:t>
            </w:r>
          </w:p>
          <w:p w14:paraId="0FD1B65A" w14:textId="77777777" w:rsidR="00E561E0" w:rsidRDefault="00E561E0" w:rsidP="00F159C5">
            <w:pPr>
              <w:spacing w:line="259" w:lineRule="auto"/>
              <w:contextualSpacing/>
              <w:rPr>
                <w:rFonts w:ascii="Arial" w:eastAsia="Arial" w:hAnsi="Arial" w:cs="Arial"/>
                <w:bCs/>
              </w:rPr>
            </w:pPr>
          </w:p>
          <w:p w14:paraId="7B4D4686" w14:textId="21A11C0B" w:rsidR="00E561E0" w:rsidRDefault="00E561E0" w:rsidP="00F159C5">
            <w:pPr>
              <w:spacing w:line="259" w:lineRule="auto"/>
              <w:contextualSpacing/>
              <w:rPr>
                <w:rFonts w:ascii="Arial" w:eastAsia="Arial" w:hAnsi="Arial" w:cs="Arial"/>
                <w:bCs/>
              </w:rPr>
            </w:pPr>
            <w:r>
              <w:rPr>
                <w:rFonts w:ascii="Arial" w:eastAsia="Arial" w:hAnsi="Arial" w:cs="Arial"/>
                <w:bCs/>
              </w:rPr>
              <w:t>The teacher asks volunteers to share some other way</w:t>
            </w:r>
            <w:r w:rsidR="007B0392">
              <w:rPr>
                <w:rFonts w:ascii="Arial" w:eastAsia="Arial" w:hAnsi="Arial" w:cs="Arial"/>
                <w:bCs/>
              </w:rPr>
              <w:t>s</w:t>
            </w:r>
            <w:r>
              <w:rPr>
                <w:rFonts w:ascii="Arial" w:eastAsia="Arial" w:hAnsi="Arial" w:cs="Arial"/>
                <w:bCs/>
              </w:rPr>
              <w:t xml:space="preserve"> in which they can invite people to join them for an activity. The teacher writes down the options that students give him/her on the board. </w:t>
            </w:r>
          </w:p>
          <w:p w14:paraId="52689500" w14:textId="77777777" w:rsidR="007B0392" w:rsidRDefault="007B0392" w:rsidP="00F159C5">
            <w:pPr>
              <w:spacing w:line="259" w:lineRule="auto"/>
              <w:contextualSpacing/>
              <w:rPr>
                <w:rFonts w:ascii="Arial" w:eastAsia="Arial" w:hAnsi="Arial" w:cs="Arial"/>
                <w:bCs/>
              </w:rPr>
            </w:pPr>
          </w:p>
          <w:p w14:paraId="11290555" w14:textId="5176678B" w:rsidR="007B0392" w:rsidRDefault="007B0392" w:rsidP="00F159C5">
            <w:pPr>
              <w:spacing w:line="259" w:lineRule="auto"/>
              <w:contextualSpacing/>
              <w:rPr>
                <w:rFonts w:ascii="Arial" w:eastAsia="Arial" w:hAnsi="Arial" w:cs="Arial"/>
                <w:bCs/>
              </w:rPr>
            </w:pPr>
            <w:r w:rsidRPr="007B0392">
              <w:rPr>
                <w:rFonts w:ascii="Arial" w:eastAsia="Arial" w:hAnsi="Arial" w:cs="Arial"/>
                <w:b/>
                <w:bCs/>
              </w:rPr>
              <w:t>Task</w:t>
            </w:r>
            <w:r>
              <w:rPr>
                <w:rFonts w:ascii="Arial" w:eastAsia="Arial" w:hAnsi="Arial" w:cs="Arial"/>
                <w:bCs/>
              </w:rPr>
              <w:t>: You are planning to go to the mall to watch a movie. You want to invite your best friend to go with you. Write a WhatsApp invitation to send to your friend.</w:t>
            </w:r>
          </w:p>
          <w:p w14:paraId="466F17D6" w14:textId="2A0FA63A" w:rsidR="007B0392" w:rsidRDefault="007B0392" w:rsidP="00F159C5">
            <w:pPr>
              <w:spacing w:line="259" w:lineRule="auto"/>
              <w:contextualSpacing/>
              <w:rPr>
                <w:rFonts w:ascii="Arial" w:eastAsia="Arial" w:hAnsi="Arial" w:cs="Arial"/>
                <w:bCs/>
              </w:rPr>
            </w:pPr>
            <w:r>
              <w:rPr>
                <w:rFonts w:ascii="Arial" w:eastAsia="Arial" w:hAnsi="Arial" w:cs="Arial"/>
                <w:bCs/>
              </w:rPr>
              <w:t>First, greet your friend. Then, invite him/her to go with you.</w:t>
            </w:r>
          </w:p>
          <w:p w14:paraId="5E978CD9" w14:textId="77777777" w:rsidR="00E561E0" w:rsidRDefault="00E561E0" w:rsidP="00F159C5">
            <w:pPr>
              <w:spacing w:line="259" w:lineRule="auto"/>
              <w:contextualSpacing/>
              <w:rPr>
                <w:rFonts w:ascii="Arial" w:eastAsia="Arial" w:hAnsi="Arial" w:cs="Arial"/>
                <w:bCs/>
              </w:rPr>
            </w:pPr>
          </w:p>
          <w:p w14:paraId="519E2DC7" w14:textId="570DE556" w:rsidR="00E561E0" w:rsidRDefault="007B0392" w:rsidP="00F159C5">
            <w:pPr>
              <w:spacing w:line="259" w:lineRule="auto"/>
              <w:contextualSpacing/>
              <w:rPr>
                <w:rFonts w:ascii="Arial" w:eastAsia="Arial" w:hAnsi="Arial" w:cs="Arial"/>
              </w:rPr>
            </w:pPr>
            <w:r>
              <w:rPr>
                <w:rFonts w:ascii="Arial" w:eastAsia="Arial" w:hAnsi="Arial" w:cs="Arial"/>
                <w:bCs/>
              </w:rPr>
              <w:t>Use the phrases, ideas and sentences</w:t>
            </w:r>
            <w:r>
              <w:rPr>
                <w:rFonts w:ascii="Arial" w:eastAsia="Arial" w:hAnsi="Arial" w:cs="Arial"/>
              </w:rPr>
              <w:t xml:space="preserve">, that you brainstormed and </w:t>
            </w:r>
            <w:r w:rsidR="00E561E0">
              <w:rPr>
                <w:rFonts w:ascii="Arial" w:eastAsia="Arial" w:hAnsi="Arial" w:cs="Arial"/>
              </w:rPr>
              <w:t xml:space="preserve">create a draft of the invitation following the pattern used by the teacher. </w:t>
            </w:r>
          </w:p>
          <w:p w14:paraId="3C4F0522" w14:textId="77777777" w:rsidR="00E561E0" w:rsidRDefault="00E561E0" w:rsidP="00F159C5">
            <w:pPr>
              <w:spacing w:after="0"/>
              <w:jc w:val="center"/>
              <w:rPr>
                <w:rFonts w:ascii="Arial" w:eastAsia="Arial" w:hAnsi="Arial" w:cs="Arial"/>
                <w:b/>
                <w:bCs/>
                <w:highlight w:val="cyan"/>
                <w:u w:val="single"/>
              </w:rPr>
            </w:pPr>
          </w:p>
          <w:p w14:paraId="3E84BB06" w14:textId="77777777" w:rsidR="00E561E0" w:rsidRDefault="00E561E0" w:rsidP="00F159C5">
            <w:pPr>
              <w:spacing w:after="0"/>
              <w:jc w:val="center"/>
              <w:rPr>
                <w:rFonts w:ascii="Arial" w:eastAsia="Arial" w:hAnsi="Arial" w:cs="Arial"/>
                <w:b/>
                <w:bCs/>
                <w:highlight w:val="cyan"/>
                <w:u w:val="single"/>
              </w:rPr>
            </w:pPr>
          </w:p>
          <w:p w14:paraId="0507AE93" w14:textId="77777777" w:rsidR="00E561E0" w:rsidRDefault="00E561E0" w:rsidP="00F159C5">
            <w:pPr>
              <w:spacing w:after="0"/>
              <w:jc w:val="center"/>
              <w:rPr>
                <w:rFonts w:ascii="Arial" w:eastAsia="Arial" w:hAnsi="Arial" w:cs="Arial"/>
                <w:b/>
                <w:bCs/>
                <w:highlight w:val="cyan"/>
                <w:u w:val="single"/>
              </w:rPr>
            </w:pPr>
          </w:p>
          <w:p w14:paraId="5964AD7B" w14:textId="77777777" w:rsidR="00E561E0" w:rsidRDefault="00E561E0" w:rsidP="007B0392">
            <w:pPr>
              <w:spacing w:after="0"/>
              <w:rPr>
                <w:rFonts w:ascii="Arial" w:eastAsia="Arial" w:hAnsi="Arial" w:cs="Arial"/>
                <w:b/>
                <w:bCs/>
                <w:highlight w:val="cyan"/>
                <w:u w:val="single"/>
              </w:rPr>
            </w:pPr>
          </w:p>
          <w:p w14:paraId="06602892" w14:textId="77777777" w:rsidR="00E561E0" w:rsidRDefault="00E561E0" w:rsidP="00F159C5">
            <w:pPr>
              <w:spacing w:after="0"/>
              <w:jc w:val="center"/>
              <w:rPr>
                <w:rFonts w:ascii="Arial" w:eastAsia="Arial" w:hAnsi="Arial" w:cs="Arial"/>
                <w:b/>
                <w:bCs/>
                <w:highlight w:val="cyan"/>
                <w:u w:val="single"/>
              </w:rPr>
            </w:pPr>
          </w:p>
          <w:p w14:paraId="32011732" w14:textId="23D3648E" w:rsidR="00E561E0" w:rsidRPr="00602F0D" w:rsidRDefault="00E561E0" w:rsidP="00F159C5">
            <w:pPr>
              <w:spacing w:after="0"/>
              <w:jc w:val="center"/>
              <w:rPr>
                <w:rFonts w:ascii="Arial" w:eastAsia="Arial" w:hAnsi="Arial" w:cs="Arial"/>
                <w:b/>
                <w:bCs/>
                <w:u w:val="single"/>
              </w:rPr>
            </w:pPr>
            <w:r w:rsidRPr="6F56215A">
              <w:rPr>
                <w:rFonts w:ascii="Arial" w:eastAsia="Arial" w:hAnsi="Arial" w:cs="Arial"/>
                <w:b/>
                <w:bCs/>
              </w:rPr>
              <w:t>Task completion</w:t>
            </w:r>
          </w:p>
          <w:p w14:paraId="06B390F4" w14:textId="4731529F" w:rsidR="0009150F" w:rsidRDefault="0009150F" w:rsidP="00F159C5">
            <w:pPr>
              <w:rPr>
                <w:rFonts w:ascii="Arial" w:eastAsia="Arial" w:hAnsi="Arial" w:cs="Arial"/>
              </w:rPr>
            </w:pPr>
            <w:r w:rsidRPr="0009150F">
              <w:rPr>
                <w:rFonts w:ascii="Arial" w:eastAsia="Arial" w:hAnsi="Arial" w:cs="Arial"/>
                <w:b/>
              </w:rPr>
              <w:t>Task</w:t>
            </w:r>
            <w:r>
              <w:rPr>
                <w:rFonts w:ascii="Arial" w:eastAsia="Arial" w:hAnsi="Arial" w:cs="Arial"/>
              </w:rPr>
              <w:t xml:space="preserve">: Editing the invitation. Revising and sending your invitation to your friend by WhatsApp. </w:t>
            </w:r>
          </w:p>
          <w:p w14:paraId="6EE3AECE" w14:textId="77777777" w:rsidR="00E561E0" w:rsidRDefault="00E561E0" w:rsidP="00F159C5">
            <w:pPr>
              <w:rPr>
                <w:rFonts w:ascii="Arial" w:eastAsia="Arial" w:hAnsi="Arial" w:cs="Arial"/>
              </w:rPr>
            </w:pPr>
            <w:r>
              <w:rPr>
                <w:rFonts w:ascii="Arial" w:eastAsia="Arial" w:hAnsi="Arial" w:cs="Arial"/>
              </w:rPr>
              <w:t xml:space="preserve">Once all students have their drafts ready, they edit their invitation by checking grammar, spelling, punctuation and capitalization. The teacher can write down these aspects on the board for students to go over every one of them as they are editing. </w:t>
            </w:r>
          </w:p>
          <w:p w14:paraId="2FB60647" w14:textId="070F5852" w:rsidR="00E561E0" w:rsidRPr="008102C3" w:rsidRDefault="00E561E0" w:rsidP="00F159C5">
            <w:pPr>
              <w:spacing w:line="259" w:lineRule="auto"/>
              <w:rPr>
                <w:rFonts w:ascii="Arial" w:eastAsia="Arial" w:hAnsi="Arial" w:cs="Arial"/>
                <w:bCs/>
              </w:rPr>
            </w:pPr>
            <w:r>
              <w:rPr>
                <w:rFonts w:ascii="Arial" w:eastAsia="Arial" w:hAnsi="Arial" w:cs="Arial"/>
              </w:rPr>
              <w:t xml:space="preserve">Students can also exchange notebooks and edit each other’s work to get another person’s perspective. </w:t>
            </w:r>
            <w:r w:rsidR="0009150F">
              <w:rPr>
                <w:rFonts w:ascii="Arial" w:eastAsia="Arial" w:hAnsi="Arial" w:cs="Arial"/>
              </w:rPr>
              <w:t xml:space="preserve">Finally, once the invitation has been edited and revised, they send the invitation through WhatsApp. </w:t>
            </w:r>
          </w:p>
          <w:p w14:paraId="751BABEE" w14:textId="77777777" w:rsidR="00E561E0" w:rsidRDefault="00E561E0" w:rsidP="00F159C5">
            <w:pPr>
              <w:spacing w:line="259" w:lineRule="auto"/>
              <w:contextualSpacing/>
              <w:jc w:val="center"/>
              <w:rPr>
                <w:rFonts w:ascii="Arial" w:eastAsia="Arial" w:hAnsi="Arial" w:cs="Arial"/>
                <w:b/>
                <w:bCs/>
                <w:highlight w:val="magenta"/>
                <w:u w:val="single"/>
                <w:shd w:val="clear" w:color="auto" w:fill="FFFFFF"/>
              </w:rPr>
            </w:pPr>
          </w:p>
          <w:p w14:paraId="419FB702" w14:textId="53DAD7EB" w:rsidR="00E561E0" w:rsidRDefault="00E561E0" w:rsidP="00F159C5">
            <w:pPr>
              <w:spacing w:line="259" w:lineRule="auto"/>
              <w:contextualSpacing/>
              <w:jc w:val="center"/>
              <w:rPr>
                <w:rFonts w:ascii="Arial" w:eastAsia="Arial" w:hAnsi="Arial" w:cs="Arial"/>
                <w:b/>
                <w:bCs/>
              </w:rPr>
            </w:pPr>
            <w:r w:rsidRPr="00920993">
              <w:rPr>
                <w:rFonts w:ascii="Arial" w:eastAsia="Arial" w:hAnsi="Arial" w:cs="Arial"/>
                <w:b/>
                <w:bCs/>
              </w:rPr>
              <w:t xml:space="preserve"> Task assessment</w:t>
            </w:r>
            <w:r w:rsidRPr="6F56215A">
              <w:rPr>
                <w:rFonts w:ascii="Arial" w:eastAsia="Arial" w:hAnsi="Arial" w:cs="Arial"/>
                <w:b/>
                <w:bCs/>
              </w:rPr>
              <w:t xml:space="preserve">  </w:t>
            </w:r>
          </w:p>
          <w:p w14:paraId="72BC084B" w14:textId="355CEE25" w:rsidR="00BA5779" w:rsidRDefault="00BA5779" w:rsidP="00BA5779">
            <w:pPr>
              <w:spacing w:line="259" w:lineRule="auto"/>
              <w:rPr>
                <w:rFonts w:ascii="Arial" w:eastAsia="Arial" w:hAnsi="Arial" w:cs="Arial"/>
                <w:bCs/>
              </w:rPr>
            </w:pPr>
            <w:r>
              <w:rPr>
                <w:rFonts w:ascii="Arial" w:eastAsia="Arial" w:hAnsi="Arial" w:cs="Arial"/>
                <w:bCs/>
              </w:rPr>
              <w:t xml:space="preserve">The teacher uses an instrument to evaluate students’ texts and provide feedback. The teacher writes Yes/No under each of the aspects that an invitation should include. </w:t>
            </w:r>
          </w:p>
          <w:tbl>
            <w:tblPr>
              <w:tblStyle w:val="Tablaconcuadrcula"/>
              <w:tblW w:w="0" w:type="auto"/>
              <w:jc w:val="center"/>
              <w:tblLayout w:type="fixed"/>
              <w:tblLook w:val="04A0" w:firstRow="1" w:lastRow="0" w:firstColumn="1" w:lastColumn="0" w:noHBand="0" w:noVBand="1"/>
            </w:tblPr>
            <w:tblGrid>
              <w:gridCol w:w="2516"/>
              <w:gridCol w:w="1701"/>
              <w:gridCol w:w="1560"/>
              <w:gridCol w:w="1417"/>
            </w:tblGrid>
            <w:tr w:rsidR="00BA5779" w14:paraId="4087FEE4" w14:textId="56CA8851" w:rsidTr="00BA5779">
              <w:trPr>
                <w:jc w:val="center"/>
              </w:trPr>
              <w:tc>
                <w:tcPr>
                  <w:tcW w:w="2516" w:type="dxa"/>
                </w:tcPr>
                <w:p w14:paraId="0A0FDD52" w14:textId="5DE3817A" w:rsidR="00BA5779" w:rsidRPr="00BA5779" w:rsidRDefault="00BA5779" w:rsidP="00BA5779">
                  <w:pPr>
                    <w:spacing w:line="259" w:lineRule="auto"/>
                    <w:rPr>
                      <w:rFonts w:ascii="Arial" w:eastAsia="Arial" w:hAnsi="Arial" w:cs="Arial"/>
                      <w:b/>
                      <w:bCs/>
                    </w:rPr>
                  </w:pPr>
                  <w:r w:rsidRPr="00BA5779">
                    <w:rPr>
                      <w:rFonts w:ascii="Arial" w:eastAsia="Arial" w:hAnsi="Arial" w:cs="Arial"/>
                      <w:b/>
                      <w:bCs/>
                    </w:rPr>
                    <w:t>Student’s name</w:t>
                  </w:r>
                </w:p>
              </w:tc>
              <w:tc>
                <w:tcPr>
                  <w:tcW w:w="1701" w:type="dxa"/>
                </w:tcPr>
                <w:p w14:paraId="1DAA4478" w14:textId="1E4182A4" w:rsidR="00BA5779" w:rsidRPr="00BA5779" w:rsidRDefault="00BA5779" w:rsidP="00BA5779">
                  <w:pPr>
                    <w:spacing w:line="259" w:lineRule="auto"/>
                    <w:rPr>
                      <w:rFonts w:ascii="Arial" w:eastAsia="Arial" w:hAnsi="Arial" w:cs="Arial"/>
                      <w:b/>
                      <w:bCs/>
                    </w:rPr>
                  </w:pPr>
                  <w:r w:rsidRPr="00BA5779">
                    <w:rPr>
                      <w:rFonts w:ascii="Arial" w:eastAsia="Arial" w:hAnsi="Arial" w:cs="Arial"/>
                      <w:b/>
                      <w:bCs/>
                    </w:rPr>
                    <w:t>The invitation includes a greeting.</w:t>
                  </w:r>
                </w:p>
              </w:tc>
              <w:tc>
                <w:tcPr>
                  <w:tcW w:w="1560" w:type="dxa"/>
                </w:tcPr>
                <w:p w14:paraId="2811737B" w14:textId="4CC6F161" w:rsidR="00BA5779" w:rsidRPr="00BA5779" w:rsidRDefault="00BA5779" w:rsidP="00BA5779">
                  <w:pPr>
                    <w:spacing w:line="259" w:lineRule="auto"/>
                    <w:rPr>
                      <w:rFonts w:ascii="Arial" w:eastAsia="Arial" w:hAnsi="Arial" w:cs="Arial"/>
                      <w:b/>
                      <w:bCs/>
                    </w:rPr>
                  </w:pPr>
                  <w:r w:rsidRPr="00BA5779">
                    <w:rPr>
                      <w:rFonts w:ascii="Arial" w:eastAsia="Arial" w:hAnsi="Arial" w:cs="Arial"/>
                      <w:b/>
                      <w:bCs/>
                    </w:rPr>
                    <w:t>The invitation includes an opening question.</w:t>
                  </w:r>
                </w:p>
              </w:tc>
              <w:tc>
                <w:tcPr>
                  <w:tcW w:w="1417" w:type="dxa"/>
                </w:tcPr>
                <w:p w14:paraId="32DC6A5C" w14:textId="7F6E66C0" w:rsidR="00BA5779" w:rsidRPr="00BA5779" w:rsidRDefault="00BA5779" w:rsidP="00BA5779">
                  <w:pPr>
                    <w:spacing w:line="259" w:lineRule="auto"/>
                    <w:rPr>
                      <w:rFonts w:ascii="Arial" w:eastAsia="Arial" w:hAnsi="Arial" w:cs="Arial"/>
                      <w:b/>
                      <w:bCs/>
                    </w:rPr>
                  </w:pPr>
                  <w:r w:rsidRPr="00BA5779">
                    <w:rPr>
                      <w:rFonts w:ascii="Arial" w:eastAsia="Arial" w:hAnsi="Arial" w:cs="Arial"/>
                      <w:b/>
                      <w:bCs/>
                    </w:rPr>
                    <w:t>The invitation includes a specific place and time.</w:t>
                  </w:r>
                </w:p>
              </w:tc>
            </w:tr>
            <w:tr w:rsidR="00BA5779" w14:paraId="11ED212F" w14:textId="4CE92A95" w:rsidTr="00BA5779">
              <w:trPr>
                <w:jc w:val="center"/>
              </w:trPr>
              <w:tc>
                <w:tcPr>
                  <w:tcW w:w="2516" w:type="dxa"/>
                </w:tcPr>
                <w:p w14:paraId="3C4A3610" w14:textId="77777777" w:rsidR="00BA5779" w:rsidRDefault="00BA5779" w:rsidP="00BA5779">
                  <w:pPr>
                    <w:spacing w:line="259" w:lineRule="auto"/>
                    <w:rPr>
                      <w:rFonts w:ascii="Arial" w:eastAsia="Arial" w:hAnsi="Arial" w:cs="Arial"/>
                      <w:bCs/>
                    </w:rPr>
                  </w:pPr>
                </w:p>
              </w:tc>
              <w:tc>
                <w:tcPr>
                  <w:tcW w:w="1701" w:type="dxa"/>
                </w:tcPr>
                <w:p w14:paraId="0608D75D" w14:textId="77777777" w:rsidR="00BA5779" w:rsidRDefault="00BA5779" w:rsidP="00BA5779">
                  <w:pPr>
                    <w:spacing w:line="259" w:lineRule="auto"/>
                    <w:rPr>
                      <w:rFonts w:ascii="Arial" w:eastAsia="Arial" w:hAnsi="Arial" w:cs="Arial"/>
                      <w:bCs/>
                    </w:rPr>
                  </w:pPr>
                </w:p>
              </w:tc>
              <w:tc>
                <w:tcPr>
                  <w:tcW w:w="1560" w:type="dxa"/>
                </w:tcPr>
                <w:p w14:paraId="1C3AAC35" w14:textId="77777777" w:rsidR="00BA5779" w:rsidRDefault="00BA5779" w:rsidP="00BA5779">
                  <w:pPr>
                    <w:spacing w:line="259" w:lineRule="auto"/>
                    <w:rPr>
                      <w:rFonts w:ascii="Arial" w:eastAsia="Arial" w:hAnsi="Arial" w:cs="Arial"/>
                      <w:bCs/>
                    </w:rPr>
                  </w:pPr>
                </w:p>
              </w:tc>
              <w:tc>
                <w:tcPr>
                  <w:tcW w:w="1417" w:type="dxa"/>
                </w:tcPr>
                <w:p w14:paraId="281363D5" w14:textId="77777777" w:rsidR="00BA5779" w:rsidRDefault="00BA5779" w:rsidP="00BA5779">
                  <w:pPr>
                    <w:spacing w:line="259" w:lineRule="auto"/>
                    <w:rPr>
                      <w:rFonts w:ascii="Arial" w:eastAsia="Arial" w:hAnsi="Arial" w:cs="Arial"/>
                      <w:bCs/>
                    </w:rPr>
                  </w:pPr>
                </w:p>
              </w:tc>
            </w:tr>
            <w:tr w:rsidR="00BA5779" w14:paraId="4FBC5094" w14:textId="0AE9A3B8" w:rsidTr="00BA5779">
              <w:trPr>
                <w:jc w:val="center"/>
              </w:trPr>
              <w:tc>
                <w:tcPr>
                  <w:tcW w:w="2516" w:type="dxa"/>
                </w:tcPr>
                <w:p w14:paraId="511EB6D4" w14:textId="77777777" w:rsidR="00BA5779" w:rsidRDefault="00BA5779" w:rsidP="00BA5779">
                  <w:pPr>
                    <w:spacing w:line="259" w:lineRule="auto"/>
                    <w:rPr>
                      <w:rFonts w:ascii="Arial" w:eastAsia="Arial" w:hAnsi="Arial" w:cs="Arial"/>
                      <w:bCs/>
                    </w:rPr>
                  </w:pPr>
                </w:p>
              </w:tc>
              <w:tc>
                <w:tcPr>
                  <w:tcW w:w="1701" w:type="dxa"/>
                </w:tcPr>
                <w:p w14:paraId="2258CA0B" w14:textId="77777777" w:rsidR="00BA5779" w:rsidRDefault="00BA5779" w:rsidP="00BA5779">
                  <w:pPr>
                    <w:spacing w:line="259" w:lineRule="auto"/>
                    <w:rPr>
                      <w:rFonts w:ascii="Arial" w:eastAsia="Arial" w:hAnsi="Arial" w:cs="Arial"/>
                      <w:bCs/>
                    </w:rPr>
                  </w:pPr>
                </w:p>
              </w:tc>
              <w:tc>
                <w:tcPr>
                  <w:tcW w:w="1560" w:type="dxa"/>
                </w:tcPr>
                <w:p w14:paraId="434BD878" w14:textId="77777777" w:rsidR="00BA5779" w:rsidRDefault="00BA5779" w:rsidP="00BA5779">
                  <w:pPr>
                    <w:spacing w:line="259" w:lineRule="auto"/>
                    <w:rPr>
                      <w:rFonts w:ascii="Arial" w:eastAsia="Arial" w:hAnsi="Arial" w:cs="Arial"/>
                      <w:bCs/>
                    </w:rPr>
                  </w:pPr>
                </w:p>
              </w:tc>
              <w:tc>
                <w:tcPr>
                  <w:tcW w:w="1417" w:type="dxa"/>
                </w:tcPr>
                <w:p w14:paraId="403A8C4E" w14:textId="77777777" w:rsidR="00BA5779" w:rsidRDefault="00BA5779" w:rsidP="00BA5779">
                  <w:pPr>
                    <w:spacing w:line="259" w:lineRule="auto"/>
                    <w:rPr>
                      <w:rFonts w:ascii="Arial" w:eastAsia="Arial" w:hAnsi="Arial" w:cs="Arial"/>
                      <w:bCs/>
                    </w:rPr>
                  </w:pPr>
                </w:p>
              </w:tc>
            </w:tr>
          </w:tbl>
          <w:p w14:paraId="6B14637E" w14:textId="77777777" w:rsidR="00BA5779" w:rsidRDefault="00BA5779" w:rsidP="00BA5779">
            <w:pPr>
              <w:spacing w:line="259" w:lineRule="auto"/>
              <w:rPr>
                <w:rFonts w:ascii="Arial" w:eastAsia="Arial" w:hAnsi="Arial" w:cs="Arial"/>
                <w:bCs/>
              </w:rPr>
            </w:pPr>
          </w:p>
          <w:p w14:paraId="598B2651" w14:textId="77777777" w:rsidR="00E561E0" w:rsidRDefault="00E561E0" w:rsidP="00BA5779">
            <w:pPr>
              <w:spacing w:line="259" w:lineRule="auto"/>
              <w:contextualSpacing/>
              <w:rPr>
                <w:rFonts w:ascii="Arial" w:eastAsia="Arial" w:hAnsi="Arial" w:cs="Arial"/>
                <w:b/>
                <w:bCs/>
              </w:rPr>
            </w:pPr>
          </w:p>
        </w:tc>
        <w:tc>
          <w:tcPr>
            <w:tcW w:w="959" w:type="dxa"/>
            <w:tcBorders>
              <w:bottom w:val="single" w:sz="4" w:space="0" w:color="auto"/>
            </w:tcBorders>
          </w:tcPr>
          <w:p w14:paraId="4A49CD36" w14:textId="77777777" w:rsidR="00E561E0" w:rsidRDefault="00E561E0" w:rsidP="00F159C5">
            <w:pPr>
              <w:pStyle w:val="NormalWeb"/>
              <w:spacing w:line="360" w:lineRule="auto"/>
              <w:rPr>
                <w:rFonts w:ascii="Arial" w:hAnsi="Arial" w:cs="Arial"/>
                <w:sz w:val="18"/>
                <w:szCs w:val="18"/>
              </w:rPr>
            </w:pPr>
            <w:r>
              <w:rPr>
                <w:rFonts w:ascii="Arial" w:hAnsi="Arial" w:cs="Arial"/>
                <w:sz w:val="18"/>
                <w:szCs w:val="18"/>
              </w:rPr>
              <w:lastRenderedPageBreak/>
              <w:t>40 minutes</w:t>
            </w:r>
          </w:p>
          <w:p w14:paraId="0C527E04" w14:textId="77777777" w:rsidR="00E561E0" w:rsidRDefault="00E561E0" w:rsidP="00F159C5">
            <w:pPr>
              <w:pStyle w:val="NormalWeb"/>
              <w:spacing w:line="360" w:lineRule="auto"/>
              <w:rPr>
                <w:rFonts w:ascii="Arial" w:hAnsi="Arial" w:cs="Arial"/>
                <w:sz w:val="18"/>
                <w:szCs w:val="18"/>
              </w:rPr>
            </w:pPr>
          </w:p>
        </w:tc>
      </w:tr>
      <w:tr w:rsidR="00E561E0" w:rsidRPr="008E6CDD" w14:paraId="1B8DDE9A" w14:textId="77777777" w:rsidTr="00F159C5">
        <w:trPr>
          <w:trHeight w:val="334"/>
          <w:jc w:val="center"/>
        </w:trPr>
        <w:tc>
          <w:tcPr>
            <w:tcW w:w="13500" w:type="dxa"/>
            <w:gridSpan w:val="9"/>
            <w:tcBorders>
              <w:bottom w:val="single" w:sz="4" w:space="0" w:color="auto"/>
            </w:tcBorders>
            <w:shd w:val="clear" w:color="auto" w:fill="F2F2F2" w:themeFill="background1" w:themeFillShade="F2"/>
          </w:tcPr>
          <w:p w14:paraId="7F377932" w14:textId="31CC9504" w:rsidR="00E561E0" w:rsidRPr="008E6CDD" w:rsidRDefault="00E561E0" w:rsidP="00F159C5">
            <w:pPr>
              <w:pStyle w:val="Prrafodelista"/>
              <w:ind w:left="360"/>
              <w:jc w:val="center"/>
              <w:rPr>
                <w:rFonts w:ascii="Arial" w:hAnsi="Arial" w:cs="Arial"/>
                <w:b/>
                <w:sz w:val="18"/>
                <w:szCs w:val="20"/>
              </w:rPr>
            </w:pPr>
            <w:r w:rsidRPr="008E6CDD">
              <w:rPr>
                <w:rFonts w:ascii="Arial" w:hAnsi="Arial" w:cs="Arial"/>
                <w:b/>
                <w:sz w:val="18"/>
                <w:szCs w:val="20"/>
              </w:rPr>
              <w:lastRenderedPageBreak/>
              <w:t>Integrated Mini-Project</w:t>
            </w:r>
          </w:p>
        </w:tc>
        <w:tc>
          <w:tcPr>
            <w:tcW w:w="959" w:type="dxa"/>
            <w:tcBorders>
              <w:bottom w:val="single" w:sz="4" w:space="0" w:color="auto"/>
            </w:tcBorders>
            <w:shd w:val="clear" w:color="auto" w:fill="F2F2F2" w:themeFill="background1" w:themeFillShade="F2"/>
          </w:tcPr>
          <w:p w14:paraId="0E317CD0" w14:textId="77777777" w:rsidR="00E561E0" w:rsidRPr="008E6CDD" w:rsidRDefault="00E561E0" w:rsidP="00F159C5">
            <w:pPr>
              <w:pStyle w:val="NormalWeb"/>
              <w:spacing w:line="360" w:lineRule="auto"/>
              <w:jc w:val="center"/>
              <w:rPr>
                <w:rFonts w:ascii="Arial" w:hAnsi="Arial" w:cs="Arial"/>
                <w:b/>
                <w:sz w:val="22"/>
              </w:rPr>
            </w:pPr>
            <w:r w:rsidRPr="008E6CDD">
              <w:rPr>
                <w:rFonts w:ascii="Arial" w:hAnsi="Arial" w:cs="Arial"/>
                <w:b/>
                <w:sz w:val="20"/>
                <w:szCs w:val="22"/>
              </w:rPr>
              <w:t>Time</w:t>
            </w:r>
          </w:p>
        </w:tc>
      </w:tr>
      <w:tr w:rsidR="00E561E0" w:rsidRPr="008E6CDD" w14:paraId="42B6909C" w14:textId="77777777" w:rsidTr="00F159C5">
        <w:trPr>
          <w:trHeight w:val="334"/>
          <w:jc w:val="center"/>
        </w:trPr>
        <w:tc>
          <w:tcPr>
            <w:tcW w:w="13500" w:type="dxa"/>
            <w:gridSpan w:val="9"/>
            <w:tcBorders>
              <w:bottom w:val="single" w:sz="4" w:space="0" w:color="auto"/>
            </w:tcBorders>
          </w:tcPr>
          <w:p w14:paraId="2CA185C6" w14:textId="4D46E4B8" w:rsidR="00E561E0" w:rsidRPr="00AC25FE" w:rsidRDefault="003200C6" w:rsidP="00F159C5">
            <w:pPr>
              <w:pStyle w:val="Prrafodelista"/>
              <w:numPr>
                <w:ilvl w:val="0"/>
                <w:numId w:val="37"/>
              </w:numPr>
              <w:spacing w:after="0" w:line="240" w:lineRule="auto"/>
              <w:jc w:val="both"/>
              <w:rPr>
                <w:rFonts w:ascii="Arial" w:hAnsi="Arial" w:cs="Arial"/>
                <w:sz w:val="24"/>
                <w:szCs w:val="24"/>
              </w:rPr>
            </w:pPr>
            <w:r w:rsidRPr="00091DE2">
              <w:rPr>
                <w:rFonts w:ascii="Arial" w:hAnsi="Arial" w:cs="Arial"/>
                <w:sz w:val="24"/>
                <w:szCs w:val="24"/>
              </w:rPr>
              <w:t>Phase: _______</w:t>
            </w:r>
            <w:r w:rsidRPr="00091DE2">
              <w:rPr>
                <w:rFonts w:ascii="Arial" w:hAnsi="Arial" w:cs="Arial"/>
                <w:b/>
                <w:bCs/>
                <w:sz w:val="24"/>
                <w:szCs w:val="24"/>
              </w:rPr>
              <w:t xml:space="preserve"> Planning</w:t>
            </w:r>
            <w:r w:rsidRPr="00091DE2">
              <w:rPr>
                <w:rFonts w:ascii="Arial" w:hAnsi="Arial" w:cs="Arial"/>
                <w:sz w:val="24"/>
                <w:szCs w:val="24"/>
              </w:rPr>
              <w:t xml:space="preserve"> and creating </w:t>
            </w:r>
            <w:r w:rsidRPr="00091DE2">
              <w:rPr>
                <w:rFonts w:ascii="Arial" w:hAnsi="Arial" w:cs="Arial"/>
                <w:b/>
                <w:bCs/>
                <w:sz w:val="24"/>
                <w:szCs w:val="24"/>
              </w:rPr>
              <w:t xml:space="preserve">collaboratively </w:t>
            </w:r>
            <w:r w:rsidRPr="00091DE2">
              <w:rPr>
                <w:rFonts w:ascii="Arial" w:hAnsi="Arial" w:cs="Arial"/>
                <w:bCs/>
                <w:sz w:val="24"/>
                <w:szCs w:val="24"/>
              </w:rPr>
              <w:t>a mini-</w:t>
            </w:r>
            <w:r w:rsidRPr="00091DE2">
              <w:rPr>
                <w:rFonts w:ascii="Arial" w:hAnsi="Arial" w:cs="Arial"/>
                <w:sz w:val="24"/>
                <w:szCs w:val="24"/>
              </w:rPr>
              <w:t xml:space="preserve">book or a video-book  where each learner describes personal interests and hobbies and future plans  </w:t>
            </w:r>
            <w:r w:rsidRPr="00091DE2">
              <w:rPr>
                <w:rFonts w:ascii="Arial" w:eastAsia="Arial" w:hAnsi="Arial" w:cs="Arial"/>
                <w:b/>
                <w:bCs/>
                <w:sz w:val="24"/>
                <w:szCs w:val="24"/>
              </w:rPr>
              <w:t xml:space="preserve">using </w:t>
            </w:r>
            <w:r w:rsidRPr="00091DE2">
              <w:rPr>
                <w:rFonts w:ascii="Arial" w:eastAsia="Arial" w:hAnsi="Arial" w:cs="Arial"/>
                <w:sz w:val="24"/>
                <w:szCs w:val="24"/>
              </w:rPr>
              <w:t xml:space="preserve">sentence frames and unit vocabulary to </w:t>
            </w:r>
            <w:r w:rsidRPr="00091DE2">
              <w:rPr>
                <w:rFonts w:ascii="Arial" w:eastAsia="Arial" w:hAnsi="Arial" w:cs="Arial"/>
                <w:b/>
                <w:bCs/>
                <w:sz w:val="24"/>
                <w:szCs w:val="24"/>
              </w:rPr>
              <w:t>report it in oral and written way</w:t>
            </w:r>
            <w:r w:rsidRPr="00091DE2">
              <w:rPr>
                <w:rFonts w:ascii="Arial" w:eastAsia="Arial" w:hAnsi="Arial" w:cs="Arial"/>
                <w:sz w:val="24"/>
                <w:szCs w:val="24"/>
              </w:rPr>
              <w:t xml:space="preserve"> to the class and family.</w:t>
            </w:r>
            <w:r w:rsidRPr="00091DE2">
              <w:rPr>
                <w:rFonts w:ascii="Arial" w:hAnsi="Arial" w:cs="Arial"/>
                <w:b/>
                <w:sz w:val="24"/>
                <w:szCs w:val="24"/>
              </w:rPr>
              <w:t xml:space="preserve"> Participating</w:t>
            </w:r>
            <w:r w:rsidRPr="00091DE2">
              <w:rPr>
                <w:rFonts w:ascii="Arial" w:hAnsi="Arial" w:cs="Arial"/>
                <w:sz w:val="24"/>
                <w:szCs w:val="24"/>
              </w:rPr>
              <w:t xml:space="preserve"> in co-assessment using technically designed instruments.</w:t>
            </w:r>
          </w:p>
        </w:tc>
        <w:tc>
          <w:tcPr>
            <w:tcW w:w="959" w:type="dxa"/>
            <w:tcBorders>
              <w:bottom w:val="single" w:sz="4" w:space="0" w:color="auto"/>
            </w:tcBorders>
          </w:tcPr>
          <w:p w14:paraId="4B95CFE0" w14:textId="77777777" w:rsidR="00E561E0" w:rsidRPr="008E6CDD" w:rsidRDefault="00E561E0" w:rsidP="00F159C5">
            <w:pPr>
              <w:pStyle w:val="NormalWeb"/>
              <w:ind w:left="20"/>
              <w:jc w:val="center"/>
              <w:rPr>
                <w:rFonts w:ascii="Arial" w:hAnsi="Arial" w:cs="Arial"/>
                <w:sz w:val="14"/>
                <w:szCs w:val="16"/>
              </w:rPr>
            </w:pPr>
          </w:p>
          <w:p w14:paraId="4D54A123" w14:textId="77777777" w:rsidR="00E561E0" w:rsidRPr="008E6CDD" w:rsidRDefault="00E561E0" w:rsidP="00F159C5">
            <w:pPr>
              <w:pStyle w:val="NormalWeb"/>
              <w:rPr>
                <w:rFonts w:ascii="Arial" w:hAnsi="Arial" w:cs="Arial"/>
                <w:sz w:val="22"/>
              </w:rPr>
            </w:pPr>
          </w:p>
        </w:tc>
      </w:tr>
      <w:tr w:rsidR="00E561E0" w:rsidRPr="008E6CDD" w14:paraId="70648294" w14:textId="77777777" w:rsidTr="00F159C5">
        <w:trPr>
          <w:trHeight w:val="334"/>
          <w:jc w:val="center"/>
        </w:trPr>
        <w:tc>
          <w:tcPr>
            <w:tcW w:w="14459" w:type="dxa"/>
            <w:gridSpan w:val="10"/>
            <w:shd w:val="clear" w:color="auto" w:fill="F2F2F2" w:themeFill="background1" w:themeFillShade="F2"/>
          </w:tcPr>
          <w:p w14:paraId="70D682CA" w14:textId="77777777" w:rsidR="00E561E0" w:rsidRPr="008E6CDD" w:rsidRDefault="00E561E0" w:rsidP="00F159C5">
            <w:pPr>
              <w:autoSpaceDE w:val="0"/>
              <w:autoSpaceDN w:val="0"/>
              <w:adjustRightInd w:val="0"/>
              <w:jc w:val="center"/>
              <w:rPr>
                <w:rFonts w:ascii="Arial" w:hAnsi="Arial" w:cs="Arial"/>
                <w:b/>
                <w:bCs/>
                <w:color w:val="000000"/>
                <w:sz w:val="18"/>
                <w:szCs w:val="20"/>
              </w:rPr>
            </w:pPr>
            <w:r w:rsidRPr="008E6CDD">
              <w:rPr>
                <w:sz w:val="18"/>
                <w:szCs w:val="20"/>
              </w:rPr>
              <w:br w:type="page"/>
            </w:r>
            <w:r w:rsidRPr="008E6CDD">
              <w:rPr>
                <w:rFonts w:ascii="Arial" w:hAnsi="Arial" w:cs="Arial"/>
                <w:b/>
                <w:sz w:val="18"/>
                <w:szCs w:val="20"/>
              </w:rPr>
              <w:t>Reflective Teaching</w:t>
            </w:r>
          </w:p>
        </w:tc>
      </w:tr>
      <w:tr w:rsidR="00E561E0" w:rsidRPr="008E6CDD" w14:paraId="1A2A3304" w14:textId="77777777" w:rsidTr="00F159C5">
        <w:trPr>
          <w:trHeight w:val="334"/>
          <w:jc w:val="center"/>
        </w:trPr>
        <w:tc>
          <w:tcPr>
            <w:tcW w:w="4718" w:type="dxa"/>
            <w:gridSpan w:val="3"/>
          </w:tcPr>
          <w:p w14:paraId="5AF26A11" w14:textId="77777777" w:rsidR="00E561E0" w:rsidRPr="008E6CDD" w:rsidRDefault="00E561E0" w:rsidP="00F159C5">
            <w:pPr>
              <w:pStyle w:val="Prrafodelista"/>
              <w:ind w:left="360"/>
              <w:jc w:val="center"/>
              <w:rPr>
                <w:rFonts w:ascii="Arial" w:hAnsi="Arial" w:cs="Arial"/>
                <w:sz w:val="18"/>
                <w:szCs w:val="20"/>
              </w:rPr>
            </w:pPr>
            <w:r w:rsidRPr="008E6CDD">
              <w:rPr>
                <w:rFonts w:ascii="Arial" w:hAnsi="Arial" w:cs="Arial"/>
                <w:sz w:val="18"/>
                <w:szCs w:val="20"/>
              </w:rPr>
              <w:t>What worked well</w:t>
            </w:r>
          </w:p>
        </w:tc>
        <w:tc>
          <w:tcPr>
            <w:tcW w:w="4961" w:type="dxa"/>
            <w:gridSpan w:val="4"/>
          </w:tcPr>
          <w:p w14:paraId="20DBE339" w14:textId="77777777" w:rsidR="00E561E0" w:rsidRPr="008E6CDD" w:rsidRDefault="00E561E0" w:rsidP="00F159C5">
            <w:pPr>
              <w:pStyle w:val="Prrafodelista"/>
              <w:ind w:left="360"/>
              <w:jc w:val="center"/>
              <w:rPr>
                <w:rFonts w:ascii="Arial" w:hAnsi="Arial" w:cs="Arial"/>
                <w:sz w:val="18"/>
                <w:szCs w:val="20"/>
              </w:rPr>
            </w:pPr>
            <w:r w:rsidRPr="008E6CDD">
              <w:rPr>
                <w:rFonts w:ascii="Arial" w:hAnsi="Arial" w:cs="Arial"/>
                <w:sz w:val="18"/>
                <w:szCs w:val="20"/>
              </w:rPr>
              <w:t>What didn’t work well</w:t>
            </w:r>
          </w:p>
        </w:tc>
        <w:tc>
          <w:tcPr>
            <w:tcW w:w="4780" w:type="dxa"/>
            <w:gridSpan w:val="3"/>
          </w:tcPr>
          <w:p w14:paraId="2EA8BB67" w14:textId="77777777" w:rsidR="00E561E0" w:rsidRPr="008E6CDD" w:rsidRDefault="00E561E0" w:rsidP="00F159C5">
            <w:pPr>
              <w:jc w:val="center"/>
              <w:rPr>
                <w:rFonts w:ascii="Arial" w:hAnsi="Arial" w:cs="Arial"/>
                <w:sz w:val="18"/>
                <w:szCs w:val="20"/>
              </w:rPr>
            </w:pPr>
            <w:r>
              <w:rPr>
                <w:rFonts w:ascii="Arial" w:hAnsi="Arial" w:cs="Arial"/>
                <w:sz w:val="18"/>
                <w:szCs w:val="20"/>
              </w:rPr>
              <w:t>How to improve</w:t>
            </w:r>
          </w:p>
        </w:tc>
      </w:tr>
      <w:tr w:rsidR="00E561E0" w:rsidRPr="008E6CDD" w14:paraId="28807E59" w14:textId="77777777" w:rsidTr="00F159C5">
        <w:trPr>
          <w:trHeight w:val="334"/>
          <w:jc w:val="center"/>
        </w:trPr>
        <w:tc>
          <w:tcPr>
            <w:tcW w:w="14459" w:type="dxa"/>
            <w:gridSpan w:val="10"/>
            <w:shd w:val="clear" w:color="auto" w:fill="F2F2F2" w:themeFill="background1" w:themeFillShade="F2"/>
          </w:tcPr>
          <w:p w14:paraId="5FF3D6B3" w14:textId="77777777" w:rsidR="00E561E0" w:rsidRPr="000B5977" w:rsidRDefault="00E561E0" w:rsidP="00F159C5">
            <w:pPr>
              <w:jc w:val="center"/>
              <w:rPr>
                <w:rFonts w:ascii="Arial" w:hAnsi="Arial" w:cs="Arial"/>
                <w:b/>
                <w:sz w:val="18"/>
                <w:szCs w:val="20"/>
              </w:rPr>
            </w:pPr>
            <w:r w:rsidRPr="008E6CDD">
              <w:rPr>
                <w:rFonts w:ascii="Arial" w:hAnsi="Arial" w:cs="Arial"/>
                <w:b/>
                <w:sz w:val="18"/>
                <w:szCs w:val="20"/>
              </w:rPr>
              <w:t>Enduring Understanding Reflection</w:t>
            </w:r>
          </w:p>
        </w:tc>
      </w:tr>
      <w:tr w:rsidR="00E561E0" w:rsidRPr="008E6CDD" w14:paraId="02B3E6C1" w14:textId="77777777" w:rsidTr="00F159C5">
        <w:trPr>
          <w:trHeight w:val="334"/>
          <w:jc w:val="center"/>
        </w:trPr>
        <w:tc>
          <w:tcPr>
            <w:tcW w:w="14459" w:type="dxa"/>
            <w:gridSpan w:val="10"/>
          </w:tcPr>
          <w:p w14:paraId="647BF6B2" w14:textId="77777777" w:rsidR="00E561E0" w:rsidRPr="008E6CDD" w:rsidRDefault="00E561E0" w:rsidP="00F159C5">
            <w:pPr>
              <w:jc w:val="center"/>
              <w:rPr>
                <w:rFonts w:ascii="Arial" w:hAnsi="Arial" w:cs="Arial"/>
                <w:sz w:val="18"/>
                <w:szCs w:val="20"/>
              </w:rPr>
            </w:pPr>
          </w:p>
        </w:tc>
      </w:tr>
    </w:tbl>
    <w:p w14:paraId="4AA836A8" w14:textId="77777777" w:rsidR="00E561E0" w:rsidRDefault="00E561E0" w:rsidP="00E561E0"/>
    <w:p w14:paraId="58B2B147" w14:textId="77777777" w:rsidR="004E0A88" w:rsidRDefault="004E0A88" w:rsidP="004E0A88">
      <w:pPr>
        <w:spacing w:after="160" w:line="259" w:lineRule="auto"/>
      </w:pPr>
    </w:p>
    <w:p w14:paraId="73043BF8" w14:textId="77777777" w:rsidR="00E561E0" w:rsidRDefault="00E561E0" w:rsidP="004E0A88">
      <w:pPr>
        <w:spacing w:after="160" w:line="259" w:lineRule="auto"/>
      </w:pPr>
    </w:p>
    <w:tbl>
      <w:tblPr>
        <w:tblW w:w="1431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80"/>
        <w:gridCol w:w="1411"/>
        <w:gridCol w:w="1793"/>
        <w:gridCol w:w="44"/>
        <w:gridCol w:w="1284"/>
      </w:tblGrid>
      <w:tr w:rsidR="00E561E0" w:rsidRPr="005F1E84" w14:paraId="7ADD9189" w14:textId="77777777" w:rsidTr="00F159C5">
        <w:trPr>
          <w:trHeight w:val="1160"/>
          <w:jc w:val="center"/>
        </w:trPr>
        <w:tc>
          <w:tcPr>
            <w:tcW w:w="9780" w:type="dxa"/>
            <w:shd w:val="clear" w:color="auto" w:fill="FFFFFF" w:themeFill="background1"/>
            <w:vAlign w:val="center"/>
          </w:tcPr>
          <w:p w14:paraId="5F32C404" w14:textId="59128321" w:rsidR="00E561E0" w:rsidRPr="005F1E84" w:rsidRDefault="00E561E0" w:rsidP="00F159C5">
            <w:pPr>
              <w:spacing w:after="0"/>
              <w:rPr>
                <w:rFonts w:ascii="Arial" w:hAnsi="Arial" w:cs="Arial"/>
                <w:b/>
                <w:i/>
                <w:sz w:val="24"/>
                <w:szCs w:val="24"/>
              </w:rPr>
            </w:pPr>
            <w:r>
              <w:br w:type="page"/>
            </w:r>
            <w:r w:rsidRPr="005F1E84">
              <w:rPr>
                <w:rFonts w:ascii="Arial" w:hAnsi="Arial" w:cs="Arial"/>
                <w:b/>
                <w:i/>
                <w:sz w:val="24"/>
                <w:szCs w:val="24"/>
              </w:rPr>
              <w:t xml:space="preserve">I can… </w:t>
            </w:r>
          </w:p>
        </w:tc>
        <w:tc>
          <w:tcPr>
            <w:tcW w:w="1411" w:type="dxa"/>
            <w:shd w:val="clear" w:color="auto" w:fill="auto"/>
            <w:vAlign w:val="center"/>
          </w:tcPr>
          <w:p w14:paraId="3996B54E" w14:textId="363D74A9" w:rsidR="00E561E0" w:rsidRPr="005F1E84" w:rsidRDefault="00972203" w:rsidP="00F159C5">
            <w:pPr>
              <w:spacing w:after="0"/>
              <w:jc w:val="center"/>
              <w:rPr>
                <w:rFonts w:ascii="Arial" w:hAnsi="Arial" w:cs="Arial"/>
                <w:b/>
                <w:i/>
                <w:sz w:val="24"/>
                <w:szCs w:val="24"/>
              </w:rPr>
            </w:pPr>
            <w:r w:rsidRPr="005F1E84">
              <w:rPr>
                <w:rFonts w:ascii="Arial" w:hAnsi="Arial" w:cs="Arial"/>
                <w:b/>
                <w:i/>
                <w:noProof/>
                <w:sz w:val="24"/>
                <w:szCs w:val="24"/>
              </w:rPr>
              <w:drawing>
                <wp:anchor distT="0" distB="0" distL="114300" distR="114300" simplePos="0" relativeHeight="251706880" behindDoc="0" locked="0" layoutInCell="1" allowOverlap="1" wp14:anchorId="1E36D88D" wp14:editId="1CEB679A">
                  <wp:simplePos x="0" y="0"/>
                  <wp:positionH relativeFrom="column">
                    <wp:posOffset>134620</wp:posOffset>
                  </wp:positionH>
                  <wp:positionV relativeFrom="paragraph">
                    <wp:posOffset>-10160</wp:posOffset>
                  </wp:positionV>
                  <wp:extent cx="489585" cy="489585"/>
                  <wp:effectExtent l="0" t="0" r="0" b="5715"/>
                  <wp:wrapNone/>
                  <wp:docPr id="783692419" name="Imagen 86" descr="Resultado de imagen para happy emoj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happy emoji"/>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89585" cy="4895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5B641BB" w14:textId="77777777" w:rsidR="00E561E0" w:rsidRPr="005F1E84" w:rsidRDefault="00E561E0" w:rsidP="00F159C5">
            <w:pPr>
              <w:spacing w:after="0"/>
              <w:jc w:val="center"/>
              <w:rPr>
                <w:rFonts w:ascii="Arial" w:hAnsi="Arial" w:cs="Arial"/>
                <w:b/>
                <w:i/>
                <w:sz w:val="24"/>
                <w:szCs w:val="24"/>
              </w:rPr>
            </w:pPr>
          </w:p>
          <w:p w14:paraId="2811E123" w14:textId="77777777" w:rsidR="00972203" w:rsidRPr="005F1E84" w:rsidRDefault="00972203" w:rsidP="00972203">
            <w:pPr>
              <w:spacing w:after="0"/>
              <w:jc w:val="center"/>
              <w:rPr>
                <w:rFonts w:ascii="Arial" w:hAnsi="Arial" w:cs="Arial"/>
                <w:b/>
                <w:i/>
                <w:sz w:val="24"/>
                <w:szCs w:val="24"/>
              </w:rPr>
            </w:pPr>
            <w:r w:rsidRPr="005F1E84">
              <w:rPr>
                <w:rFonts w:ascii="Arial" w:hAnsi="Arial" w:cs="Arial"/>
                <w:b/>
                <w:i/>
                <w:sz w:val="24"/>
                <w:szCs w:val="24"/>
              </w:rPr>
              <w:t>Achieved</w:t>
            </w:r>
          </w:p>
          <w:p w14:paraId="1C049F51" w14:textId="6555206F" w:rsidR="00972203" w:rsidRPr="005F1E84" w:rsidRDefault="00972203" w:rsidP="00972203">
            <w:pPr>
              <w:spacing w:after="0"/>
              <w:jc w:val="center"/>
              <w:rPr>
                <w:rFonts w:ascii="Arial" w:hAnsi="Arial" w:cs="Arial"/>
                <w:b/>
                <w:i/>
                <w:sz w:val="24"/>
                <w:szCs w:val="24"/>
              </w:rPr>
            </w:pPr>
            <w:r w:rsidRPr="005F1E84">
              <w:rPr>
                <w:rFonts w:ascii="Arial" w:hAnsi="Arial" w:cs="Arial"/>
                <w:color w:val="000000"/>
                <w:sz w:val="24"/>
                <w:szCs w:val="24"/>
              </w:rPr>
              <w:t>(Learner can achieve the task without any difficulty).</w:t>
            </w:r>
            <w:r w:rsidRPr="005F1E84">
              <w:rPr>
                <w:rFonts w:ascii="Arial" w:hAnsi="Arial" w:cs="Arial"/>
                <w:b/>
                <w:i/>
                <w:sz w:val="24"/>
                <w:szCs w:val="24"/>
              </w:rPr>
              <w:t xml:space="preserve"> </w:t>
            </w:r>
          </w:p>
          <w:p w14:paraId="7860ADFB" w14:textId="42E01278" w:rsidR="00E561E0" w:rsidRPr="005F1E84" w:rsidRDefault="00E561E0" w:rsidP="00F159C5">
            <w:pPr>
              <w:spacing w:after="0"/>
              <w:jc w:val="center"/>
              <w:rPr>
                <w:rFonts w:ascii="Arial" w:hAnsi="Arial" w:cs="Arial"/>
                <w:b/>
                <w:i/>
                <w:sz w:val="24"/>
                <w:szCs w:val="24"/>
              </w:rPr>
            </w:pPr>
          </w:p>
        </w:tc>
        <w:tc>
          <w:tcPr>
            <w:tcW w:w="1793" w:type="dxa"/>
            <w:shd w:val="clear" w:color="auto" w:fill="auto"/>
            <w:vAlign w:val="center"/>
          </w:tcPr>
          <w:p w14:paraId="2FFF61EF" w14:textId="3C4B0B1E" w:rsidR="00E561E0" w:rsidRPr="005F1E84" w:rsidRDefault="00E561E0" w:rsidP="00F159C5">
            <w:pPr>
              <w:spacing w:after="0"/>
              <w:jc w:val="center"/>
              <w:rPr>
                <w:rFonts w:ascii="Arial" w:hAnsi="Arial" w:cs="Arial"/>
                <w:b/>
                <w:i/>
                <w:sz w:val="24"/>
                <w:szCs w:val="24"/>
              </w:rPr>
            </w:pPr>
            <w:r w:rsidRPr="005F1E84">
              <w:rPr>
                <w:rFonts w:ascii="Arial" w:hAnsi="Arial" w:cs="Arial"/>
                <w:b/>
                <w:i/>
                <w:noProof/>
                <w:sz w:val="24"/>
                <w:szCs w:val="24"/>
              </w:rPr>
              <w:drawing>
                <wp:anchor distT="0" distB="0" distL="114300" distR="114300" simplePos="0" relativeHeight="251707904" behindDoc="0" locked="0" layoutInCell="1" allowOverlap="1" wp14:anchorId="73B0E837" wp14:editId="75320F1B">
                  <wp:simplePos x="0" y="0"/>
                  <wp:positionH relativeFrom="column">
                    <wp:posOffset>248285</wp:posOffset>
                  </wp:positionH>
                  <wp:positionV relativeFrom="paragraph">
                    <wp:posOffset>0</wp:posOffset>
                  </wp:positionV>
                  <wp:extent cx="416560" cy="416560"/>
                  <wp:effectExtent l="0" t="0" r="2540" b="2540"/>
                  <wp:wrapNone/>
                  <wp:docPr id="783692418" name="Imagen 87" descr="C:\Users\mcastilloh\Downloads\Grinning-Face-with-Smiling-Ey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castilloh\Downloads\Grinning-Face-with-Smiling-Eyes.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16560" cy="4165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35CC917" w14:textId="77777777" w:rsidR="00E561E0" w:rsidRPr="005F1E84" w:rsidRDefault="00E561E0" w:rsidP="00F159C5">
            <w:pPr>
              <w:spacing w:after="0"/>
              <w:jc w:val="center"/>
              <w:rPr>
                <w:rFonts w:ascii="Arial" w:hAnsi="Arial" w:cs="Arial"/>
                <w:b/>
                <w:i/>
                <w:sz w:val="24"/>
                <w:szCs w:val="24"/>
              </w:rPr>
            </w:pPr>
          </w:p>
          <w:p w14:paraId="499B6B32" w14:textId="77777777" w:rsidR="00E561E0" w:rsidRPr="005F1E84" w:rsidRDefault="00E561E0" w:rsidP="00F159C5">
            <w:pPr>
              <w:spacing w:after="0"/>
              <w:jc w:val="center"/>
              <w:rPr>
                <w:rFonts w:ascii="Arial" w:hAnsi="Arial" w:cs="Arial"/>
                <w:b/>
                <w:i/>
                <w:sz w:val="24"/>
                <w:szCs w:val="24"/>
              </w:rPr>
            </w:pPr>
            <w:r w:rsidRPr="005F1E84">
              <w:rPr>
                <w:rFonts w:ascii="Arial" w:hAnsi="Arial" w:cs="Arial"/>
                <w:b/>
                <w:i/>
                <w:sz w:val="24"/>
                <w:szCs w:val="24"/>
              </w:rPr>
              <w:t>In progress</w:t>
            </w:r>
          </w:p>
          <w:p w14:paraId="6A6C301B" w14:textId="77777777" w:rsidR="00E561E0" w:rsidRPr="005F1E84" w:rsidRDefault="00E561E0" w:rsidP="00F159C5">
            <w:pPr>
              <w:spacing w:after="0"/>
              <w:jc w:val="center"/>
              <w:rPr>
                <w:rFonts w:ascii="Arial" w:hAnsi="Arial" w:cs="Arial"/>
                <w:b/>
                <w:i/>
                <w:sz w:val="24"/>
                <w:szCs w:val="24"/>
              </w:rPr>
            </w:pPr>
            <w:r w:rsidRPr="005F1E84">
              <w:rPr>
                <w:rFonts w:ascii="Arial" w:hAnsi="Arial" w:cs="Arial"/>
                <w:color w:val="000000"/>
                <w:sz w:val="24"/>
                <w:szCs w:val="24"/>
              </w:rPr>
              <w:t>(Learner can achieve the task with some difficulty and needs improvement)</w:t>
            </w:r>
            <w:r w:rsidRPr="005F1E84">
              <w:rPr>
                <w:rFonts w:ascii="Arial" w:hAnsi="Arial" w:cs="Arial"/>
                <w:b/>
                <w:i/>
                <w:sz w:val="24"/>
                <w:szCs w:val="24"/>
              </w:rPr>
              <w:t xml:space="preserve"> </w:t>
            </w:r>
          </w:p>
        </w:tc>
        <w:tc>
          <w:tcPr>
            <w:tcW w:w="1328" w:type="dxa"/>
            <w:gridSpan w:val="2"/>
            <w:shd w:val="clear" w:color="auto" w:fill="auto"/>
            <w:vAlign w:val="center"/>
          </w:tcPr>
          <w:p w14:paraId="537E7EEF" w14:textId="25F64E99" w:rsidR="00E561E0" w:rsidRPr="005F1E84" w:rsidRDefault="00972203" w:rsidP="00F159C5">
            <w:pPr>
              <w:spacing w:after="0"/>
              <w:jc w:val="center"/>
              <w:rPr>
                <w:rFonts w:ascii="Arial" w:hAnsi="Arial" w:cs="Arial"/>
                <w:b/>
                <w:i/>
                <w:sz w:val="24"/>
                <w:szCs w:val="24"/>
              </w:rPr>
            </w:pPr>
            <w:r w:rsidRPr="005F1E84">
              <w:rPr>
                <w:rFonts w:ascii="Arial" w:hAnsi="Arial" w:cs="Arial"/>
                <w:b/>
                <w:i/>
                <w:noProof/>
                <w:sz w:val="24"/>
                <w:szCs w:val="24"/>
              </w:rPr>
              <w:drawing>
                <wp:anchor distT="0" distB="0" distL="114300" distR="114300" simplePos="0" relativeHeight="251708928" behindDoc="0" locked="0" layoutInCell="1" allowOverlap="1" wp14:anchorId="7022F235" wp14:editId="2FF97C5A">
                  <wp:simplePos x="0" y="0"/>
                  <wp:positionH relativeFrom="column">
                    <wp:posOffset>183515</wp:posOffset>
                  </wp:positionH>
                  <wp:positionV relativeFrom="paragraph">
                    <wp:posOffset>52070</wp:posOffset>
                  </wp:positionV>
                  <wp:extent cx="330200" cy="330200"/>
                  <wp:effectExtent l="0" t="0" r="0" b="0"/>
                  <wp:wrapNone/>
                  <wp:docPr id="783692417" name="Imagen 88" descr="C:\Users\mcastilloh\Downloads\descarg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castilloh\Downloads\descarga.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30200" cy="3302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6D86BB8" w14:textId="77777777" w:rsidR="00E561E0" w:rsidRPr="005F1E84" w:rsidRDefault="00E561E0" w:rsidP="00F159C5">
            <w:pPr>
              <w:spacing w:after="0"/>
              <w:jc w:val="center"/>
              <w:rPr>
                <w:rFonts w:ascii="Arial" w:hAnsi="Arial" w:cs="Arial"/>
                <w:b/>
                <w:i/>
                <w:sz w:val="24"/>
                <w:szCs w:val="24"/>
              </w:rPr>
            </w:pPr>
          </w:p>
          <w:p w14:paraId="0DCA3C03" w14:textId="028BFB8C" w:rsidR="00972203" w:rsidRPr="005F1E84" w:rsidRDefault="00E561E0" w:rsidP="00972203">
            <w:pPr>
              <w:spacing w:after="0"/>
              <w:jc w:val="center"/>
              <w:rPr>
                <w:rFonts w:ascii="Arial" w:hAnsi="Arial" w:cs="Arial"/>
                <w:b/>
                <w:i/>
                <w:sz w:val="24"/>
                <w:szCs w:val="24"/>
              </w:rPr>
            </w:pPr>
            <w:r w:rsidRPr="005F1E84">
              <w:rPr>
                <w:rFonts w:ascii="Arial" w:hAnsi="Arial" w:cs="Arial"/>
                <w:b/>
                <w:i/>
                <w:sz w:val="24"/>
                <w:szCs w:val="24"/>
              </w:rPr>
              <w:t xml:space="preserve"> </w:t>
            </w:r>
            <w:r w:rsidR="00972203" w:rsidRPr="005F1E84">
              <w:rPr>
                <w:rFonts w:ascii="Arial" w:hAnsi="Arial" w:cs="Arial"/>
                <w:b/>
                <w:i/>
                <w:sz w:val="24"/>
                <w:szCs w:val="24"/>
              </w:rPr>
              <w:t>No</w:t>
            </w:r>
            <w:r w:rsidR="00411147">
              <w:rPr>
                <w:rFonts w:ascii="Arial" w:hAnsi="Arial" w:cs="Arial"/>
                <w:b/>
                <w:i/>
                <w:sz w:val="24"/>
                <w:szCs w:val="24"/>
              </w:rPr>
              <w:t>t</w:t>
            </w:r>
            <w:r w:rsidR="00972203" w:rsidRPr="005F1E84">
              <w:rPr>
                <w:rFonts w:ascii="Arial" w:hAnsi="Arial" w:cs="Arial"/>
                <w:b/>
                <w:i/>
                <w:sz w:val="24"/>
                <w:szCs w:val="24"/>
              </w:rPr>
              <w:t xml:space="preserve"> achieved yet</w:t>
            </w:r>
          </w:p>
          <w:p w14:paraId="23A13792" w14:textId="226CF1F8" w:rsidR="00E561E0" w:rsidRPr="005F1E84" w:rsidRDefault="00972203" w:rsidP="00972203">
            <w:pPr>
              <w:spacing w:after="0"/>
              <w:jc w:val="center"/>
              <w:rPr>
                <w:rFonts w:ascii="Arial" w:hAnsi="Arial" w:cs="Arial"/>
                <w:b/>
                <w:i/>
                <w:sz w:val="24"/>
                <w:szCs w:val="24"/>
              </w:rPr>
            </w:pPr>
            <w:r w:rsidRPr="005F1E84">
              <w:rPr>
                <w:rFonts w:ascii="Arial" w:hAnsi="Arial" w:cs="Arial"/>
                <w:color w:val="000000"/>
                <w:sz w:val="24"/>
                <w:szCs w:val="24"/>
              </w:rPr>
              <w:t>(Learner cannot achieve the task)</w:t>
            </w:r>
          </w:p>
        </w:tc>
      </w:tr>
      <w:tr w:rsidR="00E561E0" w:rsidRPr="00C205AE" w14:paraId="717667AC" w14:textId="77777777" w:rsidTr="00F159C5">
        <w:trPr>
          <w:trHeight w:val="334"/>
          <w:jc w:val="center"/>
        </w:trPr>
        <w:tc>
          <w:tcPr>
            <w:tcW w:w="9780" w:type="dxa"/>
            <w:shd w:val="clear" w:color="auto" w:fill="auto"/>
          </w:tcPr>
          <w:p w14:paraId="21252923" w14:textId="77777777" w:rsidR="00E561E0" w:rsidRPr="00172BAD" w:rsidRDefault="00E561E0" w:rsidP="00F159C5">
            <w:pPr>
              <w:pStyle w:val="Sinespaciado"/>
              <w:rPr>
                <w:rFonts w:ascii="Arial" w:hAnsi="Arial" w:cs="Arial"/>
                <w:color w:val="000000" w:themeColor="text1"/>
                <w:lang w:val="en-US"/>
              </w:rPr>
            </w:pPr>
            <w:r w:rsidRPr="00172BAD">
              <w:rPr>
                <w:rFonts w:ascii="Arial" w:hAnsi="Arial" w:cs="Arial"/>
                <w:color w:val="000000" w:themeColor="text1"/>
                <w:lang w:val="en-US"/>
              </w:rPr>
              <w:t xml:space="preserve"> ask others simple questions concerning their homes (village/town) or their interests (e.g., Where do you live? What do you like?) in an informal exchange.</w:t>
            </w:r>
          </w:p>
          <w:p w14:paraId="29A7DAA4" w14:textId="77777777" w:rsidR="00E561E0" w:rsidRPr="00172BAD" w:rsidRDefault="00E561E0" w:rsidP="00F159C5">
            <w:pPr>
              <w:pStyle w:val="Sinespaciado"/>
              <w:rPr>
                <w:rFonts w:ascii="Arial" w:hAnsi="Arial" w:cs="Arial"/>
                <w:color w:val="000000" w:themeColor="text1"/>
                <w:lang w:val="en-US"/>
              </w:rPr>
            </w:pPr>
          </w:p>
        </w:tc>
        <w:tc>
          <w:tcPr>
            <w:tcW w:w="1411" w:type="dxa"/>
            <w:shd w:val="clear" w:color="auto" w:fill="auto"/>
          </w:tcPr>
          <w:p w14:paraId="277B7E87" w14:textId="77777777" w:rsidR="00E561E0" w:rsidRPr="000613A5" w:rsidRDefault="00E561E0" w:rsidP="00F159C5">
            <w:pPr>
              <w:pStyle w:val="Sinespaciado"/>
              <w:rPr>
                <w:i/>
                <w:lang w:val="en-GB"/>
              </w:rPr>
            </w:pPr>
          </w:p>
        </w:tc>
        <w:tc>
          <w:tcPr>
            <w:tcW w:w="1837" w:type="dxa"/>
            <w:gridSpan w:val="2"/>
            <w:shd w:val="clear" w:color="auto" w:fill="auto"/>
          </w:tcPr>
          <w:p w14:paraId="47B1B651" w14:textId="77777777" w:rsidR="00E561E0" w:rsidRPr="00C205AE" w:rsidRDefault="00E561E0" w:rsidP="00F159C5">
            <w:pPr>
              <w:pStyle w:val="Sinespaciado"/>
              <w:rPr>
                <w:i/>
                <w:lang w:val="en-US"/>
              </w:rPr>
            </w:pPr>
          </w:p>
        </w:tc>
        <w:tc>
          <w:tcPr>
            <w:tcW w:w="1284" w:type="dxa"/>
            <w:shd w:val="clear" w:color="auto" w:fill="auto"/>
          </w:tcPr>
          <w:p w14:paraId="07AC20E3" w14:textId="77777777" w:rsidR="00E561E0" w:rsidRPr="00C205AE" w:rsidRDefault="00E561E0" w:rsidP="00F159C5">
            <w:pPr>
              <w:pStyle w:val="Sinespaciado"/>
              <w:rPr>
                <w:i/>
                <w:lang w:val="en-US"/>
              </w:rPr>
            </w:pPr>
          </w:p>
        </w:tc>
      </w:tr>
      <w:tr w:rsidR="00E561E0" w:rsidRPr="00C205AE" w14:paraId="1B12EF17" w14:textId="77777777" w:rsidTr="00F159C5">
        <w:trPr>
          <w:trHeight w:val="251"/>
          <w:jc w:val="center"/>
        </w:trPr>
        <w:tc>
          <w:tcPr>
            <w:tcW w:w="9780" w:type="dxa"/>
            <w:shd w:val="clear" w:color="auto" w:fill="auto"/>
          </w:tcPr>
          <w:p w14:paraId="66742F10" w14:textId="77777777" w:rsidR="00E561E0" w:rsidRPr="00172BAD" w:rsidRDefault="00E561E0" w:rsidP="00F159C5">
            <w:pPr>
              <w:pStyle w:val="Sinespaciado"/>
              <w:rPr>
                <w:rFonts w:ascii="Arial" w:hAnsi="Arial" w:cs="Arial"/>
                <w:color w:val="000000" w:themeColor="text1"/>
                <w:lang w:val="en-US"/>
              </w:rPr>
            </w:pPr>
            <w:r w:rsidRPr="00172BAD">
              <w:rPr>
                <w:rFonts w:ascii="Arial" w:hAnsi="Arial" w:cs="Arial"/>
                <w:color w:val="000000" w:themeColor="text1"/>
                <w:lang w:val="en-US"/>
              </w:rPr>
              <w:lastRenderedPageBreak/>
              <w:t xml:space="preserve"> recognize spoken rhyming words from non-rhyming words by reading them aloud.</w:t>
            </w:r>
          </w:p>
          <w:p w14:paraId="123E6324" w14:textId="77777777" w:rsidR="00E561E0" w:rsidRPr="00172BAD" w:rsidRDefault="00E561E0" w:rsidP="00F159C5">
            <w:pPr>
              <w:pStyle w:val="Sinespaciado"/>
              <w:rPr>
                <w:rFonts w:ascii="Arial" w:hAnsi="Arial" w:cs="Arial"/>
                <w:color w:val="000000" w:themeColor="text1"/>
                <w:lang w:val="en-US"/>
              </w:rPr>
            </w:pPr>
          </w:p>
        </w:tc>
        <w:tc>
          <w:tcPr>
            <w:tcW w:w="1411" w:type="dxa"/>
            <w:shd w:val="clear" w:color="auto" w:fill="auto"/>
          </w:tcPr>
          <w:p w14:paraId="7E6E05E2" w14:textId="77777777" w:rsidR="00E561E0" w:rsidRPr="00C205AE" w:rsidRDefault="00E561E0" w:rsidP="00F159C5">
            <w:pPr>
              <w:pStyle w:val="Sinespaciado"/>
              <w:rPr>
                <w:i/>
                <w:lang w:val="en-US"/>
              </w:rPr>
            </w:pPr>
          </w:p>
        </w:tc>
        <w:tc>
          <w:tcPr>
            <w:tcW w:w="1837" w:type="dxa"/>
            <w:gridSpan w:val="2"/>
            <w:shd w:val="clear" w:color="auto" w:fill="auto"/>
          </w:tcPr>
          <w:p w14:paraId="5DE4BCF0" w14:textId="77777777" w:rsidR="00E561E0" w:rsidRPr="00C205AE" w:rsidRDefault="00E561E0" w:rsidP="00F159C5">
            <w:pPr>
              <w:pStyle w:val="Sinespaciado"/>
              <w:rPr>
                <w:i/>
                <w:lang w:val="en-US"/>
              </w:rPr>
            </w:pPr>
          </w:p>
        </w:tc>
        <w:tc>
          <w:tcPr>
            <w:tcW w:w="1284" w:type="dxa"/>
            <w:shd w:val="clear" w:color="auto" w:fill="auto"/>
          </w:tcPr>
          <w:p w14:paraId="2B313D8C" w14:textId="77777777" w:rsidR="00E561E0" w:rsidRPr="00C205AE" w:rsidRDefault="00E561E0" w:rsidP="00F159C5">
            <w:pPr>
              <w:pStyle w:val="Sinespaciado"/>
              <w:rPr>
                <w:i/>
                <w:lang w:val="en-US"/>
              </w:rPr>
            </w:pPr>
          </w:p>
        </w:tc>
      </w:tr>
      <w:tr w:rsidR="00E561E0" w:rsidRPr="00C205AE" w14:paraId="6FFFE09B" w14:textId="77777777" w:rsidTr="00F159C5">
        <w:trPr>
          <w:trHeight w:val="251"/>
          <w:jc w:val="center"/>
        </w:trPr>
        <w:tc>
          <w:tcPr>
            <w:tcW w:w="9780" w:type="dxa"/>
            <w:shd w:val="clear" w:color="auto" w:fill="auto"/>
          </w:tcPr>
          <w:p w14:paraId="406B06EB" w14:textId="77777777" w:rsidR="00E561E0" w:rsidRPr="00172BAD" w:rsidRDefault="00E561E0" w:rsidP="00F159C5">
            <w:pPr>
              <w:pStyle w:val="Sinespaciado"/>
              <w:rPr>
                <w:rFonts w:ascii="Arial" w:hAnsi="Arial" w:cs="Arial"/>
                <w:color w:val="000000" w:themeColor="text1"/>
                <w:lang w:val="en-US"/>
              </w:rPr>
            </w:pPr>
            <w:r w:rsidRPr="00172BAD">
              <w:rPr>
                <w:rFonts w:ascii="Arial" w:hAnsi="Arial" w:cs="Arial"/>
                <w:color w:val="000000" w:themeColor="text1"/>
                <w:lang w:val="en-US"/>
              </w:rPr>
              <w:t>classify spoken rhyming words from non-rhyming words. (e.g., run, sun versus run, man, etc.) by circling the rhyming words.</w:t>
            </w:r>
          </w:p>
          <w:p w14:paraId="64F53CBC" w14:textId="77777777" w:rsidR="00E561E0" w:rsidRPr="00172BAD" w:rsidRDefault="00E561E0" w:rsidP="00F159C5">
            <w:pPr>
              <w:pStyle w:val="Sinespaciado"/>
              <w:rPr>
                <w:rFonts w:ascii="Arial" w:hAnsi="Arial" w:cs="Arial"/>
                <w:color w:val="000000" w:themeColor="text1"/>
                <w:lang w:val="en-US"/>
              </w:rPr>
            </w:pPr>
          </w:p>
        </w:tc>
        <w:tc>
          <w:tcPr>
            <w:tcW w:w="1411" w:type="dxa"/>
            <w:shd w:val="clear" w:color="auto" w:fill="auto"/>
          </w:tcPr>
          <w:p w14:paraId="2F27F08F" w14:textId="77777777" w:rsidR="00E561E0" w:rsidRPr="00C205AE" w:rsidRDefault="00E561E0" w:rsidP="00F159C5">
            <w:pPr>
              <w:pStyle w:val="Sinespaciado"/>
              <w:rPr>
                <w:i/>
                <w:lang w:val="en-US"/>
              </w:rPr>
            </w:pPr>
          </w:p>
        </w:tc>
        <w:tc>
          <w:tcPr>
            <w:tcW w:w="1837" w:type="dxa"/>
            <w:gridSpan w:val="2"/>
            <w:shd w:val="clear" w:color="auto" w:fill="auto"/>
          </w:tcPr>
          <w:p w14:paraId="2A4465E2" w14:textId="77777777" w:rsidR="00E561E0" w:rsidRPr="00C205AE" w:rsidRDefault="00E561E0" w:rsidP="00F159C5">
            <w:pPr>
              <w:pStyle w:val="Sinespaciado"/>
              <w:rPr>
                <w:i/>
                <w:lang w:val="en-US"/>
              </w:rPr>
            </w:pPr>
          </w:p>
        </w:tc>
        <w:tc>
          <w:tcPr>
            <w:tcW w:w="1284" w:type="dxa"/>
            <w:shd w:val="clear" w:color="auto" w:fill="auto"/>
          </w:tcPr>
          <w:p w14:paraId="1D0550F7" w14:textId="77777777" w:rsidR="00E561E0" w:rsidRPr="00C205AE" w:rsidRDefault="00E561E0" w:rsidP="00F159C5">
            <w:pPr>
              <w:pStyle w:val="Sinespaciado"/>
              <w:rPr>
                <w:i/>
                <w:lang w:val="en-US"/>
              </w:rPr>
            </w:pPr>
          </w:p>
        </w:tc>
      </w:tr>
      <w:tr w:rsidR="00E561E0" w:rsidRPr="00C205AE" w14:paraId="2B4CD827" w14:textId="77777777" w:rsidTr="00F159C5">
        <w:trPr>
          <w:trHeight w:val="251"/>
          <w:jc w:val="center"/>
        </w:trPr>
        <w:tc>
          <w:tcPr>
            <w:tcW w:w="9780" w:type="dxa"/>
            <w:shd w:val="clear" w:color="auto" w:fill="auto"/>
          </w:tcPr>
          <w:p w14:paraId="46588216" w14:textId="77777777" w:rsidR="00E561E0" w:rsidRPr="00172BAD" w:rsidRDefault="00E561E0" w:rsidP="00F159C5">
            <w:pPr>
              <w:pStyle w:val="Sinespaciado"/>
              <w:rPr>
                <w:rFonts w:ascii="Arial" w:eastAsia="Arial" w:hAnsi="Arial" w:cs="Arial"/>
                <w:color w:val="000000" w:themeColor="text1"/>
                <w:lang w:val="en-US"/>
              </w:rPr>
            </w:pPr>
            <w:r w:rsidRPr="00172BAD">
              <w:rPr>
                <w:rFonts w:ascii="Arial" w:eastAsia="Arial" w:hAnsi="Arial" w:cs="Arial"/>
                <w:color w:val="000000" w:themeColor="text1"/>
                <w:lang w:val="en-US"/>
              </w:rPr>
              <w:t>brainstorm main ideas about preferences and future plans.</w:t>
            </w:r>
          </w:p>
          <w:p w14:paraId="4C834F7F" w14:textId="77777777" w:rsidR="00E561E0" w:rsidRPr="00172BAD" w:rsidRDefault="00E561E0" w:rsidP="00F159C5">
            <w:pPr>
              <w:pStyle w:val="Sinespaciado"/>
              <w:rPr>
                <w:rFonts w:ascii="Arial" w:hAnsi="Arial" w:cs="Arial"/>
                <w:bCs/>
                <w:color w:val="000000" w:themeColor="text1"/>
                <w:lang w:val="en-US"/>
              </w:rPr>
            </w:pPr>
          </w:p>
        </w:tc>
        <w:tc>
          <w:tcPr>
            <w:tcW w:w="1411" w:type="dxa"/>
            <w:shd w:val="clear" w:color="auto" w:fill="auto"/>
          </w:tcPr>
          <w:p w14:paraId="648D9C3E" w14:textId="77777777" w:rsidR="00E561E0" w:rsidRPr="00C205AE" w:rsidRDefault="00E561E0" w:rsidP="00F159C5">
            <w:pPr>
              <w:pStyle w:val="Sinespaciado"/>
              <w:rPr>
                <w:i/>
                <w:lang w:val="en-US"/>
              </w:rPr>
            </w:pPr>
          </w:p>
        </w:tc>
        <w:tc>
          <w:tcPr>
            <w:tcW w:w="1837" w:type="dxa"/>
            <w:gridSpan w:val="2"/>
            <w:shd w:val="clear" w:color="auto" w:fill="auto"/>
          </w:tcPr>
          <w:p w14:paraId="27AFDFF3" w14:textId="77777777" w:rsidR="00E561E0" w:rsidRPr="00C205AE" w:rsidRDefault="00E561E0" w:rsidP="00F159C5">
            <w:pPr>
              <w:pStyle w:val="Sinespaciado"/>
              <w:rPr>
                <w:i/>
                <w:lang w:val="en-US"/>
              </w:rPr>
            </w:pPr>
          </w:p>
        </w:tc>
        <w:tc>
          <w:tcPr>
            <w:tcW w:w="1284" w:type="dxa"/>
            <w:shd w:val="clear" w:color="auto" w:fill="auto"/>
          </w:tcPr>
          <w:p w14:paraId="212F368F" w14:textId="77777777" w:rsidR="00E561E0" w:rsidRPr="00C205AE" w:rsidRDefault="00E561E0" w:rsidP="00F159C5">
            <w:pPr>
              <w:pStyle w:val="Sinespaciado"/>
              <w:rPr>
                <w:i/>
                <w:lang w:val="en-US"/>
              </w:rPr>
            </w:pPr>
          </w:p>
        </w:tc>
      </w:tr>
      <w:tr w:rsidR="00E561E0" w:rsidRPr="00C205AE" w14:paraId="6CE5780A" w14:textId="77777777" w:rsidTr="00F159C5">
        <w:trPr>
          <w:trHeight w:val="251"/>
          <w:jc w:val="center"/>
        </w:trPr>
        <w:tc>
          <w:tcPr>
            <w:tcW w:w="9780" w:type="dxa"/>
            <w:shd w:val="clear" w:color="auto" w:fill="auto"/>
          </w:tcPr>
          <w:p w14:paraId="3E0D1F98" w14:textId="77777777" w:rsidR="00E561E0" w:rsidRPr="00172BAD" w:rsidRDefault="00E561E0" w:rsidP="00F159C5">
            <w:pPr>
              <w:pStyle w:val="Sinespaciado"/>
              <w:rPr>
                <w:rFonts w:ascii="Arial" w:eastAsia="Arial" w:hAnsi="Arial" w:cs="Arial"/>
                <w:color w:val="000000" w:themeColor="text1"/>
                <w:lang w:val="en-US"/>
              </w:rPr>
            </w:pPr>
            <w:r w:rsidRPr="00172BAD">
              <w:rPr>
                <w:rFonts w:ascii="Arial" w:hAnsi="Arial" w:cs="Arial"/>
                <w:bCs/>
                <w:lang w:val="en-GB"/>
              </w:rPr>
              <w:t>speak with simple phrases and sentences to describe favorite hobbies and future plans for the weekend to a partner or friend.</w:t>
            </w:r>
          </w:p>
        </w:tc>
        <w:tc>
          <w:tcPr>
            <w:tcW w:w="1411" w:type="dxa"/>
            <w:shd w:val="clear" w:color="auto" w:fill="auto"/>
          </w:tcPr>
          <w:p w14:paraId="1881D261" w14:textId="77777777" w:rsidR="00E561E0" w:rsidRPr="00C205AE" w:rsidRDefault="00E561E0" w:rsidP="00F159C5">
            <w:pPr>
              <w:pStyle w:val="Sinespaciado"/>
              <w:rPr>
                <w:i/>
                <w:lang w:val="en-US"/>
              </w:rPr>
            </w:pPr>
          </w:p>
        </w:tc>
        <w:tc>
          <w:tcPr>
            <w:tcW w:w="1837" w:type="dxa"/>
            <w:gridSpan w:val="2"/>
            <w:shd w:val="clear" w:color="auto" w:fill="auto"/>
          </w:tcPr>
          <w:p w14:paraId="477083A4" w14:textId="77777777" w:rsidR="00E561E0" w:rsidRPr="00C205AE" w:rsidRDefault="00E561E0" w:rsidP="00F159C5">
            <w:pPr>
              <w:pStyle w:val="Sinespaciado"/>
              <w:rPr>
                <w:i/>
                <w:lang w:val="en-US"/>
              </w:rPr>
            </w:pPr>
          </w:p>
        </w:tc>
        <w:tc>
          <w:tcPr>
            <w:tcW w:w="1284" w:type="dxa"/>
            <w:shd w:val="clear" w:color="auto" w:fill="auto"/>
          </w:tcPr>
          <w:p w14:paraId="42771174" w14:textId="77777777" w:rsidR="00E561E0" w:rsidRPr="00C205AE" w:rsidRDefault="00E561E0" w:rsidP="00F159C5">
            <w:pPr>
              <w:pStyle w:val="Sinespaciado"/>
              <w:rPr>
                <w:i/>
                <w:lang w:val="en-US"/>
              </w:rPr>
            </w:pPr>
          </w:p>
        </w:tc>
      </w:tr>
      <w:tr w:rsidR="00E561E0" w:rsidRPr="00C205AE" w14:paraId="180751C7" w14:textId="77777777" w:rsidTr="00F159C5">
        <w:trPr>
          <w:trHeight w:val="251"/>
          <w:jc w:val="center"/>
        </w:trPr>
        <w:tc>
          <w:tcPr>
            <w:tcW w:w="9780" w:type="dxa"/>
            <w:shd w:val="clear" w:color="auto" w:fill="auto"/>
          </w:tcPr>
          <w:p w14:paraId="3A3AFCDD" w14:textId="77777777" w:rsidR="00E561E0" w:rsidRPr="00172BAD" w:rsidRDefault="00E561E0" w:rsidP="00F159C5">
            <w:pPr>
              <w:pStyle w:val="Sinespaciado"/>
              <w:rPr>
                <w:rFonts w:ascii="Arial" w:eastAsia="Arial" w:hAnsi="Arial" w:cs="Arial"/>
                <w:color w:val="000000" w:themeColor="text1"/>
                <w:lang w:val="en-US"/>
              </w:rPr>
            </w:pPr>
            <w:r w:rsidRPr="00172BAD">
              <w:rPr>
                <w:rFonts w:ascii="Arial" w:hAnsi="Arial" w:cs="Arial"/>
                <w:bCs/>
                <w:lang w:val="en-GB"/>
              </w:rPr>
              <w:t>talk about my favorite hobbies and future plans in a short presentation to family, friends and class.</w:t>
            </w:r>
          </w:p>
        </w:tc>
        <w:tc>
          <w:tcPr>
            <w:tcW w:w="1411" w:type="dxa"/>
            <w:shd w:val="clear" w:color="auto" w:fill="auto"/>
          </w:tcPr>
          <w:p w14:paraId="04036D0D" w14:textId="77777777" w:rsidR="00E561E0" w:rsidRPr="00C205AE" w:rsidRDefault="00E561E0" w:rsidP="00F159C5">
            <w:pPr>
              <w:pStyle w:val="Sinespaciado"/>
              <w:rPr>
                <w:i/>
                <w:lang w:val="en-US"/>
              </w:rPr>
            </w:pPr>
          </w:p>
        </w:tc>
        <w:tc>
          <w:tcPr>
            <w:tcW w:w="1837" w:type="dxa"/>
            <w:gridSpan w:val="2"/>
            <w:shd w:val="clear" w:color="auto" w:fill="auto"/>
          </w:tcPr>
          <w:p w14:paraId="127B3922" w14:textId="77777777" w:rsidR="00E561E0" w:rsidRPr="00C205AE" w:rsidRDefault="00E561E0" w:rsidP="00F159C5">
            <w:pPr>
              <w:pStyle w:val="Sinespaciado"/>
              <w:rPr>
                <w:i/>
                <w:lang w:val="en-US"/>
              </w:rPr>
            </w:pPr>
          </w:p>
        </w:tc>
        <w:tc>
          <w:tcPr>
            <w:tcW w:w="1284" w:type="dxa"/>
            <w:shd w:val="clear" w:color="auto" w:fill="auto"/>
          </w:tcPr>
          <w:p w14:paraId="1C4B83AD" w14:textId="77777777" w:rsidR="00E561E0" w:rsidRPr="00C205AE" w:rsidRDefault="00E561E0" w:rsidP="00F159C5">
            <w:pPr>
              <w:pStyle w:val="Sinespaciado"/>
              <w:rPr>
                <w:i/>
                <w:lang w:val="en-US"/>
              </w:rPr>
            </w:pPr>
          </w:p>
        </w:tc>
      </w:tr>
      <w:tr w:rsidR="00E561E0" w:rsidRPr="00C205AE" w14:paraId="47A7168B" w14:textId="77777777" w:rsidTr="00F159C5">
        <w:trPr>
          <w:trHeight w:val="251"/>
          <w:jc w:val="center"/>
        </w:trPr>
        <w:tc>
          <w:tcPr>
            <w:tcW w:w="9780" w:type="dxa"/>
            <w:shd w:val="clear" w:color="auto" w:fill="auto"/>
          </w:tcPr>
          <w:p w14:paraId="6BD8EF2B" w14:textId="77777777" w:rsidR="00E561E0" w:rsidRPr="00172BAD" w:rsidRDefault="00E561E0" w:rsidP="00F159C5">
            <w:pPr>
              <w:pStyle w:val="Sinespaciado"/>
              <w:rPr>
                <w:rFonts w:ascii="Arial" w:hAnsi="Arial" w:cs="Arial"/>
                <w:bCs/>
                <w:lang w:val="en-GB"/>
              </w:rPr>
            </w:pPr>
            <w:r w:rsidRPr="00172BAD">
              <w:rPr>
                <w:rFonts w:ascii="Arial" w:eastAsia="Arial" w:hAnsi="Arial" w:cs="Arial"/>
                <w:lang w:val="en-GB"/>
              </w:rPr>
              <w:t>brainstorm main ideas about preferences and future plans as a form of pre-writing.</w:t>
            </w:r>
          </w:p>
        </w:tc>
        <w:tc>
          <w:tcPr>
            <w:tcW w:w="1411" w:type="dxa"/>
            <w:shd w:val="clear" w:color="auto" w:fill="auto"/>
          </w:tcPr>
          <w:p w14:paraId="7C5C4771" w14:textId="77777777" w:rsidR="00E561E0" w:rsidRPr="00C205AE" w:rsidRDefault="00E561E0" w:rsidP="00F159C5">
            <w:pPr>
              <w:pStyle w:val="Sinespaciado"/>
              <w:rPr>
                <w:i/>
                <w:lang w:val="en-US"/>
              </w:rPr>
            </w:pPr>
          </w:p>
        </w:tc>
        <w:tc>
          <w:tcPr>
            <w:tcW w:w="1837" w:type="dxa"/>
            <w:gridSpan w:val="2"/>
            <w:shd w:val="clear" w:color="auto" w:fill="auto"/>
          </w:tcPr>
          <w:p w14:paraId="7B2DBFF2" w14:textId="77777777" w:rsidR="00E561E0" w:rsidRPr="00C205AE" w:rsidRDefault="00E561E0" w:rsidP="00F159C5">
            <w:pPr>
              <w:pStyle w:val="Sinespaciado"/>
              <w:rPr>
                <w:i/>
                <w:lang w:val="en-US"/>
              </w:rPr>
            </w:pPr>
          </w:p>
        </w:tc>
        <w:tc>
          <w:tcPr>
            <w:tcW w:w="1284" w:type="dxa"/>
            <w:shd w:val="clear" w:color="auto" w:fill="auto"/>
          </w:tcPr>
          <w:p w14:paraId="25299789" w14:textId="77777777" w:rsidR="00E561E0" w:rsidRPr="00C205AE" w:rsidRDefault="00E561E0" w:rsidP="00F159C5">
            <w:pPr>
              <w:pStyle w:val="Sinespaciado"/>
              <w:rPr>
                <w:i/>
                <w:lang w:val="en-US"/>
              </w:rPr>
            </w:pPr>
          </w:p>
        </w:tc>
      </w:tr>
      <w:tr w:rsidR="00E561E0" w:rsidRPr="002E3A47" w14:paraId="214AF168" w14:textId="77777777" w:rsidTr="00F159C5">
        <w:trPr>
          <w:trHeight w:val="251"/>
          <w:jc w:val="center"/>
        </w:trPr>
        <w:tc>
          <w:tcPr>
            <w:tcW w:w="9780" w:type="dxa"/>
            <w:shd w:val="clear" w:color="auto" w:fill="auto"/>
          </w:tcPr>
          <w:p w14:paraId="7018C00A" w14:textId="77777777" w:rsidR="00E561E0" w:rsidRPr="00172BAD" w:rsidRDefault="00E561E0" w:rsidP="00F159C5">
            <w:pPr>
              <w:pStyle w:val="Sinespaciado"/>
              <w:rPr>
                <w:rFonts w:ascii="Arial" w:eastAsia="Arial" w:hAnsi="Arial" w:cs="Arial"/>
                <w:color w:val="000000" w:themeColor="text1"/>
                <w:lang w:val="en-US"/>
              </w:rPr>
            </w:pPr>
            <w:r w:rsidRPr="00172BAD">
              <w:rPr>
                <w:rFonts w:ascii="Arial" w:eastAsia="Arial" w:hAnsi="Arial" w:cs="Arial"/>
                <w:color w:val="000000" w:themeColor="text1"/>
                <w:lang w:val="en-US"/>
              </w:rPr>
              <w:t>make an outline to organize the main ideas about preferences and future plans using phrases and simple sentences.</w:t>
            </w:r>
          </w:p>
          <w:p w14:paraId="008C2EE8" w14:textId="77777777" w:rsidR="00E561E0" w:rsidRPr="00172BAD" w:rsidRDefault="00E561E0" w:rsidP="00F159C5">
            <w:pPr>
              <w:pStyle w:val="Sinespaciado"/>
              <w:rPr>
                <w:rFonts w:ascii="Arial" w:hAnsi="Arial" w:cs="Arial"/>
                <w:bCs/>
                <w:color w:val="000000" w:themeColor="text1"/>
                <w:lang w:val="en-US"/>
              </w:rPr>
            </w:pPr>
          </w:p>
        </w:tc>
        <w:tc>
          <w:tcPr>
            <w:tcW w:w="1411" w:type="dxa"/>
            <w:shd w:val="clear" w:color="auto" w:fill="auto"/>
          </w:tcPr>
          <w:p w14:paraId="1CF023B8" w14:textId="77777777" w:rsidR="00E561E0" w:rsidRPr="002E3A47" w:rsidRDefault="00E561E0" w:rsidP="00F159C5">
            <w:pPr>
              <w:pStyle w:val="Sinespaciado"/>
              <w:rPr>
                <w:i/>
                <w:lang w:val="en-US"/>
              </w:rPr>
            </w:pPr>
          </w:p>
        </w:tc>
        <w:tc>
          <w:tcPr>
            <w:tcW w:w="1837" w:type="dxa"/>
            <w:gridSpan w:val="2"/>
            <w:shd w:val="clear" w:color="auto" w:fill="auto"/>
          </w:tcPr>
          <w:p w14:paraId="43970E7B" w14:textId="77777777" w:rsidR="00E561E0" w:rsidRPr="002E3A47" w:rsidRDefault="00E561E0" w:rsidP="00F159C5">
            <w:pPr>
              <w:pStyle w:val="Sinespaciado"/>
              <w:rPr>
                <w:i/>
                <w:lang w:val="en-US"/>
              </w:rPr>
            </w:pPr>
          </w:p>
        </w:tc>
        <w:tc>
          <w:tcPr>
            <w:tcW w:w="1284" w:type="dxa"/>
            <w:shd w:val="clear" w:color="auto" w:fill="auto"/>
          </w:tcPr>
          <w:p w14:paraId="1513525A" w14:textId="77777777" w:rsidR="00E561E0" w:rsidRPr="002E3A47" w:rsidRDefault="00E561E0" w:rsidP="00F159C5">
            <w:pPr>
              <w:pStyle w:val="Sinespaciado"/>
              <w:rPr>
                <w:i/>
                <w:lang w:val="en-US"/>
              </w:rPr>
            </w:pPr>
          </w:p>
        </w:tc>
      </w:tr>
      <w:tr w:rsidR="00E561E0" w:rsidRPr="002E3A47" w14:paraId="0E0FCE84" w14:textId="77777777" w:rsidTr="00F159C5">
        <w:trPr>
          <w:trHeight w:val="251"/>
          <w:jc w:val="center"/>
        </w:trPr>
        <w:tc>
          <w:tcPr>
            <w:tcW w:w="9780" w:type="dxa"/>
            <w:shd w:val="clear" w:color="auto" w:fill="auto"/>
          </w:tcPr>
          <w:p w14:paraId="531BEAC9" w14:textId="77777777" w:rsidR="00E561E0" w:rsidRPr="00172BAD" w:rsidRDefault="00E561E0" w:rsidP="00F159C5">
            <w:pPr>
              <w:pStyle w:val="Sinespaciado"/>
              <w:rPr>
                <w:rFonts w:ascii="Arial" w:eastAsia="Arial" w:hAnsi="Arial" w:cs="Arial"/>
                <w:color w:val="000000" w:themeColor="text1"/>
                <w:lang w:val="en-US"/>
              </w:rPr>
            </w:pPr>
            <w:r w:rsidRPr="00172BAD">
              <w:rPr>
                <w:rFonts w:ascii="Arial" w:eastAsia="Arial" w:hAnsi="Arial" w:cs="Arial"/>
                <w:color w:val="000000" w:themeColor="text1"/>
                <w:lang w:val="en-US"/>
              </w:rPr>
              <w:t xml:space="preserve"> make a draft of text by writing complete sentences for each main idea.</w:t>
            </w:r>
          </w:p>
          <w:p w14:paraId="710B1036" w14:textId="77777777" w:rsidR="00E561E0" w:rsidRPr="00172BAD" w:rsidRDefault="00E561E0" w:rsidP="00F159C5">
            <w:pPr>
              <w:pStyle w:val="Sinespaciado"/>
              <w:rPr>
                <w:rFonts w:ascii="Arial" w:hAnsi="Arial" w:cs="Arial"/>
                <w:color w:val="000000" w:themeColor="text1"/>
                <w:highlight w:val="white"/>
                <w:lang w:val="en-US"/>
              </w:rPr>
            </w:pPr>
          </w:p>
        </w:tc>
        <w:tc>
          <w:tcPr>
            <w:tcW w:w="1411" w:type="dxa"/>
            <w:shd w:val="clear" w:color="auto" w:fill="auto"/>
          </w:tcPr>
          <w:p w14:paraId="5079D6BC" w14:textId="77777777" w:rsidR="00E561E0" w:rsidRPr="002E3A47" w:rsidRDefault="00E561E0" w:rsidP="00F159C5">
            <w:pPr>
              <w:pStyle w:val="Sinespaciado"/>
              <w:rPr>
                <w:i/>
                <w:lang w:val="en-US"/>
              </w:rPr>
            </w:pPr>
          </w:p>
        </w:tc>
        <w:tc>
          <w:tcPr>
            <w:tcW w:w="1837" w:type="dxa"/>
            <w:gridSpan w:val="2"/>
            <w:shd w:val="clear" w:color="auto" w:fill="auto"/>
          </w:tcPr>
          <w:p w14:paraId="6D2FD285" w14:textId="77777777" w:rsidR="00E561E0" w:rsidRPr="002E3A47" w:rsidRDefault="00E561E0" w:rsidP="00F159C5">
            <w:pPr>
              <w:pStyle w:val="Sinespaciado"/>
              <w:rPr>
                <w:i/>
                <w:lang w:val="en-US"/>
              </w:rPr>
            </w:pPr>
          </w:p>
        </w:tc>
        <w:tc>
          <w:tcPr>
            <w:tcW w:w="1284" w:type="dxa"/>
            <w:shd w:val="clear" w:color="auto" w:fill="auto"/>
          </w:tcPr>
          <w:p w14:paraId="5EAC2B8E" w14:textId="77777777" w:rsidR="00E561E0" w:rsidRPr="002E3A47" w:rsidRDefault="00E561E0" w:rsidP="00F159C5">
            <w:pPr>
              <w:pStyle w:val="Sinespaciado"/>
              <w:rPr>
                <w:i/>
                <w:lang w:val="en-US"/>
              </w:rPr>
            </w:pPr>
          </w:p>
        </w:tc>
      </w:tr>
      <w:tr w:rsidR="00E561E0" w:rsidRPr="002E3A47" w14:paraId="15704854" w14:textId="77777777" w:rsidTr="00F159C5">
        <w:trPr>
          <w:trHeight w:val="251"/>
          <w:jc w:val="center"/>
        </w:trPr>
        <w:tc>
          <w:tcPr>
            <w:tcW w:w="9780" w:type="dxa"/>
            <w:shd w:val="clear" w:color="auto" w:fill="auto"/>
          </w:tcPr>
          <w:p w14:paraId="0F724EF6" w14:textId="77777777" w:rsidR="00E561E0" w:rsidRPr="00172BAD" w:rsidRDefault="00E561E0" w:rsidP="00F159C5">
            <w:pPr>
              <w:pStyle w:val="Sinespaciado"/>
              <w:rPr>
                <w:rFonts w:ascii="Arial" w:hAnsi="Arial" w:cs="Arial"/>
                <w:color w:val="000000" w:themeColor="text1"/>
                <w:lang w:val="en-US"/>
              </w:rPr>
            </w:pPr>
            <w:r w:rsidRPr="00172BAD">
              <w:rPr>
                <w:rFonts w:ascii="Arial" w:eastAsia="Arial" w:hAnsi="Arial" w:cs="Arial"/>
                <w:color w:val="000000" w:themeColor="text1"/>
                <w:lang w:val="en-US"/>
              </w:rPr>
              <w:t>edit a text by checking grammar, spelling, punctuation and capitalization to make sure it is well-written.</w:t>
            </w:r>
          </w:p>
        </w:tc>
        <w:tc>
          <w:tcPr>
            <w:tcW w:w="1411" w:type="dxa"/>
            <w:shd w:val="clear" w:color="auto" w:fill="auto"/>
          </w:tcPr>
          <w:p w14:paraId="2F4BDEE7" w14:textId="77777777" w:rsidR="00E561E0" w:rsidRPr="002E3A47" w:rsidRDefault="00E561E0" w:rsidP="00F159C5">
            <w:pPr>
              <w:pStyle w:val="Sinespaciado"/>
              <w:rPr>
                <w:i/>
                <w:lang w:val="en-US"/>
              </w:rPr>
            </w:pPr>
          </w:p>
        </w:tc>
        <w:tc>
          <w:tcPr>
            <w:tcW w:w="1837" w:type="dxa"/>
            <w:gridSpan w:val="2"/>
            <w:shd w:val="clear" w:color="auto" w:fill="auto"/>
          </w:tcPr>
          <w:p w14:paraId="0CB30BDA" w14:textId="77777777" w:rsidR="00E561E0" w:rsidRPr="002E3A47" w:rsidRDefault="00E561E0" w:rsidP="00F159C5">
            <w:pPr>
              <w:pStyle w:val="Sinespaciado"/>
              <w:rPr>
                <w:i/>
                <w:lang w:val="en-US"/>
              </w:rPr>
            </w:pPr>
          </w:p>
        </w:tc>
        <w:tc>
          <w:tcPr>
            <w:tcW w:w="1284" w:type="dxa"/>
            <w:shd w:val="clear" w:color="auto" w:fill="auto"/>
          </w:tcPr>
          <w:p w14:paraId="4BDA6C0F" w14:textId="77777777" w:rsidR="00E561E0" w:rsidRPr="002E3A47" w:rsidRDefault="00E561E0" w:rsidP="00F159C5">
            <w:pPr>
              <w:pStyle w:val="Sinespaciado"/>
              <w:rPr>
                <w:i/>
                <w:lang w:val="en-US"/>
              </w:rPr>
            </w:pPr>
          </w:p>
        </w:tc>
      </w:tr>
      <w:tr w:rsidR="00E561E0" w:rsidRPr="002E3A47" w14:paraId="2383A1C1" w14:textId="77777777" w:rsidTr="00F159C5">
        <w:trPr>
          <w:trHeight w:val="251"/>
          <w:jc w:val="center"/>
        </w:trPr>
        <w:tc>
          <w:tcPr>
            <w:tcW w:w="9780" w:type="dxa"/>
            <w:shd w:val="clear" w:color="auto" w:fill="auto"/>
          </w:tcPr>
          <w:p w14:paraId="0F937FEE" w14:textId="77777777" w:rsidR="00E561E0" w:rsidRPr="00BC6A36" w:rsidRDefault="00E561E0" w:rsidP="00F159C5">
            <w:pPr>
              <w:pStyle w:val="Sinespaciado"/>
              <w:rPr>
                <w:lang w:val="en-US"/>
              </w:rPr>
            </w:pPr>
            <w:r>
              <w:rPr>
                <w:lang w:val="en-US"/>
              </w:rPr>
              <w:t>brainstorm</w:t>
            </w:r>
            <w:r w:rsidRPr="00BC6A36">
              <w:rPr>
                <w:lang w:val="en-US"/>
              </w:rPr>
              <w:t xml:space="preserve"> phrases, expressions and information used for making invitations before writing.</w:t>
            </w:r>
          </w:p>
          <w:p w14:paraId="289F96E4" w14:textId="77777777" w:rsidR="00E561E0" w:rsidRPr="00BC6A36" w:rsidRDefault="00E561E0" w:rsidP="00F159C5">
            <w:pPr>
              <w:pStyle w:val="Sinespaciado"/>
              <w:rPr>
                <w:lang w:val="en-US"/>
              </w:rPr>
            </w:pPr>
          </w:p>
        </w:tc>
        <w:tc>
          <w:tcPr>
            <w:tcW w:w="1411" w:type="dxa"/>
            <w:shd w:val="clear" w:color="auto" w:fill="auto"/>
          </w:tcPr>
          <w:p w14:paraId="0D6C82F8" w14:textId="77777777" w:rsidR="00E561E0" w:rsidRPr="002E3A47" w:rsidRDefault="00E561E0" w:rsidP="00F159C5">
            <w:pPr>
              <w:pStyle w:val="Sinespaciado"/>
              <w:rPr>
                <w:i/>
                <w:lang w:val="en-US"/>
              </w:rPr>
            </w:pPr>
          </w:p>
        </w:tc>
        <w:tc>
          <w:tcPr>
            <w:tcW w:w="1837" w:type="dxa"/>
            <w:gridSpan w:val="2"/>
            <w:shd w:val="clear" w:color="auto" w:fill="auto"/>
          </w:tcPr>
          <w:p w14:paraId="16E92B47" w14:textId="77777777" w:rsidR="00E561E0" w:rsidRPr="002E3A47" w:rsidRDefault="00E561E0" w:rsidP="00F159C5">
            <w:pPr>
              <w:pStyle w:val="Sinespaciado"/>
              <w:rPr>
                <w:i/>
                <w:lang w:val="en-US"/>
              </w:rPr>
            </w:pPr>
          </w:p>
        </w:tc>
        <w:tc>
          <w:tcPr>
            <w:tcW w:w="1284" w:type="dxa"/>
            <w:shd w:val="clear" w:color="auto" w:fill="auto"/>
          </w:tcPr>
          <w:p w14:paraId="0A2E0BB4" w14:textId="77777777" w:rsidR="00E561E0" w:rsidRPr="002E3A47" w:rsidRDefault="00E561E0" w:rsidP="00F159C5">
            <w:pPr>
              <w:pStyle w:val="Sinespaciado"/>
              <w:rPr>
                <w:i/>
                <w:lang w:val="en-US"/>
              </w:rPr>
            </w:pPr>
          </w:p>
        </w:tc>
      </w:tr>
      <w:tr w:rsidR="00E561E0" w:rsidRPr="002E3A47" w14:paraId="69B7DC12" w14:textId="77777777" w:rsidTr="00F159C5">
        <w:trPr>
          <w:trHeight w:val="251"/>
          <w:jc w:val="center"/>
        </w:trPr>
        <w:tc>
          <w:tcPr>
            <w:tcW w:w="9780" w:type="dxa"/>
            <w:shd w:val="clear" w:color="auto" w:fill="auto"/>
          </w:tcPr>
          <w:p w14:paraId="0BE126C8" w14:textId="77777777" w:rsidR="00E561E0" w:rsidRPr="00BC6A36" w:rsidRDefault="00E561E0" w:rsidP="00F159C5">
            <w:pPr>
              <w:pStyle w:val="Sinespaciado"/>
              <w:rPr>
                <w:lang w:val="en-US"/>
              </w:rPr>
            </w:pPr>
            <w:r>
              <w:rPr>
                <w:lang w:val="en-US"/>
              </w:rPr>
              <w:t>create</w:t>
            </w:r>
            <w:r w:rsidRPr="00BC6A36">
              <w:rPr>
                <w:lang w:val="en-US"/>
              </w:rPr>
              <w:t xml:space="preserve"> a draft of an invitation following a pattern given by the teacher or searched on the web.</w:t>
            </w:r>
          </w:p>
          <w:p w14:paraId="57998CF0" w14:textId="77777777" w:rsidR="00E561E0" w:rsidRPr="00BC6A36" w:rsidRDefault="00E561E0" w:rsidP="00F159C5">
            <w:pPr>
              <w:pStyle w:val="Sinespaciado"/>
              <w:rPr>
                <w:lang w:val="en-US"/>
              </w:rPr>
            </w:pPr>
          </w:p>
        </w:tc>
        <w:tc>
          <w:tcPr>
            <w:tcW w:w="1411" w:type="dxa"/>
            <w:shd w:val="clear" w:color="auto" w:fill="auto"/>
          </w:tcPr>
          <w:p w14:paraId="38C0BB90" w14:textId="77777777" w:rsidR="00E561E0" w:rsidRPr="002E3A47" w:rsidRDefault="00E561E0" w:rsidP="00F159C5">
            <w:pPr>
              <w:pStyle w:val="Sinespaciado"/>
              <w:rPr>
                <w:i/>
                <w:lang w:val="en-US"/>
              </w:rPr>
            </w:pPr>
          </w:p>
        </w:tc>
        <w:tc>
          <w:tcPr>
            <w:tcW w:w="1837" w:type="dxa"/>
            <w:gridSpan w:val="2"/>
            <w:shd w:val="clear" w:color="auto" w:fill="auto"/>
          </w:tcPr>
          <w:p w14:paraId="54E85E20" w14:textId="77777777" w:rsidR="00E561E0" w:rsidRPr="002E3A47" w:rsidRDefault="00E561E0" w:rsidP="00F159C5">
            <w:pPr>
              <w:pStyle w:val="Sinespaciado"/>
              <w:rPr>
                <w:i/>
                <w:lang w:val="en-US"/>
              </w:rPr>
            </w:pPr>
          </w:p>
        </w:tc>
        <w:tc>
          <w:tcPr>
            <w:tcW w:w="1284" w:type="dxa"/>
            <w:shd w:val="clear" w:color="auto" w:fill="auto"/>
          </w:tcPr>
          <w:p w14:paraId="716FD128" w14:textId="77777777" w:rsidR="00E561E0" w:rsidRPr="002E3A47" w:rsidRDefault="00E561E0" w:rsidP="00F159C5">
            <w:pPr>
              <w:pStyle w:val="Sinespaciado"/>
              <w:rPr>
                <w:i/>
                <w:lang w:val="en-US"/>
              </w:rPr>
            </w:pPr>
          </w:p>
        </w:tc>
      </w:tr>
      <w:tr w:rsidR="00E561E0" w:rsidRPr="002E3A47" w14:paraId="4BD97323" w14:textId="77777777" w:rsidTr="00F159C5">
        <w:trPr>
          <w:trHeight w:val="251"/>
          <w:jc w:val="center"/>
        </w:trPr>
        <w:tc>
          <w:tcPr>
            <w:tcW w:w="9780" w:type="dxa"/>
            <w:shd w:val="clear" w:color="auto" w:fill="auto"/>
          </w:tcPr>
          <w:p w14:paraId="4D829826" w14:textId="77777777" w:rsidR="00E561E0" w:rsidRDefault="00E561E0" w:rsidP="00F159C5">
            <w:pPr>
              <w:pStyle w:val="Sinespaciado"/>
              <w:rPr>
                <w:rFonts w:eastAsia="Times New Roman"/>
                <w:bCs/>
                <w:lang w:val="en-US" w:eastAsia="es-CR"/>
              </w:rPr>
            </w:pPr>
            <w:r>
              <w:rPr>
                <w:rFonts w:eastAsia="Times New Roman"/>
                <w:bCs/>
                <w:lang w:val="en-US" w:eastAsia="es-CR"/>
              </w:rPr>
              <w:t xml:space="preserve">Edit </w:t>
            </w:r>
            <w:r w:rsidRPr="00C80C08">
              <w:rPr>
                <w:rFonts w:eastAsia="Times New Roman"/>
                <w:bCs/>
                <w:lang w:val="en-US" w:eastAsia="es-CR"/>
              </w:rPr>
              <w:t>the invitation by checking grammar</w:t>
            </w:r>
            <w:r w:rsidRPr="00BC6A36">
              <w:rPr>
                <w:lang w:val="en-US"/>
              </w:rPr>
              <w:t xml:space="preserve">, spelling, punctuation and capitalization </w:t>
            </w:r>
            <w:r w:rsidRPr="00C80C08">
              <w:rPr>
                <w:rFonts w:eastAsia="Times New Roman"/>
                <w:bCs/>
                <w:lang w:val="en-US" w:eastAsia="es-CR"/>
              </w:rPr>
              <w:t>before turning it in.</w:t>
            </w:r>
          </w:p>
          <w:p w14:paraId="2613BC14" w14:textId="77777777" w:rsidR="00E561E0" w:rsidRPr="00BC6A36" w:rsidRDefault="00E561E0" w:rsidP="00F159C5">
            <w:pPr>
              <w:pStyle w:val="Sinespaciado"/>
              <w:rPr>
                <w:rFonts w:eastAsia="Times New Roman"/>
                <w:b/>
                <w:lang w:val="en-US" w:eastAsia="es-CR"/>
              </w:rPr>
            </w:pPr>
          </w:p>
        </w:tc>
        <w:tc>
          <w:tcPr>
            <w:tcW w:w="1411" w:type="dxa"/>
            <w:shd w:val="clear" w:color="auto" w:fill="auto"/>
          </w:tcPr>
          <w:p w14:paraId="5E230FAC" w14:textId="77777777" w:rsidR="00E561E0" w:rsidRPr="002E3A47" w:rsidRDefault="00E561E0" w:rsidP="00F159C5">
            <w:pPr>
              <w:pStyle w:val="Sinespaciado"/>
              <w:rPr>
                <w:i/>
                <w:lang w:val="en-US"/>
              </w:rPr>
            </w:pPr>
          </w:p>
        </w:tc>
        <w:tc>
          <w:tcPr>
            <w:tcW w:w="1837" w:type="dxa"/>
            <w:gridSpan w:val="2"/>
            <w:shd w:val="clear" w:color="auto" w:fill="auto"/>
          </w:tcPr>
          <w:p w14:paraId="021D3379" w14:textId="77777777" w:rsidR="00E561E0" w:rsidRPr="002E3A47" w:rsidRDefault="00E561E0" w:rsidP="00F159C5">
            <w:pPr>
              <w:pStyle w:val="Sinespaciado"/>
              <w:rPr>
                <w:i/>
                <w:lang w:val="en-US"/>
              </w:rPr>
            </w:pPr>
          </w:p>
        </w:tc>
        <w:tc>
          <w:tcPr>
            <w:tcW w:w="1284" w:type="dxa"/>
            <w:shd w:val="clear" w:color="auto" w:fill="auto"/>
          </w:tcPr>
          <w:p w14:paraId="354C5158" w14:textId="77777777" w:rsidR="00E561E0" w:rsidRPr="002E3A47" w:rsidRDefault="00E561E0" w:rsidP="00F159C5">
            <w:pPr>
              <w:pStyle w:val="Sinespaciado"/>
              <w:rPr>
                <w:i/>
                <w:lang w:val="en-US"/>
              </w:rPr>
            </w:pPr>
          </w:p>
        </w:tc>
      </w:tr>
    </w:tbl>
    <w:p w14:paraId="047D8A64" w14:textId="77777777" w:rsidR="00E561E0" w:rsidRDefault="00E561E0" w:rsidP="004E0A88">
      <w:pPr>
        <w:spacing w:after="160" w:line="259" w:lineRule="auto"/>
      </w:pPr>
    </w:p>
    <w:p w14:paraId="5A47C4A3" w14:textId="77777777" w:rsidR="004E0A88" w:rsidRDefault="004E0A88" w:rsidP="004E0A88"/>
    <w:p w14:paraId="0E4F84DF" w14:textId="77777777" w:rsidR="004E0A88" w:rsidRDefault="004E0A88" w:rsidP="004E0A88"/>
    <w:p w14:paraId="1BA928D2" w14:textId="77777777" w:rsidR="004E0A88" w:rsidRDefault="004E0A88" w:rsidP="004E0A88"/>
    <w:p w14:paraId="438FB08B" w14:textId="77777777" w:rsidR="004E0A88" w:rsidRDefault="004E0A88" w:rsidP="004E0A88"/>
    <w:p w14:paraId="755735AF" w14:textId="77777777" w:rsidR="001A63BC" w:rsidRDefault="001A63BC" w:rsidP="001A63BC">
      <w:pPr>
        <w:jc w:val="center"/>
        <w:rPr>
          <w:rFonts w:ascii="Century Gothic" w:eastAsia="Century Gothic" w:hAnsi="Century Gothic" w:cs="Century Gothic"/>
          <w:b/>
          <w:bCs/>
          <w:sz w:val="36"/>
          <w:szCs w:val="36"/>
        </w:rPr>
      </w:pPr>
      <w:r w:rsidRPr="4B34B840">
        <w:rPr>
          <w:rFonts w:ascii="Century Gothic" w:eastAsia="Century Gothic" w:hAnsi="Century Gothic" w:cs="Century Gothic"/>
          <w:b/>
          <w:bCs/>
          <w:sz w:val="36"/>
          <w:szCs w:val="36"/>
        </w:rPr>
        <w:lastRenderedPageBreak/>
        <w:t>Annex 1. Future</w:t>
      </w:r>
    </w:p>
    <w:p w14:paraId="2DB38066" w14:textId="77777777" w:rsidR="001A63BC" w:rsidRDefault="001A63BC" w:rsidP="001A63BC">
      <w:pPr>
        <w:jc w:val="both"/>
        <w:rPr>
          <w:rFonts w:ascii="Century Gothic" w:eastAsia="Century Gothic" w:hAnsi="Century Gothic" w:cs="Century Gothic"/>
          <w:b/>
          <w:bCs/>
        </w:rPr>
      </w:pPr>
    </w:p>
    <w:p w14:paraId="5A518C6A" w14:textId="77777777" w:rsidR="001A63BC" w:rsidRDefault="001A63BC" w:rsidP="001A63BC">
      <w:pPr>
        <w:jc w:val="both"/>
        <w:rPr>
          <w:rFonts w:ascii="Century Gothic" w:eastAsia="Century Gothic" w:hAnsi="Century Gothic" w:cs="Century Gothic"/>
          <w:b/>
          <w:bCs/>
        </w:rPr>
      </w:pPr>
      <w:r w:rsidRPr="4B34B840">
        <w:rPr>
          <w:rFonts w:ascii="Century Gothic" w:eastAsia="Century Gothic" w:hAnsi="Century Gothic" w:cs="Century Gothic"/>
          <w:b/>
          <w:bCs/>
        </w:rPr>
        <w:t xml:space="preserve"> </w:t>
      </w:r>
    </w:p>
    <w:tbl>
      <w:tblPr>
        <w:tblStyle w:val="Tablaconcuadrcula"/>
        <w:tblW w:w="13005" w:type="dxa"/>
        <w:tblLayout w:type="fixed"/>
        <w:tblLook w:val="06A0" w:firstRow="1" w:lastRow="0" w:firstColumn="1" w:lastColumn="0" w:noHBand="1" w:noVBand="1"/>
        <w:tblCaption w:val="Tabla con ejemplos del uso del futuro"/>
        <w:tblDescription w:val="Tabla con ejemplos de oraciones en futuro con will y going to."/>
      </w:tblPr>
      <w:tblGrid>
        <w:gridCol w:w="13005"/>
      </w:tblGrid>
      <w:tr w:rsidR="001A63BC" w14:paraId="1DE3098B" w14:textId="77777777" w:rsidTr="00F159C5">
        <w:tc>
          <w:tcPr>
            <w:tcW w:w="13005" w:type="dxa"/>
          </w:tcPr>
          <w:p w14:paraId="0584A3AA" w14:textId="77777777" w:rsidR="001A63BC" w:rsidRPr="00FB1B71" w:rsidRDefault="001A63BC" w:rsidP="00F159C5">
            <w:pPr>
              <w:jc w:val="center"/>
              <w:rPr>
                <w:rFonts w:ascii="Arial" w:eastAsia="Century Gothic" w:hAnsi="Arial" w:cs="Arial"/>
                <w:b/>
                <w:bCs/>
              </w:rPr>
            </w:pPr>
            <w:r w:rsidRPr="00FB1B71">
              <w:rPr>
                <w:rFonts w:ascii="Arial" w:eastAsia="Century Gothic" w:hAnsi="Arial" w:cs="Arial"/>
                <w:b/>
                <w:bCs/>
              </w:rPr>
              <w:t>Remember that for writing sentences in future tense, you will use:</w:t>
            </w:r>
          </w:p>
          <w:p w14:paraId="4C876C7A" w14:textId="77777777" w:rsidR="001A63BC" w:rsidRPr="0004585D" w:rsidRDefault="001A63BC" w:rsidP="00F159C5">
            <w:pPr>
              <w:jc w:val="center"/>
              <w:rPr>
                <w:rFonts w:ascii="Arial" w:eastAsia="Century Gothic" w:hAnsi="Arial" w:cs="Arial"/>
                <w:b/>
                <w:bCs/>
                <w:u w:val="single"/>
              </w:rPr>
            </w:pPr>
            <w:r w:rsidRPr="0004585D">
              <w:rPr>
                <w:rFonts w:ascii="Arial" w:eastAsia="Century Gothic" w:hAnsi="Arial" w:cs="Arial"/>
                <w:b/>
                <w:bCs/>
                <w:u w:val="single"/>
              </w:rPr>
              <w:t>FUTURE TENSE SENTENCES</w:t>
            </w:r>
          </w:p>
          <w:p w14:paraId="0259553F" w14:textId="77777777" w:rsidR="001A63BC" w:rsidRPr="00FB1B71" w:rsidRDefault="001A63BC" w:rsidP="00F159C5">
            <w:pPr>
              <w:spacing w:line="257" w:lineRule="auto"/>
              <w:jc w:val="center"/>
              <w:rPr>
                <w:rFonts w:ascii="Arial" w:eastAsia="Century Gothic" w:hAnsi="Arial" w:cs="Arial"/>
                <w:b/>
                <w:bCs/>
                <w:i/>
                <w:iCs/>
                <w:color w:val="385623" w:themeColor="accent6" w:themeShade="80"/>
              </w:rPr>
            </w:pPr>
            <w:r w:rsidRPr="00FB1B71">
              <w:rPr>
                <w:rFonts w:ascii="Arial" w:eastAsia="Century Gothic" w:hAnsi="Arial" w:cs="Arial"/>
                <w:b/>
                <w:bCs/>
                <w:i/>
                <w:iCs/>
                <w:color w:val="385623" w:themeColor="accent6" w:themeShade="80"/>
              </w:rPr>
              <w:t xml:space="preserve">Will  </w:t>
            </w:r>
            <w:r w:rsidRPr="00FB1B71">
              <w:rPr>
                <w:rFonts w:ascii="Arial" w:eastAsia="Century Gothic" w:hAnsi="Arial" w:cs="Arial"/>
                <w:b/>
                <w:bCs/>
              </w:rPr>
              <w:t xml:space="preserve">                           or                              </w:t>
            </w:r>
            <w:r w:rsidRPr="00FB1B71">
              <w:rPr>
                <w:rFonts w:ascii="Arial" w:eastAsia="Century Gothic" w:hAnsi="Arial" w:cs="Arial"/>
                <w:b/>
                <w:bCs/>
                <w:i/>
                <w:iCs/>
                <w:color w:val="385623" w:themeColor="accent6" w:themeShade="80"/>
              </w:rPr>
              <w:t>am + going to</w:t>
            </w:r>
          </w:p>
          <w:p w14:paraId="38280BF5" w14:textId="77777777" w:rsidR="001A63BC" w:rsidRPr="00FB1B71" w:rsidRDefault="001A63BC" w:rsidP="00F159C5">
            <w:pPr>
              <w:spacing w:line="257" w:lineRule="auto"/>
              <w:jc w:val="center"/>
              <w:rPr>
                <w:rFonts w:ascii="Arial" w:eastAsia="Century Gothic" w:hAnsi="Arial" w:cs="Arial"/>
                <w:b/>
                <w:bCs/>
                <w:i/>
                <w:iCs/>
                <w:color w:val="385623" w:themeColor="accent6" w:themeShade="80"/>
              </w:rPr>
            </w:pPr>
            <w:r w:rsidRPr="00FB1B71">
              <w:rPr>
                <w:rFonts w:ascii="Arial" w:eastAsia="Century Gothic" w:hAnsi="Arial" w:cs="Arial"/>
                <w:b/>
                <w:bCs/>
                <w:i/>
                <w:iCs/>
                <w:color w:val="385623" w:themeColor="accent6" w:themeShade="80"/>
              </w:rPr>
              <w:t xml:space="preserve">                                                              is + going to</w:t>
            </w:r>
          </w:p>
          <w:p w14:paraId="735F8713" w14:textId="77777777" w:rsidR="001A63BC" w:rsidRPr="00FB1B71" w:rsidRDefault="001A63BC" w:rsidP="00F159C5">
            <w:pPr>
              <w:spacing w:line="257" w:lineRule="auto"/>
              <w:jc w:val="center"/>
              <w:rPr>
                <w:rFonts w:ascii="Arial" w:eastAsia="Century Gothic" w:hAnsi="Arial" w:cs="Arial"/>
                <w:b/>
                <w:bCs/>
                <w:i/>
                <w:iCs/>
                <w:color w:val="385623" w:themeColor="accent6" w:themeShade="80"/>
              </w:rPr>
            </w:pPr>
            <w:r w:rsidRPr="00FB1B71">
              <w:rPr>
                <w:rFonts w:ascii="Arial" w:eastAsia="Century Gothic" w:hAnsi="Arial" w:cs="Arial"/>
                <w:b/>
                <w:bCs/>
                <w:i/>
                <w:iCs/>
                <w:color w:val="385623" w:themeColor="accent6" w:themeShade="80"/>
              </w:rPr>
              <w:t xml:space="preserve">                                                                 are + going to</w:t>
            </w:r>
          </w:p>
          <w:p w14:paraId="32CDE947" w14:textId="77777777" w:rsidR="001A63BC" w:rsidRPr="00FB1B71" w:rsidRDefault="001A63BC" w:rsidP="00F159C5">
            <w:pPr>
              <w:spacing w:line="257" w:lineRule="auto"/>
              <w:jc w:val="center"/>
              <w:rPr>
                <w:rFonts w:ascii="Arial" w:eastAsia="Century Gothic" w:hAnsi="Arial" w:cs="Arial"/>
                <w:b/>
                <w:bCs/>
                <w:i/>
                <w:iCs/>
                <w:color w:val="385623" w:themeColor="accent6" w:themeShade="80"/>
              </w:rPr>
            </w:pPr>
          </w:p>
          <w:p w14:paraId="207B088F" w14:textId="77777777" w:rsidR="001A63BC" w:rsidRPr="00FB1B71" w:rsidRDefault="001A63BC" w:rsidP="00F159C5">
            <w:pPr>
              <w:spacing w:line="257" w:lineRule="auto"/>
              <w:rPr>
                <w:rFonts w:ascii="Arial" w:eastAsia="Century Gothic" w:hAnsi="Arial" w:cs="Arial"/>
                <w:b/>
                <w:bCs/>
              </w:rPr>
            </w:pPr>
            <w:r w:rsidRPr="00FB1B71">
              <w:rPr>
                <w:rFonts w:ascii="Arial" w:eastAsia="Century Gothic" w:hAnsi="Arial" w:cs="Arial"/>
                <w:b/>
                <w:bCs/>
              </w:rPr>
              <w:t xml:space="preserve">     Examples: </w:t>
            </w:r>
          </w:p>
          <w:p w14:paraId="2B041F88" w14:textId="77777777" w:rsidR="001A63BC" w:rsidRPr="00FB1B71" w:rsidRDefault="001A63BC" w:rsidP="00F159C5">
            <w:pPr>
              <w:spacing w:line="257" w:lineRule="auto"/>
              <w:rPr>
                <w:rFonts w:ascii="Arial" w:eastAsia="Century Gothic" w:hAnsi="Arial" w:cs="Arial"/>
                <w:b/>
                <w:bCs/>
              </w:rPr>
            </w:pPr>
            <w:r w:rsidRPr="00FB1B71">
              <w:rPr>
                <w:rFonts w:ascii="Arial" w:eastAsia="Century Gothic" w:hAnsi="Arial" w:cs="Arial"/>
                <w:b/>
                <w:bCs/>
              </w:rPr>
              <w:t>I will sing karaoke in my birthday party.</w:t>
            </w:r>
          </w:p>
          <w:p w14:paraId="583A661E" w14:textId="77777777" w:rsidR="001A63BC" w:rsidRPr="00FB1B71" w:rsidRDefault="001A63BC" w:rsidP="00F159C5">
            <w:pPr>
              <w:spacing w:line="257" w:lineRule="auto"/>
              <w:rPr>
                <w:rFonts w:ascii="Arial" w:eastAsia="Century Gothic" w:hAnsi="Arial" w:cs="Arial"/>
                <w:b/>
                <w:bCs/>
              </w:rPr>
            </w:pPr>
            <w:r w:rsidRPr="00FB1B71">
              <w:rPr>
                <w:rFonts w:ascii="Arial" w:eastAsia="Century Gothic" w:hAnsi="Arial" w:cs="Arial"/>
                <w:b/>
                <w:bCs/>
              </w:rPr>
              <w:t>She will eat ice cream with her friends.</w:t>
            </w:r>
          </w:p>
          <w:p w14:paraId="536C7233" w14:textId="77777777" w:rsidR="001A63BC" w:rsidRPr="00FB1B71" w:rsidRDefault="001A63BC" w:rsidP="00F159C5">
            <w:pPr>
              <w:spacing w:line="257" w:lineRule="auto"/>
              <w:rPr>
                <w:rFonts w:ascii="Arial" w:eastAsia="Century Gothic" w:hAnsi="Arial" w:cs="Arial"/>
                <w:b/>
                <w:bCs/>
              </w:rPr>
            </w:pPr>
            <w:r w:rsidRPr="00FB1B71">
              <w:rPr>
                <w:rFonts w:ascii="Arial" w:eastAsia="Century Gothic" w:hAnsi="Arial" w:cs="Arial"/>
                <w:b/>
                <w:bCs/>
              </w:rPr>
              <w:t>I am going to play soccer with Mike.</w:t>
            </w:r>
          </w:p>
          <w:p w14:paraId="0265FE8D" w14:textId="77777777" w:rsidR="001A63BC" w:rsidRDefault="001A63BC" w:rsidP="00F159C5">
            <w:pPr>
              <w:spacing w:line="257" w:lineRule="auto"/>
              <w:rPr>
                <w:rFonts w:ascii="Century Gothic" w:eastAsia="Century Gothic" w:hAnsi="Century Gothic" w:cs="Century Gothic"/>
                <w:b/>
                <w:bCs/>
                <w:color w:val="385623" w:themeColor="accent6" w:themeShade="80"/>
                <w:sz w:val="24"/>
                <w:szCs w:val="24"/>
              </w:rPr>
            </w:pPr>
            <w:r w:rsidRPr="00FB1B71">
              <w:rPr>
                <w:rFonts w:ascii="Arial" w:eastAsia="Century Gothic" w:hAnsi="Arial" w:cs="Arial"/>
                <w:b/>
                <w:bCs/>
              </w:rPr>
              <w:t>Scott is going to ride his skateboarding in the park.</w:t>
            </w:r>
          </w:p>
        </w:tc>
      </w:tr>
    </w:tbl>
    <w:p w14:paraId="29F1D452" w14:textId="77777777" w:rsidR="001A63BC" w:rsidRDefault="001A63BC" w:rsidP="001A63BC">
      <w:pPr>
        <w:jc w:val="both"/>
        <w:rPr>
          <w:rFonts w:ascii="Century Gothic" w:eastAsia="Century Gothic" w:hAnsi="Century Gothic" w:cs="Century Gothic"/>
          <w:b/>
          <w:bCs/>
        </w:rPr>
      </w:pPr>
      <w:r w:rsidRPr="4B34B840">
        <w:rPr>
          <w:rFonts w:ascii="Century Gothic" w:eastAsia="Century Gothic" w:hAnsi="Century Gothic" w:cs="Century Gothic"/>
          <w:b/>
          <w:bCs/>
        </w:rPr>
        <w:t xml:space="preserve"> </w:t>
      </w:r>
    </w:p>
    <w:p w14:paraId="3D6B0875" w14:textId="77777777" w:rsidR="001A63BC" w:rsidRDefault="001A63BC" w:rsidP="001A63BC">
      <w:pPr>
        <w:jc w:val="both"/>
        <w:rPr>
          <w:rFonts w:ascii="Century Gothic" w:eastAsia="Century Gothic" w:hAnsi="Century Gothic" w:cs="Century Gothic"/>
          <w:b/>
          <w:bCs/>
        </w:rPr>
      </w:pPr>
    </w:p>
    <w:p w14:paraId="4E3052F6" w14:textId="77777777" w:rsidR="001A63BC" w:rsidRDefault="001A63BC" w:rsidP="001A63BC">
      <w:pPr>
        <w:jc w:val="both"/>
        <w:rPr>
          <w:rFonts w:ascii="Century Gothic" w:eastAsia="Century Gothic" w:hAnsi="Century Gothic" w:cs="Century Gothic"/>
          <w:b/>
          <w:bCs/>
        </w:rPr>
      </w:pPr>
    </w:p>
    <w:p w14:paraId="2EEB74C5" w14:textId="77777777" w:rsidR="001A63BC" w:rsidRDefault="001A63BC" w:rsidP="001A63BC">
      <w:pPr>
        <w:jc w:val="center"/>
        <w:rPr>
          <w:rFonts w:ascii="Century Gothic" w:eastAsia="Century Gothic" w:hAnsi="Century Gothic" w:cs="Century Gothic"/>
          <w:b/>
          <w:bCs/>
          <w:sz w:val="36"/>
          <w:szCs w:val="36"/>
        </w:rPr>
      </w:pPr>
      <w:r>
        <w:rPr>
          <w:rFonts w:ascii="Century Gothic" w:eastAsia="Century Gothic" w:hAnsi="Century Gothic" w:cs="Century Gothic"/>
          <w:b/>
          <w:bCs/>
          <w:sz w:val="36"/>
          <w:szCs w:val="36"/>
        </w:rPr>
        <w:lastRenderedPageBreak/>
        <w:t>Annex 2</w:t>
      </w:r>
      <w:r w:rsidRPr="4B34B840">
        <w:rPr>
          <w:rFonts w:ascii="Century Gothic" w:eastAsia="Century Gothic" w:hAnsi="Century Gothic" w:cs="Century Gothic"/>
          <w:b/>
          <w:bCs/>
          <w:sz w:val="36"/>
          <w:szCs w:val="36"/>
        </w:rPr>
        <w:t>. Future</w:t>
      </w:r>
    </w:p>
    <w:tbl>
      <w:tblPr>
        <w:tblStyle w:val="Tablaconcuadrcula"/>
        <w:tblW w:w="0" w:type="auto"/>
        <w:tblLayout w:type="fixed"/>
        <w:tblLook w:val="04A0" w:firstRow="1" w:lastRow="0" w:firstColumn="1" w:lastColumn="0" w:noHBand="0" w:noVBand="1"/>
        <w:tblCaption w:val="Tabla con Práctica #1"/>
        <w:tblDescription w:val="Tabla con práctica de futuro usando will."/>
      </w:tblPr>
      <w:tblGrid>
        <w:gridCol w:w="8835"/>
      </w:tblGrid>
      <w:tr w:rsidR="001A63BC" w14:paraId="790376A2" w14:textId="77777777" w:rsidTr="00F159C5">
        <w:tc>
          <w:tcPr>
            <w:tcW w:w="8835" w:type="dxa"/>
            <w:tcBorders>
              <w:top w:val="single" w:sz="8" w:space="0" w:color="auto"/>
              <w:left w:val="single" w:sz="8" w:space="0" w:color="auto"/>
              <w:bottom w:val="single" w:sz="8" w:space="0" w:color="auto"/>
              <w:right w:val="single" w:sz="8" w:space="0" w:color="auto"/>
            </w:tcBorders>
          </w:tcPr>
          <w:p w14:paraId="19EB7566" w14:textId="77777777" w:rsidR="001A63BC" w:rsidRDefault="001A63BC" w:rsidP="00F159C5">
            <w:pPr>
              <w:jc w:val="center"/>
              <w:rPr>
                <w:rFonts w:ascii="Century Gothic" w:eastAsia="Century Gothic" w:hAnsi="Century Gothic" w:cs="Century Gothic"/>
                <w:b/>
                <w:bCs/>
                <w:sz w:val="24"/>
                <w:szCs w:val="24"/>
              </w:rPr>
            </w:pPr>
            <w:r w:rsidRPr="4B34B840">
              <w:rPr>
                <w:rFonts w:ascii="Century Gothic" w:eastAsia="Century Gothic" w:hAnsi="Century Gothic" w:cs="Century Gothic"/>
                <w:b/>
                <w:bCs/>
              </w:rPr>
              <w:t xml:space="preserve"> </w:t>
            </w:r>
            <w:r w:rsidRPr="4B34B840">
              <w:rPr>
                <w:rFonts w:ascii="Century Gothic" w:eastAsia="Century Gothic" w:hAnsi="Century Gothic" w:cs="Century Gothic"/>
                <w:b/>
                <w:bCs/>
                <w:sz w:val="24"/>
                <w:szCs w:val="24"/>
              </w:rPr>
              <w:t>Practice #1</w:t>
            </w:r>
          </w:p>
        </w:tc>
      </w:tr>
      <w:tr w:rsidR="001A63BC" w14:paraId="4C3661DD" w14:textId="77777777" w:rsidTr="00F159C5">
        <w:tc>
          <w:tcPr>
            <w:tcW w:w="8835" w:type="dxa"/>
            <w:tcBorders>
              <w:top w:val="single" w:sz="8" w:space="0" w:color="auto"/>
              <w:left w:val="single" w:sz="8" w:space="0" w:color="auto"/>
              <w:bottom w:val="single" w:sz="8" w:space="0" w:color="auto"/>
              <w:right w:val="single" w:sz="8" w:space="0" w:color="auto"/>
            </w:tcBorders>
          </w:tcPr>
          <w:p w14:paraId="14EB27FB" w14:textId="77777777" w:rsidR="001A63BC" w:rsidRDefault="001A63BC" w:rsidP="00F159C5">
            <w:pPr>
              <w:pStyle w:val="Sinespaciado"/>
              <w:rPr>
                <w:rFonts w:ascii="Century Gothic" w:hAnsi="Century Gothic"/>
                <w:sz w:val="24"/>
                <w:szCs w:val="24"/>
                <w:lang w:val="en-US"/>
              </w:rPr>
            </w:pPr>
            <w:r w:rsidRPr="00546318">
              <w:rPr>
                <w:rFonts w:ascii="Century Gothic" w:hAnsi="Century Gothic"/>
                <w:sz w:val="24"/>
                <w:szCs w:val="24"/>
                <w:lang w:val="en-US"/>
              </w:rPr>
              <w:t xml:space="preserve">Complete each sentence about plans for the future by using “will” and the verb in parentheses. </w:t>
            </w:r>
          </w:p>
          <w:p w14:paraId="1C6976DE" w14:textId="77777777" w:rsidR="001A63BC" w:rsidRPr="00546318" w:rsidRDefault="001A63BC" w:rsidP="00F159C5">
            <w:pPr>
              <w:pStyle w:val="Sinespaciado"/>
              <w:rPr>
                <w:rFonts w:ascii="Century Gothic" w:hAnsi="Century Gothic"/>
                <w:sz w:val="24"/>
                <w:szCs w:val="24"/>
                <w:lang w:val="en-US"/>
              </w:rPr>
            </w:pPr>
          </w:p>
          <w:p w14:paraId="1501DC59" w14:textId="77777777" w:rsidR="001A63BC" w:rsidRPr="00E30FC4" w:rsidRDefault="001A63BC" w:rsidP="00F159C5">
            <w:pPr>
              <w:spacing w:after="0" w:line="240" w:lineRule="auto"/>
              <w:rPr>
                <w:rFonts w:ascii="Arial" w:eastAsia="Arial" w:hAnsi="Arial" w:cs="Arial"/>
              </w:rPr>
            </w:pPr>
            <w:r w:rsidRPr="00E30FC4">
              <w:rPr>
                <w:rFonts w:ascii="Arial" w:eastAsia="Arial" w:hAnsi="Arial" w:cs="Arial"/>
              </w:rPr>
              <w:t xml:space="preserve">Example: Fanny will </w:t>
            </w:r>
            <w:r>
              <w:rPr>
                <w:rFonts w:ascii="Arial" w:eastAsia="Arial" w:hAnsi="Arial" w:cs="Arial"/>
              </w:rPr>
              <w:t>play video games this weekend</w:t>
            </w:r>
            <w:r w:rsidRPr="00E30FC4">
              <w:rPr>
                <w:rFonts w:ascii="Arial" w:eastAsia="Arial" w:hAnsi="Arial" w:cs="Arial"/>
              </w:rPr>
              <w:t>. (</w:t>
            </w:r>
            <w:r>
              <w:rPr>
                <w:rFonts w:ascii="Arial" w:eastAsia="Arial" w:hAnsi="Arial" w:cs="Arial"/>
              </w:rPr>
              <w:t>play</w:t>
            </w:r>
            <w:r w:rsidRPr="00E30FC4">
              <w:rPr>
                <w:rFonts w:ascii="Arial" w:eastAsia="Arial" w:hAnsi="Arial" w:cs="Arial"/>
              </w:rPr>
              <w:t>)</w:t>
            </w:r>
          </w:p>
          <w:p w14:paraId="036EF091" w14:textId="77777777" w:rsidR="001A63BC" w:rsidRPr="00E30FC4" w:rsidRDefault="001A63BC" w:rsidP="00B12CC2">
            <w:pPr>
              <w:pStyle w:val="Prrafodelista"/>
              <w:numPr>
                <w:ilvl w:val="0"/>
                <w:numId w:val="42"/>
              </w:numPr>
              <w:spacing w:after="0" w:line="480" w:lineRule="auto"/>
              <w:rPr>
                <w:rFonts w:ascii="Arial" w:eastAsia="Arial" w:hAnsi="Arial" w:cs="Arial"/>
              </w:rPr>
            </w:pPr>
            <w:r w:rsidRPr="00E30FC4">
              <w:rPr>
                <w:rFonts w:ascii="Arial" w:eastAsia="Arial" w:hAnsi="Arial" w:cs="Arial"/>
              </w:rPr>
              <w:t>Gwen __________________________ early tonight. (watch TV)</w:t>
            </w:r>
          </w:p>
          <w:p w14:paraId="520FA0EC" w14:textId="77777777" w:rsidR="001A63BC" w:rsidRPr="00E30FC4" w:rsidRDefault="001A63BC" w:rsidP="00B12CC2">
            <w:pPr>
              <w:pStyle w:val="Prrafodelista"/>
              <w:numPr>
                <w:ilvl w:val="0"/>
                <w:numId w:val="42"/>
              </w:numPr>
              <w:spacing w:after="0" w:line="480" w:lineRule="auto"/>
              <w:rPr>
                <w:rFonts w:ascii="Arial" w:eastAsia="Arial" w:hAnsi="Arial" w:cs="Arial"/>
              </w:rPr>
            </w:pPr>
            <w:r w:rsidRPr="00E30FC4">
              <w:rPr>
                <w:rFonts w:ascii="Arial" w:eastAsia="Arial" w:hAnsi="Arial" w:cs="Arial"/>
              </w:rPr>
              <w:t>Francis ________________________ soccer with his friends tomorrow. (play)</w:t>
            </w:r>
          </w:p>
          <w:p w14:paraId="3C9D6B0E" w14:textId="77777777" w:rsidR="001A63BC" w:rsidRPr="00E30FC4" w:rsidRDefault="001A63BC" w:rsidP="00B12CC2">
            <w:pPr>
              <w:pStyle w:val="Prrafodelista"/>
              <w:numPr>
                <w:ilvl w:val="0"/>
                <w:numId w:val="42"/>
              </w:numPr>
              <w:spacing w:after="0" w:line="480" w:lineRule="auto"/>
              <w:rPr>
                <w:rFonts w:ascii="Arial" w:eastAsia="Arial" w:hAnsi="Arial" w:cs="Arial"/>
              </w:rPr>
            </w:pPr>
            <w:r w:rsidRPr="00E30FC4">
              <w:rPr>
                <w:rFonts w:ascii="Arial" w:eastAsia="Arial" w:hAnsi="Arial" w:cs="Arial"/>
              </w:rPr>
              <w:t>I _________________________ in the river tomorrow.” (swim)</w:t>
            </w:r>
          </w:p>
          <w:p w14:paraId="7E20D272" w14:textId="77777777" w:rsidR="001A63BC" w:rsidRPr="00E30FC4" w:rsidRDefault="001A63BC" w:rsidP="00B12CC2">
            <w:pPr>
              <w:pStyle w:val="Prrafodelista"/>
              <w:numPr>
                <w:ilvl w:val="0"/>
                <w:numId w:val="42"/>
              </w:numPr>
              <w:spacing w:after="0" w:line="480" w:lineRule="auto"/>
              <w:rPr>
                <w:rFonts w:ascii="Arial" w:eastAsia="Arial" w:hAnsi="Arial" w:cs="Arial"/>
              </w:rPr>
            </w:pPr>
            <w:r w:rsidRPr="00E30FC4">
              <w:rPr>
                <w:rFonts w:ascii="Arial" w:eastAsia="Arial" w:hAnsi="Arial" w:cs="Arial"/>
              </w:rPr>
              <w:t>Mrs. Susan ___________________________ a book this weekend. (read)</w:t>
            </w:r>
          </w:p>
        </w:tc>
      </w:tr>
    </w:tbl>
    <w:p w14:paraId="5D553E44" w14:textId="77777777" w:rsidR="001A63BC" w:rsidRDefault="001A63BC" w:rsidP="001A63BC">
      <w:pPr>
        <w:rPr>
          <w:rFonts w:ascii="Century Gothic" w:eastAsia="Century Gothic" w:hAnsi="Century Gothic" w:cs="Century Gothic"/>
          <w:b/>
          <w:bCs/>
          <w:sz w:val="24"/>
          <w:szCs w:val="24"/>
        </w:rPr>
      </w:pPr>
      <w:r w:rsidRPr="4B34B840">
        <w:rPr>
          <w:rFonts w:ascii="Century Gothic" w:eastAsia="Century Gothic" w:hAnsi="Century Gothic" w:cs="Century Gothic"/>
          <w:b/>
          <w:bCs/>
          <w:sz w:val="24"/>
          <w:szCs w:val="24"/>
        </w:rPr>
        <w:t xml:space="preserve"> </w:t>
      </w:r>
    </w:p>
    <w:tbl>
      <w:tblPr>
        <w:tblStyle w:val="Tablaconcuadrcula"/>
        <w:tblW w:w="0" w:type="auto"/>
        <w:tblLayout w:type="fixed"/>
        <w:tblLook w:val="04A0" w:firstRow="1" w:lastRow="0" w:firstColumn="1" w:lastColumn="0" w:noHBand="0" w:noVBand="1"/>
        <w:tblCaption w:val="Tabla de Práctica #2"/>
        <w:tblDescription w:val="Tabla con oraciones de práctica de futuro con to be+going to."/>
      </w:tblPr>
      <w:tblGrid>
        <w:gridCol w:w="10338"/>
      </w:tblGrid>
      <w:tr w:rsidR="001A63BC" w14:paraId="566259A9" w14:textId="77777777" w:rsidTr="00F159C5">
        <w:tc>
          <w:tcPr>
            <w:tcW w:w="10338" w:type="dxa"/>
            <w:tcBorders>
              <w:top w:val="single" w:sz="8" w:space="0" w:color="auto"/>
              <w:left w:val="single" w:sz="8" w:space="0" w:color="auto"/>
              <w:bottom w:val="single" w:sz="8" w:space="0" w:color="auto"/>
              <w:right w:val="single" w:sz="8" w:space="0" w:color="auto"/>
            </w:tcBorders>
          </w:tcPr>
          <w:p w14:paraId="2A428E85" w14:textId="77777777" w:rsidR="001A63BC" w:rsidRDefault="001A63BC" w:rsidP="00F159C5">
            <w:pPr>
              <w:jc w:val="center"/>
              <w:rPr>
                <w:rFonts w:ascii="Century Gothic" w:eastAsia="Century Gothic" w:hAnsi="Century Gothic" w:cs="Century Gothic"/>
                <w:b/>
                <w:bCs/>
                <w:sz w:val="24"/>
                <w:szCs w:val="24"/>
              </w:rPr>
            </w:pPr>
            <w:r w:rsidRPr="4B34B840">
              <w:rPr>
                <w:rFonts w:ascii="Century Gothic" w:eastAsia="Century Gothic" w:hAnsi="Century Gothic" w:cs="Century Gothic"/>
                <w:b/>
                <w:bCs/>
                <w:sz w:val="24"/>
                <w:szCs w:val="24"/>
              </w:rPr>
              <w:t>Practice #2</w:t>
            </w:r>
          </w:p>
        </w:tc>
      </w:tr>
      <w:tr w:rsidR="001A63BC" w14:paraId="79D9B0E2" w14:textId="77777777" w:rsidTr="00F159C5">
        <w:tc>
          <w:tcPr>
            <w:tcW w:w="10338" w:type="dxa"/>
            <w:tcBorders>
              <w:top w:val="single" w:sz="8" w:space="0" w:color="auto"/>
              <w:left w:val="single" w:sz="8" w:space="0" w:color="auto"/>
              <w:bottom w:val="single" w:sz="8" w:space="0" w:color="auto"/>
              <w:right w:val="single" w:sz="8" w:space="0" w:color="auto"/>
            </w:tcBorders>
          </w:tcPr>
          <w:p w14:paraId="16167DF7" w14:textId="77777777" w:rsidR="001A63BC" w:rsidRPr="00A353CD" w:rsidRDefault="001A63BC" w:rsidP="00F159C5">
            <w:pPr>
              <w:rPr>
                <w:rFonts w:ascii="Century Gothic" w:eastAsia="Century Gothic" w:hAnsi="Century Gothic" w:cs="Century Gothic"/>
                <w:sz w:val="24"/>
                <w:szCs w:val="24"/>
              </w:rPr>
            </w:pPr>
            <w:r w:rsidRPr="00A353CD">
              <w:rPr>
                <w:rFonts w:ascii="Century Gothic" w:eastAsia="Century Gothic" w:hAnsi="Century Gothic" w:cs="Century Gothic"/>
                <w:sz w:val="24"/>
                <w:szCs w:val="24"/>
              </w:rPr>
              <w:t xml:space="preserve">Complete each sentence about plans for the future by using </w:t>
            </w:r>
            <w:r w:rsidRPr="00A353CD">
              <w:rPr>
                <w:rFonts w:ascii="Century Gothic" w:eastAsia="Century Gothic" w:hAnsi="Century Gothic" w:cs="Century Gothic"/>
                <w:bCs/>
                <w:sz w:val="24"/>
                <w:szCs w:val="24"/>
              </w:rPr>
              <w:t>(am-is-are) +going to + verb in parentheses.</w:t>
            </w:r>
            <w:r w:rsidRPr="00A353CD">
              <w:rPr>
                <w:rFonts w:ascii="Century Gothic" w:eastAsia="Century Gothic" w:hAnsi="Century Gothic" w:cs="Century Gothic"/>
                <w:b/>
                <w:bCs/>
                <w:sz w:val="24"/>
                <w:szCs w:val="24"/>
              </w:rPr>
              <w:t xml:space="preserve"> </w:t>
            </w:r>
          </w:p>
          <w:p w14:paraId="77EB30D6" w14:textId="77777777" w:rsidR="001A63BC" w:rsidRPr="00A353CD" w:rsidRDefault="001A63BC" w:rsidP="00F159C5">
            <w:pPr>
              <w:rPr>
                <w:rFonts w:ascii="Century Gothic" w:eastAsia="Century Gothic" w:hAnsi="Century Gothic" w:cs="Century Gothic"/>
                <w:sz w:val="24"/>
                <w:szCs w:val="24"/>
              </w:rPr>
            </w:pPr>
            <w:r w:rsidRPr="00A353CD">
              <w:rPr>
                <w:rFonts w:ascii="Century Gothic" w:eastAsia="Century Gothic" w:hAnsi="Century Gothic" w:cs="Century Gothic"/>
                <w:sz w:val="24"/>
                <w:szCs w:val="24"/>
              </w:rPr>
              <w:t>Example:  Bob and Cathy are going to visit the zoo tomorrow (visit)</w:t>
            </w:r>
          </w:p>
          <w:p w14:paraId="14BD8638" w14:textId="77777777" w:rsidR="001A63BC" w:rsidRPr="00A353CD" w:rsidRDefault="001A63BC" w:rsidP="00F159C5">
            <w:pPr>
              <w:rPr>
                <w:rFonts w:ascii="Century Gothic" w:eastAsia="Century Gothic" w:hAnsi="Century Gothic" w:cs="Century Gothic"/>
                <w:sz w:val="24"/>
                <w:szCs w:val="24"/>
              </w:rPr>
            </w:pPr>
            <w:r w:rsidRPr="00A353CD">
              <w:rPr>
                <w:rFonts w:ascii="Century Gothic" w:eastAsia="Century Gothic" w:hAnsi="Century Gothic" w:cs="Century Gothic"/>
                <w:sz w:val="24"/>
                <w:szCs w:val="24"/>
              </w:rPr>
              <w:t>1.</w:t>
            </w:r>
            <w:r w:rsidRPr="00A353CD">
              <w:rPr>
                <w:rFonts w:ascii="Century Gothic" w:eastAsia="Century Gothic" w:hAnsi="Century Gothic" w:cs="Century Gothic"/>
                <w:sz w:val="24"/>
                <w:szCs w:val="24"/>
              </w:rPr>
              <w:tab/>
              <w:t>Julie __________________________ shopping next Saturday. (go)</w:t>
            </w:r>
          </w:p>
          <w:p w14:paraId="45D2CB37" w14:textId="77777777" w:rsidR="001A63BC" w:rsidRPr="00A353CD" w:rsidRDefault="001A63BC" w:rsidP="00F159C5">
            <w:pPr>
              <w:rPr>
                <w:rFonts w:ascii="Century Gothic" w:eastAsia="Century Gothic" w:hAnsi="Century Gothic" w:cs="Century Gothic"/>
                <w:sz w:val="24"/>
                <w:szCs w:val="24"/>
              </w:rPr>
            </w:pPr>
            <w:r w:rsidRPr="00A353CD">
              <w:rPr>
                <w:rFonts w:ascii="Century Gothic" w:eastAsia="Century Gothic" w:hAnsi="Century Gothic" w:cs="Century Gothic"/>
                <w:sz w:val="24"/>
                <w:szCs w:val="24"/>
              </w:rPr>
              <w:t>2.</w:t>
            </w:r>
            <w:r w:rsidRPr="00A353CD">
              <w:rPr>
                <w:rFonts w:ascii="Century Gothic" w:eastAsia="Century Gothic" w:hAnsi="Century Gothic" w:cs="Century Gothic"/>
                <w:sz w:val="24"/>
                <w:szCs w:val="24"/>
              </w:rPr>
              <w:tab/>
              <w:t xml:space="preserve">I ________________________ in the swimming pool at ten o’clock.  (swim) </w:t>
            </w:r>
          </w:p>
          <w:p w14:paraId="42CAD1A6" w14:textId="77777777" w:rsidR="001A63BC" w:rsidRPr="00A353CD" w:rsidRDefault="001A63BC" w:rsidP="00F159C5">
            <w:pPr>
              <w:rPr>
                <w:rFonts w:ascii="Century Gothic" w:eastAsia="Century Gothic" w:hAnsi="Century Gothic" w:cs="Century Gothic"/>
                <w:sz w:val="24"/>
                <w:szCs w:val="24"/>
              </w:rPr>
            </w:pPr>
            <w:r w:rsidRPr="00A353CD">
              <w:rPr>
                <w:rFonts w:ascii="Century Gothic" w:eastAsia="Century Gothic" w:hAnsi="Century Gothic" w:cs="Century Gothic"/>
                <w:sz w:val="24"/>
                <w:szCs w:val="24"/>
              </w:rPr>
              <w:t>3.</w:t>
            </w:r>
            <w:r w:rsidRPr="00A353CD">
              <w:rPr>
                <w:rFonts w:ascii="Century Gothic" w:eastAsia="Century Gothic" w:hAnsi="Century Gothic" w:cs="Century Gothic"/>
                <w:sz w:val="24"/>
                <w:szCs w:val="24"/>
              </w:rPr>
              <w:tab/>
              <w:t>Mr. Castro _________________________ his bike tomorrow.  (ride)</w:t>
            </w:r>
          </w:p>
        </w:tc>
      </w:tr>
    </w:tbl>
    <w:p w14:paraId="1F7BDFB7" w14:textId="2B3DCC61" w:rsidR="001A63BC" w:rsidRDefault="001A63BC" w:rsidP="001A63BC">
      <w:pPr>
        <w:rPr>
          <w:rFonts w:ascii="Century Gothic" w:eastAsia="Century Gothic" w:hAnsi="Century Gothic" w:cs="Century Gothic"/>
          <w:b/>
          <w:bCs/>
        </w:rPr>
      </w:pPr>
      <w:r w:rsidRPr="4B34B840">
        <w:rPr>
          <w:rFonts w:ascii="Century Gothic" w:eastAsia="Century Gothic" w:hAnsi="Century Gothic" w:cs="Century Gothic"/>
          <w:b/>
          <w:bCs/>
          <w:sz w:val="24"/>
          <w:szCs w:val="24"/>
        </w:rPr>
        <w:lastRenderedPageBreak/>
        <w:t xml:space="preserve"> </w:t>
      </w:r>
    </w:p>
    <w:p w14:paraId="6E4221AE" w14:textId="77777777" w:rsidR="001A63BC" w:rsidRDefault="001A63BC" w:rsidP="001A63BC">
      <w:pPr>
        <w:jc w:val="center"/>
        <w:rPr>
          <w:rFonts w:ascii="Century Gothic" w:eastAsia="Century Gothic" w:hAnsi="Century Gothic" w:cs="Century Gothic"/>
          <w:b/>
          <w:bCs/>
        </w:rPr>
      </w:pPr>
    </w:p>
    <w:tbl>
      <w:tblPr>
        <w:tblStyle w:val="Tablaconcuadrcula"/>
        <w:tblW w:w="0" w:type="auto"/>
        <w:tblLayout w:type="fixed"/>
        <w:tblLook w:val="04A0" w:firstRow="1" w:lastRow="0" w:firstColumn="1" w:lastColumn="0" w:noHBand="0" w:noVBand="1"/>
        <w:tblCaption w:val="Respuestas a Práctica #1"/>
        <w:tblDescription w:val="Respuestas a la prática #1 sobre futuro con will."/>
      </w:tblPr>
      <w:tblGrid>
        <w:gridCol w:w="8835"/>
      </w:tblGrid>
      <w:tr w:rsidR="001A63BC" w14:paraId="46AED82C" w14:textId="77777777" w:rsidTr="00F159C5">
        <w:tc>
          <w:tcPr>
            <w:tcW w:w="8835" w:type="dxa"/>
            <w:tcBorders>
              <w:top w:val="single" w:sz="8" w:space="0" w:color="auto"/>
              <w:left w:val="single" w:sz="8" w:space="0" w:color="auto"/>
              <w:bottom w:val="single" w:sz="8" w:space="0" w:color="auto"/>
              <w:right w:val="single" w:sz="8" w:space="0" w:color="auto"/>
            </w:tcBorders>
          </w:tcPr>
          <w:p w14:paraId="7A1304DF" w14:textId="77777777" w:rsidR="001A63BC" w:rsidRDefault="001A63BC" w:rsidP="00F159C5">
            <w:pPr>
              <w:jc w:val="center"/>
              <w:rPr>
                <w:rFonts w:ascii="Century Gothic" w:eastAsia="Century Gothic" w:hAnsi="Century Gothic" w:cs="Century Gothic"/>
                <w:b/>
                <w:bCs/>
                <w:sz w:val="24"/>
                <w:szCs w:val="24"/>
              </w:rPr>
            </w:pPr>
            <w:r w:rsidRPr="4B34B840">
              <w:rPr>
                <w:rFonts w:ascii="Century Gothic" w:eastAsia="Century Gothic" w:hAnsi="Century Gothic" w:cs="Century Gothic"/>
                <w:b/>
                <w:bCs/>
                <w:sz w:val="24"/>
                <w:szCs w:val="24"/>
              </w:rPr>
              <w:t>Practice #1</w:t>
            </w:r>
            <w:r>
              <w:rPr>
                <w:rFonts w:ascii="Century Gothic" w:eastAsia="Century Gothic" w:hAnsi="Century Gothic" w:cs="Century Gothic"/>
                <w:b/>
                <w:bCs/>
                <w:sz w:val="24"/>
                <w:szCs w:val="24"/>
              </w:rPr>
              <w:t>- Answers</w:t>
            </w:r>
          </w:p>
        </w:tc>
      </w:tr>
      <w:tr w:rsidR="001A63BC" w14:paraId="58A34516" w14:textId="77777777" w:rsidTr="00F159C5">
        <w:tc>
          <w:tcPr>
            <w:tcW w:w="8835" w:type="dxa"/>
            <w:tcBorders>
              <w:top w:val="single" w:sz="8" w:space="0" w:color="auto"/>
              <w:left w:val="single" w:sz="8" w:space="0" w:color="auto"/>
              <w:bottom w:val="single" w:sz="8" w:space="0" w:color="auto"/>
              <w:right w:val="single" w:sz="8" w:space="0" w:color="auto"/>
            </w:tcBorders>
          </w:tcPr>
          <w:p w14:paraId="3CA7DEE2" w14:textId="77777777" w:rsidR="001A63BC" w:rsidRPr="00A353CD" w:rsidRDefault="001A63BC" w:rsidP="00F159C5">
            <w:pPr>
              <w:rPr>
                <w:rFonts w:ascii="Century Gothic" w:eastAsia="Century Gothic" w:hAnsi="Century Gothic" w:cs="Century Gothic"/>
                <w:bCs/>
                <w:sz w:val="24"/>
                <w:szCs w:val="24"/>
              </w:rPr>
            </w:pPr>
            <w:r>
              <w:rPr>
                <w:rFonts w:ascii="Century Gothic" w:eastAsia="Century Gothic" w:hAnsi="Century Gothic" w:cs="Century Gothic"/>
                <w:bCs/>
                <w:sz w:val="24"/>
                <w:szCs w:val="24"/>
              </w:rPr>
              <w:t>1.</w:t>
            </w:r>
            <w:r>
              <w:rPr>
                <w:rFonts w:ascii="Century Gothic" w:eastAsia="Century Gothic" w:hAnsi="Century Gothic" w:cs="Century Gothic"/>
                <w:bCs/>
                <w:sz w:val="24"/>
                <w:szCs w:val="24"/>
              </w:rPr>
              <w:tab/>
              <w:t xml:space="preserve">Gwen will watch TV </w:t>
            </w:r>
            <w:r w:rsidRPr="00A353CD">
              <w:rPr>
                <w:rFonts w:ascii="Century Gothic" w:eastAsia="Century Gothic" w:hAnsi="Century Gothic" w:cs="Century Gothic"/>
                <w:bCs/>
                <w:sz w:val="24"/>
                <w:szCs w:val="24"/>
              </w:rPr>
              <w:t>early tonight. (watch TV)</w:t>
            </w:r>
          </w:p>
          <w:p w14:paraId="0F1E6836" w14:textId="77777777" w:rsidR="001A63BC" w:rsidRPr="00A353CD" w:rsidRDefault="001A63BC" w:rsidP="00F159C5">
            <w:pPr>
              <w:rPr>
                <w:rFonts w:ascii="Century Gothic" w:eastAsia="Century Gothic" w:hAnsi="Century Gothic" w:cs="Century Gothic"/>
                <w:bCs/>
                <w:sz w:val="24"/>
                <w:szCs w:val="24"/>
              </w:rPr>
            </w:pPr>
            <w:r w:rsidRPr="00A353CD">
              <w:rPr>
                <w:rFonts w:ascii="Century Gothic" w:eastAsia="Century Gothic" w:hAnsi="Century Gothic" w:cs="Century Gothic"/>
                <w:bCs/>
                <w:sz w:val="24"/>
                <w:szCs w:val="24"/>
              </w:rPr>
              <w:t>2.</w:t>
            </w:r>
            <w:r w:rsidRPr="00A353CD">
              <w:rPr>
                <w:rFonts w:ascii="Century Gothic" w:eastAsia="Century Gothic" w:hAnsi="Century Gothic" w:cs="Century Gothic"/>
                <w:bCs/>
                <w:sz w:val="24"/>
                <w:szCs w:val="24"/>
              </w:rPr>
              <w:tab/>
              <w:t xml:space="preserve">Francis </w:t>
            </w:r>
            <w:r>
              <w:rPr>
                <w:rFonts w:ascii="Century Gothic" w:eastAsia="Century Gothic" w:hAnsi="Century Gothic" w:cs="Century Gothic"/>
                <w:bCs/>
                <w:sz w:val="24"/>
                <w:szCs w:val="24"/>
              </w:rPr>
              <w:t xml:space="preserve">will play </w:t>
            </w:r>
            <w:r w:rsidRPr="00A353CD">
              <w:rPr>
                <w:rFonts w:ascii="Century Gothic" w:eastAsia="Century Gothic" w:hAnsi="Century Gothic" w:cs="Century Gothic"/>
                <w:bCs/>
                <w:sz w:val="24"/>
                <w:szCs w:val="24"/>
              </w:rPr>
              <w:t>soccer with his friends tomorrow. (play)</w:t>
            </w:r>
          </w:p>
          <w:p w14:paraId="1C908682" w14:textId="77777777" w:rsidR="001A63BC" w:rsidRPr="00A353CD" w:rsidRDefault="001A63BC" w:rsidP="00F159C5">
            <w:pPr>
              <w:rPr>
                <w:rFonts w:ascii="Century Gothic" w:eastAsia="Century Gothic" w:hAnsi="Century Gothic" w:cs="Century Gothic"/>
                <w:bCs/>
                <w:sz w:val="24"/>
                <w:szCs w:val="24"/>
              </w:rPr>
            </w:pPr>
            <w:r w:rsidRPr="00A353CD">
              <w:rPr>
                <w:rFonts w:ascii="Century Gothic" w:eastAsia="Century Gothic" w:hAnsi="Century Gothic" w:cs="Century Gothic"/>
                <w:bCs/>
                <w:sz w:val="24"/>
                <w:szCs w:val="24"/>
              </w:rPr>
              <w:t>3.</w:t>
            </w:r>
            <w:r w:rsidRPr="00A353CD">
              <w:rPr>
                <w:rFonts w:ascii="Century Gothic" w:eastAsia="Century Gothic" w:hAnsi="Century Gothic" w:cs="Century Gothic"/>
                <w:bCs/>
                <w:sz w:val="24"/>
                <w:szCs w:val="24"/>
              </w:rPr>
              <w:tab/>
              <w:t xml:space="preserve">I </w:t>
            </w:r>
            <w:r>
              <w:rPr>
                <w:rFonts w:ascii="Century Gothic" w:eastAsia="Century Gothic" w:hAnsi="Century Gothic" w:cs="Century Gothic"/>
                <w:bCs/>
                <w:sz w:val="24"/>
                <w:szCs w:val="24"/>
              </w:rPr>
              <w:t>will swim</w:t>
            </w:r>
            <w:r w:rsidRPr="00A353CD">
              <w:rPr>
                <w:rFonts w:ascii="Century Gothic" w:eastAsia="Century Gothic" w:hAnsi="Century Gothic" w:cs="Century Gothic"/>
                <w:bCs/>
                <w:sz w:val="24"/>
                <w:szCs w:val="24"/>
              </w:rPr>
              <w:t xml:space="preserve"> in the river tomorrow.” (swim)</w:t>
            </w:r>
          </w:p>
          <w:p w14:paraId="6F84E71D" w14:textId="77777777" w:rsidR="001A63BC" w:rsidRDefault="001A63BC" w:rsidP="00F159C5">
            <w:pPr>
              <w:rPr>
                <w:rFonts w:ascii="Century Gothic" w:eastAsia="Century Gothic" w:hAnsi="Century Gothic" w:cs="Century Gothic"/>
                <w:b/>
                <w:bCs/>
                <w:sz w:val="24"/>
                <w:szCs w:val="24"/>
              </w:rPr>
            </w:pPr>
            <w:r w:rsidRPr="00A353CD">
              <w:rPr>
                <w:rFonts w:ascii="Century Gothic" w:eastAsia="Century Gothic" w:hAnsi="Century Gothic" w:cs="Century Gothic"/>
                <w:bCs/>
                <w:sz w:val="24"/>
                <w:szCs w:val="24"/>
              </w:rPr>
              <w:t>4.</w:t>
            </w:r>
            <w:r w:rsidRPr="00A353CD">
              <w:rPr>
                <w:rFonts w:ascii="Century Gothic" w:eastAsia="Century Gothic" w:hAnsi="Century Gothic" w:cs="Century Gothic"/>
                <w:bCs/>
                <w:sz w:val="24"/>
                <w:szCs w:val="24"/>
              </w:rPr>
              <w:tab/>
              <w:t xml:space="preserve">Mrs. Susan </w:t>
            </w:r>
            <w:r>
              <w:rPr>
                <w:rFonts w:ascii="Century Gothic" w:eastAsia="Century Gothic" w:hAnsi="Century Gothic" w:cs="Century Gothic"/>
                <w:bCs/>
                <w:sz w:val="24"/>
                <w:szCs w:val="24"/>
              </w:rPr>
              <w:t xml:space="preserve">will read </w:t>
            </w:r>
            <w:r w:rsidRPr="00A353CD">
              <w:rPr>
                <w:rFonts w:ascii="Century Gothic" w:eastAsia="Century Gothic" w:hAnsi="Century Gothic" w:cs="Century Gothic"/>
                <w:bCs/>
                <w:sz w:val="24"/>
                <w:szCs w:val="24"/>
              </w:rPr>
              <w:t>a book this weekend. (read)</w:t>
            </w:r>
          </w:p>
        </w:tc>
      </w:tr>
    </w:tbl>
    <w:p w14:paraId="0A9E3915" w14:textId="77777777" w:rsidR="001A63BC" w:rsidRDefault="001A63BC" w:rsidP="001A63BC">
      <w:pPr>
        <w:rPr>
          <w:rFonts w:ascii="Century Gothic" w:eastAsia="Century Gothic" w:hAnsi="Century Gothic" w:cs="Century Gothic"/>
          <w:b/>
          <w:bCs/>
          <w:sz w:val="24"/>
          <w:szCs w:val="24"/>
        </w:rPr>
      </w:pPr>
      <w:r w:rsidRPr="4B34B840">
        <w:rPr>
          <w:rFonts w:ascii="Century Gothic" w:eastAsia="Century Gothic" w:hAnsi="Century Gothic" w:cs="Century Gothic"/>
          <w:b/>
          <w:bCs/>
          <w:sz w:val="24"/>
          <w:szCs w:val="24"/>
        </w:rPr>
        <w:t xml:space="preserve"> </w:t>
      </w:r>
    </w:p>
    <w:p w14:paraId="7300972B" w14:textId="77777777" w:rsidR="001A63BC" w:rsidRDefault="001A63BC" w:rsidP="001A63BC">
      <w:pPr>
        <w:jc w:val="center"/>
        <w:rPr>
          <w:rFonts w:ascii="Century Gothic" w:eastAsia="Century Gothic" w:hAnsi="Century Gothic" w:cs="Century Gothic"/>
          <w:b/>
          <w:bCs/>
          <w:sz w:val="24"/>
          <w:szCs w:val="24"/>
        </w:rPr>
      </w:pPr>
      <w:r w:rsidRPr="4B34B840">
        <w:rPr>
          <w:rFonts w:ascii="Century Gothic" w:eastAsia="Century Gothic" w:hAnsi="Century Gothic" w:cs="Century Gothic"/>
          <w:b/>
          <w:bCs/>
          <w:sz w:val="24"/>
          <w:szCs w:val="24"/>
        </w:rPr>
        <w:t xml:space="preserve"> </w:t>
      </w:r>
    </w:p>
    <w:tbl>
      <w:tblPr>
        <w:tblStyle w:val="Tablaconcuadrcula"/>
        <w:tblW w:w="0" w:type="auto"/>
        <w:tblLayout w:type="fixed"/>
        <w:tblLook w:val="04A0" w:firstRow="1" w:lastRow="0" w:firstColumn="1" w:lastColumn="0" w:noHBand="0" w:noVBand="1"/>
        <w:tblCaption w:val="Tabla con respuestas a la Práctica #2"/>
        <w:tblDescription w:val="Tabla con respuestas a la Práctica #2 sobre el futuro con to be+going to."/>
      </w:tblPr>
      <w:tblGrid>
        <w:gridCol w:w="8835"/>
      </w:tblGrid>
      <w:tr w:rsidR="001A63BC" w14:paraId="369B1BEB" w14:textId="77777777" w:rsidTr="00F159C5">
        <w:tc>
          <w:tcPr>
            <w:tcW w:w="8835" w:type="dxa"/>
            <w:tcBorders>
              <w:top w:val="single" w:sz="8" w:space="0" w:color="auto"/>
              <w:left w:val="single" w:sz="8" w:space="0" w:color="auto"/>
              <w:bottom w:val="single" w:sz="8" w:space="0" w:color="auto"/>
              <w:right w:val="single" w:sz="8" w:space="0" w:color="auto"/>
            </w:tcBorders>
          </w:tcPr>
          <w:p w14:paraId="78B443D4" w14:textId="77777777" w:rsidR="001A63BC" w:rsidRDefault="001A63BC" w:rsidP="00F159C5">
            <w:pPr>
              <w:jc w:val="center"/>
              <w:rPr>
                <w:rFonts w:ascii="Century Gothic" w:eastAsia="Century Gothic" w:hAnsi="Century Gothic" w:cs="Century Gothic"/>
                <w:b/>
                <w:bCs/>
                <w:sz w:val="24"/>
                <w:szCs w:val="24"/>
              </w:rPr>
            </w:pPr>
            <w:r w:rsidRPr="4B34B840">
              <w:rPr>
                <w:rFonts w:ascii="Century Gothic" w:eastAsia="Century Gothic" w:hAnsi="Century Gothic" w:cs="Century Gothic"/>
                <w:b/>
                <w:bCs/>
                <w:sz w:val="24"/>
                <w:szCs w:val="24"/>
              </w:rPr>
              <w:t>Practice #2</w:t>
            </w:r>
            <w:r>
              <w:rPr>
                <w:rFonts w:ascii="Century Gothic" w:eastAsia="Century Gothic" w:hAnsi="Century Gothic" w:cs="Century Gothic"/>
                <w:b/>
                <w:bCs/>
                <w:sz w:val="24"/>
                <w:szCs w:val="24"/>
              </w:rPr>
              <w:t>- Answers</w:t>
            </w:r>
          </w:p>
        </w:tc>
      </w:tr>
      <w:tr w:rsidR="001A63BC" w14:paraId="7B52D45F" w14:textId="77777777" w:rsidTr="00F159C5">
        <w:tc>
          <w:tcPr>
            <w:tcW w:w="8835" w:type="dxa"/>
            <w:tcBorders>
              <w:top w:val="single" w:sz="8" w:space="0" w:color="auto"/>
              <w:left w:val="single" w:sz="8" w:space="0" w:color="auto"/>
              <w:bottom w:val="single" w:sz="8" w:space="0" w:color="auto"/>
              <w:right w:val="single" w:sz="8" w:space="0" w:color="auto"/>
            </w:tcBorders>
          </w:tcPr>
          <w:p w14:paraId="778AE29B" w14:textId="77777777" w:rsidR="001A63BC" w:rsidRPr="00A353CD" w:rsidRDefault="001A63BC" w:rsidP="00B12CC2">
            <w:pPr>
              <w:pStyle w:val="Prrafodelista"/>
              <w:numPr>
                <w:ilvl w:val="0"/>
                <w:numId w:val="43"/>
              </w:numPr>
              <w:spacing w:after="0" w:line="480" w:lineRule="auto"/>
              <w:rPr>
                <w:rFonts w:ascii="Arial" w:eastAsia="Arial" w:hAnsi="Arial" w:cs="Arial"/>
              </w:rPr>
            </w:pPr>
            <w:r w:rsidRPr="00A353CD">
              <w:rPr>
                <w:rFonts w:ascii="Arial" w:eastAsia="Arial" w:hAnsi="Arial" w:cs="Arial"/>
              </w:rPr>
              <w:t xml:space="preserve">Julie </w:t>
            </w:r>
            <w:r>
              <w:rPr>
                <w:rFonts w:ascii="Arial" w:eastAsia="Arial" w:hAnsi="Arial" w:cs="Arial"/>
              </w:rPr>
              <w:t>is going to go</w:t>
            </w:r>
            <w:r w:rsidRPr="00A353CD">
              <w:rPr>
                <w:rFonts w:ascii="Arial" w:eastAsia="Arial" w:hAnsi="Arial" w:cs="Arial"/>
              </w:rPr>
              <w:t xml:space="preserve"> shopping next Saturday. (go)</w:t>
            </w:r>
          </w:p>
          <w:p w14:paraId="26244527" w14:textId="77777777" w:rsidR="001A63BC" w:rsidRPr="00A353CD" w:rsidRDefault="001A63BC" w:rsidP="00B12CC2">
            <w:pPr>
              <w:pStyle w:val="Prrafodelista"/>
              <w:numPr>
                <w:ilvl w:val="0"/>
                <w:numId w:val="43"/>
              </w:numPr>
              <w:spacing w:after="0" w:line="480" w:lineRule="auto"/>
              <w:rPr>
                <w:rFonts w:ascii="Arial" w:eastAsia="Arial" w:hAnsi="Arial" w:cs="Arial"/>
              </w:rPr>
            </w:pPr>
            <w:r w:rsidRPr="00A353CD">
              <w:rPr>
                <w:rFonts w:ascii="Arial" w:eastAsia="Arial" w:hAnsi="Arial" w:cs="Arial"/>
              </w:rPr>
              <w:t xml:space="preserve">I </w:t>
            </w:r>
            <w:r>
              <w:rPr>
                <w:rFonts w:ascii="Arial" w:eastAsia="Arial" w:hAnsi="Arial" w:cs="Arial"/>
              </w:rPr>
              <w:t>am going to swim</w:t>
            </w:r>
            <w:r w:rsidRPr="00A353CD">
              <w:rPr>
                <w:rFonts w:ascii="Arial" w:eastAsia="Arial" w:hAnsi="Arial" w:cs="Arial"/>
              </w:rPr>
              <w:t xml:space="preserve"> in the swimming pool at ten o’clock.  (swim) </w:t>
            </w:r>
          </w:p>
          <w:p w14:paraId="587DB1EC" w14:textId="77777777" w:rsidR="001A63BC" w:rsidRPr="00A353CD" w:rsidRDefault="001A63BC" w:rsidP="00B12CC2">
            <w:pPr>
              <w:pStyle w:val="Prrafodelista"/>
              <w:numPr>
                <w:ilvl w:val="0"/>
                <w:numId w:val="43"/>
              </w:numPr>
              <w:spacing w:after="0" w:line="480" w:lineRule="auto"/>
              <w:rPr>
                <w:rFonts w:ascii="Arial" w:eastAsia="Arial" w:hAnsi="Arial" w:cs="Arial"/>
              </w:rPr>
            </w:pPr>
            <w:r w:rsidRPr="00A353CD">
              <w:rPr>
                <w:rFonts w:ascii="Arial" w:eastAsia="Arial" w:hAnsi="Arial" w:cs="Arial"/>
              </w:rPr>
              <w:t xml:space="preserve">Mr. Castro </w:t>
            </w:r>
            <w:r>
              <w:rPr>
                <w:rFonts w:ascii="Arial" w:eastAsia="Arial" w:hAnsi="Arial" w:cs="Arial"/>
              </w:rPr>
              <w:t>is going to ride his bike tomorrow</w:t>
            </w:r>
            <w:r w:rsidRPr="00A353CD">
              <w:rPr>
                <w:rFonts w:ascii="Arial" w:eastAsia="Arial" w:hAnsi="Arial" w:cs="Arial"/>
              </w:rPr>
              <w:t>.  (</w:t>
            </w:r>
            <w:r>
              <w:rPr>
                <w:rFonts w:ascii="Arial" w:eastAsia="Arial" w:hAnsi="Arial" w:cs="Arial"/>
              </w:rPr>
              <w:t>ride</w:t>
            </w:r>
            <w:r w:rsidRPr="00A353CD">
              <w:rPr>
                <w:rFonts w:ascii="Arial" w:eastAsia="Arial" w:hAnsi="Arial" w:cs="Arial"/>
              </w:rPr>
              <w:t>)</w:t>
            </w:r>
          </w:p>
          <w:p w14:paraId="691F92E2" w14:textId="77777777" w:rsidR="001A63BC" w:rsidRPr="00A353CD" w:rsidRDefault="001A63BC" w:rsidP="00B12CC2">
            <w:pPr>
              <w:pStyle w:val="Prrafodelista"/>
              <w:numPr>
                <w:ilvl w:val="0"/>
                <w:numId w:val="43"/>
              </w:numPr>
              <w:spacing w:after="0" w:line="480" w:lineRule="auto"/>
              <w:rPr>
                <w:rFonts w:ascii="Arial" w:eastAsia="Arial" w:hAnsi="Arial" w:cs="Arial"/>
              </w:rPr>
            </w:pPr>
            <w:r w:rsidRPr="00A353CD">
              <w:rPr>
                <w:rFonts w:ascii="Arial" w:eastAsia="Arial" w:hAnsi="Arial" w:cs="Arial"/>
              </w:rPr>
              <w:t xml:space="preserve">My friend </w:t>
            </w:r>
            <w:r>
              <w:rPr>
                <w:rFonts w:ascii="Arial" w:eastAsia="Arial" w:hAnsi="Arial" w:cs="Arial"/>
              </w:rPr>
              <w:t>is going to eat</w:t>
            </w:r>
            <w:r w:rsidRPr="00A353CD">
              <w:rPr>
                <w:rFonts w:ascii="Arial" w:eastAsia="Arial" w:hAnsi="Arial" w:cs="Arial"/>
              </w:rPr>
              <w:t xml:space="preserve"> </w:t>
            </w:r>
            <w:r>
              <w:rPr>
                <w:rFonts w:ascii="Arial" w:eastAsia="Arial" w:hAnsi="Arial" w:cs="Arial"/>
              </w:rPr>
              <w:t>at a restaurant tonight</w:t>
            </w:r>
            <w:r w:rsidRPr="00A353CD">
              <w:rPr>
                <w:rFonts w:ascii="Arial" w:eastAsia="Arial" w:hAnsi="Arial" w:cs="Arial"/>
              </w:rPr>
              <w:t>. (eat)</w:t>
            </w:r>
          </w:p>
        </w:tc>
      </w:tr>
    </w:tbl>
    <w:p w14:paraId="33AA2C69" w14:textId="77777777" w:rsidR="001A63BC" w:rsidRDefault="001A63BC" w:rsidP="001A63BC">
      <w:pPr>
        <w:rPr>
          <w:rFonts w:ascii="Century Gothic" w:eastAsia="Century Gothic" w:hAnsi="Century Gothic" w:cs="Century Gothic"/>
          <w:b/>
          <w:bCs/>
          <w:sz w:val="24"/>
          <w:szCs w:val="24"/>
        </w:rPr>
      </w:pPr>
      <w:r w:rsidRPr="4B34B840">
        <w:rPr>
          <w:rFonts w:ascii="Century Gothic" w:eastAsia="Century Gothic" w:hAnsi="Century Gothic" w:cs="Century Gothic"/>
          <w:b/>
          <w:bCs/>
          <w:sz w:val="24"/>
          <w:szCs w:val="24"/>
        </w:rPr>
        <w:t xml:space="preserve"> </w:t>
      </w:r>
    </w:p>
    <w:p w14:paraId="7CD675DC" w14:textId="77777777" w:rsidR="001A63BC" w:rsidRDefault="001A63BC" w:rsidP="001A63BC">
      <w:pPr>
        <w:shd w:val="clear" w:color="auto" w:fill="FFFFFF" w:themeFill="background1"/>
        <w:rPr>
          <w:rFonts w:ascii="Century Gothic" w:eastAsia="Century Gothic" w:hAnsi="Century Gothic" w:cs="Century Gothic"/>
          <w:b/>
          <w:bCs/>
          <w:sz w:val="24"/>
          <w:szCs w:val="24"/>
        </w:rPr>
      </w:pPr>
    </w:p>
    <w:p w14:paraId="22768134" w14:textId="77777777" w:rsidR="001A63BC" w:rsidRDefault="001A63BC" w:rsidP="001A63BC">
      <w:pPr>
        <w:shd w:val="clear" w:color="auto" w:fill="FFFFFF" w:themeFill="background1"/>
        <w:rPr>
          <w:rFonts w:ascii="Arial" w:eastAsia="Arial" w:hAnsi="Arial" w:cs="Arial"/>
          <w:color w:val="000000" w:themeColor="text1"/>
        </w:rPr>
      </w:pPr>
      <w:r>
        <w:rPr>
          <w:rFonts w:ascii="Century Gothic" w:eastAsia="Century Gothic" w:hAnsi="Century Gothic" w:cs="Century Gothic"/>
          <w:b/>
          <w:bCs/>
          <w:sz w:val="24"/>
          <w:szCs w:val="24"/>
        </w:rPr>
        <w:lastRenderedPageBreak/>
        <w:t>ANNEX 3.</w:t>
      </w:r>
    </w:p>
    <w:tbl>
      <w:tblPr>
        <w:tblStyle w:val="Tablaconcuadrcula"/>
        <w:tblW w:w="0" w:type="auto"/>
        <w:tblLayout w:type="fixed"/>
        <w:tblLook w:val="04A0" w:firstRow="1" w:lastRow="0" w:firstColumn="1" w:lastColumn="0" w:noHBand="0" w:noVBand="1"/>
        <w:tblCaption w:val="Tabla para ejercicio de discriminación de sonidos descrita arriba"/>
        <w:tblDescription w:val="Tabla para ejercicio de discriminar el sonido diferente descrita arriba. "/>
      </w:tblPr>
      <w:tblGrid>
        <w:gridCol w:w="2109"/>
        <w:gridCol w:w="7600"/>
      </w:tblGrid>
      <w:tr w:rsidR="001A63BC" w14:paraId="08A16EC8" w14:textId="77777777" w:rsidTr="00F159C5">
        <w:trPr>
          <w:trHeight w:val="1324"/>
        </w:trPr>
        <w:tc>
          <w:tcPr>
            <w:tcW w:w="9709" w:type="dxa"/>
            <w:gridSpan w:val="2"/>
            <w:tcBorders>
              <w:top w:val="single" w:sz="8" w:space="0" w:color="auto"/>
              <w:left w:val="single" w:sz="8" w:space="0" w:color="auto"/>
              <w:bottom w:val="single" w:sz="8" w:space="0" w:color="auto"/>
              <w:right w:val="single" w:sz="8" w:space="0" w:color="auto"/>
            </w:tcBorders>
          </w:tcPr>
          <w:p w14:paraId="481B9039" w14:textId="77777777" w:rsidR="001A63BC" w:rsidRDefault="001A63BC" w:rsidP="00F159C5">
            <w:pPr>
              <w:jc w:val="center"/>
              <w:rPr>
                <w:rFonts w:ascii="Century Gothic" w:eastAsia="Century Gothic" w:hAnsi="Century Gothic" w:cs="Century Gothic"/>
                <w:b/>
                <w:bCs/>
              </w:rPr>
            </w:pPr>
            <w:r w:rsidRPr="4B34B840">
              <w:rPr>
                <w:rFonts w:ascii="Century Gothic" w:eastAsia="Century Gothic" w:hAnsi="Century Gothic" w:cs="Century Gothic"/>
                <w:b/>
                <w:bCs/>
              </w:rPr>
              <w:t>Odd one Out</w:t>
            </w:r>
          </w:p>
          <w:p w14:paraId="6478C81A" w14:textId="77777777" w:rsidR="001A63BC" w:rsidRDefault="001A63BC" w:rsidP="00F159C5">
            <w:pPr>
              <w:rPr>
                <w:rFonts w:ascii="Century Gothic" w:eastAsia="Century Gothic" w:hAnsi="Century Gothic" w:cs="Century Gothic"/>
                <w:b/>
                <w:bCs/>
              </w:rPr>
            </w:pPr>
            <w:r w:rsidRPr="4B34B840">
              <w:rPr>
                <w:rFonts w:ascii="Century Gothic" w:eastAsia="Century Gothic" w:hAnsi="Century Gothic" w:cs="Century Gothic"/>
                <w:b/>
                <w:bCs/>
              </w:rPr>
              <w:t xml:space="preserve">Instructions: </w:t>
            </w:r>
            <w:r w:rsidRPr="4B34B840">
              <w:rPr>
                <w:rFonts w:ascii="Century Gothic" w:eastAsia="Century Gothic" w:hAnsi="Century Gothic" w:cs="Century Gothic"/>
              </w:rPr>
              <w:t>Listen carefully to the teacher and cross out the one that does not have the same rhyme.</w:t>
            </w:r>
          </w:p>
        </w:tc>
      </w:tr>
      <w:tr w:rsidR="001A63BC" w14:paraId="6732524E" w14:textId="77777777" w:rsidTr="001A63BC">
        <w:trPr>
          <w:trHeight w:val="1392"/>
        </w:trPr>
        <w:tc>
          <w:tcPr>
            <w:tcW w:w="2109" w:type="dxa"/>
            <w:tcBorders>
              <w:top w:val="single" w:sz="8" w:space="0" w:color="auto"/>
              <w:left w:val="single" w:sz="8" w:space="0" w:color="auto"/>
              <w:bottom w:val="single" w:sz="8" w:space="0" w:color="auto"/>
              <w:right w:val="single" w:sz="8" w:space="0" w:color="auto"/>
            </w:tcBorders>
          </w:tcPr>
          <w:p w14:paraId="3423A043" w14:textId="77777777" w:rsidR="001A63BC" w:rsidRDefault="001A63BC" w:rsidP="00F159C5">
            <w:pPr>
              <w:jc w:val="center"/>
              <w:rPr>
                <w:rFonts w:ascii="Century Gothic" w:eastAsia="Century Gothic" w:hAnsi="Century Gothic" w:cs="Century Gothic"/>
                <w:b/>
                <w:bCs/>
              </w:rPr>
            </w:pPr>
            <w:r w:rsidRPr="4B34B840">
              <w:rPr>
                <w:rFonts w:ascii="Century Gothic" w:eastAsia="Century Gothic" w:hAnsi="Century Gothic" w:cs="Century Gothic"/>
                <w:b/>
                <w:bCs/>
              </w:rPr>
              <w:t xml:space="preserve"> </w:t>
            </w:r>
          </w:p>
          <w:p w14:paraId="55C7E741" w14:textId="77777777" w:rsidR="001A63BC" w:rsidRDefault="001A63BC" w:rsidP="00F159C5">
            <w:pPr>
              <w:rPr>
                <w:rFonts w:ascii="Century Gothic" w:eastAsia="Century Gothic" w:hAnsi="Century Gothic" w:cs="Century Gothic"/>
                <w:b/>
                <w:bCs/>
              </w:rPr>
            </w:pPr>
            <w:r w:rsidRPr="4B34B840">
              <w:rPr>
                <w:rFonts w:ascii="Century Gothic" w:eastAsia="Century Gothic" w:hAnsi="Century Gothic" w:cs="Century Gothic"/>
                <w:b/>
                <w:bCs/>
              </w:rPr>
              <w:t xml:space="preserve">          /-eep/</w:t>
            </w:r>
          </w:p>
          <w:p w14:paraId="70FF9C4D" w14:textId="77777777" w:rsidR="001A63BC" w:rsidRDefault="001A63BC" w:rsidP="00F159C5">
            <w:pPr>
              <w:jc w:val="center"/>
              <w:rPr>
                <w:rFonts w:ascii="Century Gothic" w:eastAsia="Century Gothic" w:hAnsi="Century Gothic" w:cs="Century Gothic"/>
              </w:rPr>
            </w:pPr>
            <w:r w:rsidRPr="4B34B840">
              <w:rPr>
                <w:rFonts w:ascii="Century Gothic" w:eastAsia="Century Gothic" w:hAnsi="Century Gothic" w:cs="Century Gothic"/>
              </w:rPr>
              <w:t>beep</w:t>
            </w:r>
          </w:p>
        </w:tc>
        <w:tc>
          <w:tcPr>
            <w:tcW w:w="7600" w:type="dxa"/>
            <w:tcBorders>
              <w:top w:val="nil"/>
              <w:left w:val="single" w:sz="8" w:space="0" w:color="auto"/>
              <w:bottom w:val="single" w:sz="8" w:space="0" w:color="auto"/>
              <w:right w:val="single" w:sz="8" w:space="0" w:color="auto"/>
            </w:tcBorders>
          </w:tcPr>
          <w:p w14:paraId="191C2133" w14:textId="77777777" w:rsidR="001A63BC" w:rsidRDefault="001A63BC" w:rsidP="00F159C5">
            <w:pPr>
              <w:jc w:val="center"/>
              <w:rPr>
                <w:rFonts w:ascii="Century Gothic" w:eastAsia="Century Gothic" w:hAnsi="Century Gothic" w:cs="Century Gothic"/>
                <w:b/>
                <w:bCs/>
              </w:rPr>
            </w:pPr>
            <w:r>
              <w:rPr>
                <w:noProof/>
              </w:rPr>
              <w:drawing>
                <wp:inline distT="0" distB="0" distL="0" distR="0" wp14:anchorId="12EA3DAD" wp14:editId="3F4CE2CD">
                  <wp:extent cx="3629025" cy="704850"/>
                  <wp:effectExtent l="0" t="0" r="0" b="0"/>
                  <wp:docPr id="995813062" name="Imagen 995813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extLst>
                              <a:ext uri="{28A0092B-C50C-407E-A947-70E740481C1C}">
                                <a14:useLocalDpi xmlns:a14="http://schemas.microsoft.com/office/drawing/2010/main" val="0"/>
                              </a:ext>
                            </a:extLst>
                          </a:blip>
                          <a:stretch>
                            <a:fillRect/>
                          </a:stretch>
                        </pic:blipFill>
                        <pic:spPr>
                          <a:xfrm>
                            <a:off x="0" y="0"/>
                            <a:ext cx="3629025" cy="704850"/>
                          </a:xfrm>
                          <a:prstGeom prst="rect">
                            <a:avLst/>
                          </a:prstGeom>
                        </pic:spPr>
                      </pic:pic>
                    </a:graphicData>
                  </a:graphic>
                </wp:inline>
              </w:drawing>
            </w:r>
            <w:r w:rsidRPr="4B34B840">
              <w:rPr>
                <w:rFonts w:ascii="Century Gothic" w:eastAsia="Century Gothic" w:hAnsi="Century Gothic" w:cs="Century Gothic"/>
                <w:b/>
                <w:bCs/>
              </w:rPr>
              <w:t xml:space="preserve"> </w:t>
            </w:r>
          </w:p>
        </w:tc>
      </w:tr>
      <w:tr w:rsidR="001A63BC" w14:paraId="36ADFA4D" w14:textId="77777777" w:rsidTr="001A63BC">
        <w:trPr>
          <w:trHeight w:val="1399"/>
        </w:trPr>
        <w:tc>
          <w:tcPr>
            <w:tcW w:w="2109" w:type="dxa"/>
            <w:tcBorders>
              <w:top w:val="single" w:sz="8" w:space="0" w:color="auto"/>
              <w:left w:val="single" w:sz="8" w:space="0" w:color="auto"/>
              <w:bottom w:val="single" w:sz="8" w:space="0" w:color="auto"/>
              <w:right w:val="single" w:sz="8" w:space="0" w:color="auto"/>
            </w:tcBorders>
          </w:tcPr>
          <w:p w14:paraId="108C5DB2" w14:textId="77777777" w:rsidR="001A63BC" w:rsidRDefault="001A63BC" w:rsidP="00F159C5">
            <w:pPr>
              <w:jc w:val="center"/>
              <w:rPr>
                <w:rFonts w:ascii="Century Gothic" w:eastAsia="Century Gothic" w:hAnsi="Century Gothic" w:cs="Century Gothic"/>
                <w:b/>
                <w:bCs/>
              </w:rPr>
            </w:pPr>
            <w:r w:rsidRPr="4B34B840">
              <w:rPr>
                <w:rFonts w:ascii="Century Gothic" w:eastAsia="Century Gothic" w:hAnsi="Century Gothic" w:cs="Century Gothic"/>
                <w:b/>
                <w:bCs/>
              </w:rPr>
              <w:t xml:space="preserve"> </w:t>
            </w:r>
          </w:p>
          <w:p w14:paraId="73F32398" w14:textId="77777777" w:rsidR="001A63BC" w:rsidRDefault="001A63BC" w:rsidP="00F159C5">
            <w:pPr>
              <w:jc w:val="center"/>
              <w:rPr>
                <w:rFonts w:ascii="Century Gothic" w:eastAsia="Century Gothic" w:hAnsi="Century Gothic" w:cs="Century Gothic"/>
                <w:b/>
                <w:bCs/>
              </w:rPr>
            </w:pPr>
            <w:r w:rsidRPr="4B34B840">
              <w:rPr>
                <w:rFonts w:ascii="Century Gothic" w:eastAsia="Century Gothic" w:hAnsi="Century Gothic" w:cs="Century Gothic"/>
                <w:b/>
                <w:bCs/>
              </w:rPr>
              <w:t>/-at/</w:t>
            </w:r>
          </w:p>
          <w:p w14:paraId="51A96552" w14:textId="77777777" w:rsidR="001A63BC" w:rsidRDefault="001A63BC" w:rsidP="00F159C5">
            <w:pPr>
              <w:jc w:val="center"/>
              <w:rPr>
                <w:rFonts w:ascii="Century Gothic" w:eastAsia="Century Gothic" w:hAnsi="Century Gothic" w:cs="Century Gothic"/>
              </w:rPr>
            </w:pPr>
            <w:r w:rsidRPr="4B34B840">
              <w:rPr>
                <w:rFonts w:ascii="Century Gothic" w:eastAsia="Century Gothic" w:hAnsi="Century Gothic" w:cs="Century Gothic"/>
              </w:rPr>
              <w:t>bat</w:t>
            </w:r>
          </w:p>
        </w:tc>
        <w:tc>
          <w:tcPr>
            <w:tcW w:w="7600" w:type="dxa"/>
            <w:tcBorders>
              <w:top w:val="single" w:sz="8" w:space="0" w:color="auto"/>
              <w:left w:val="single" w:sz="8" w:space="0" w:color="auto"/>
              <w:bottom w:val="single" w:sz="8" w:space="0" w:color="auto"/>
              <w:right w:val="single" w:sz="8" w:space="0" w:color="auto"/>
            </w:tcBorders>
          </w:tcPr>
          <w:p w14:paraId="6AA0D23A" w14:textId="77777777" w:rsidR="001A63BC" w:rsidRDefault="001A63BC" w:rsidP="00F159C5">
            <w:pPr>
              <w:rPr>
                <w:rFonts w:ascii="Century Gothic" w:eastAsia="Century Gothic" w:hAnsi="Century Gothic" w:cs="Century Gothic"/>
              </w:rPr>
            </w:pPr>
            <w:r w:rsidRPr="4B34B840">
              <w:rPr>
                <w:rFonts w:ascii="Century Gothic" w:eastAsia="Century Gothic" w:hAnsi="Century Gothic" w:cs="Century Gothic"/>
                <w:b/>
                <w:bCs/>
              </w:rPr>
              <w:t xml:space="preserve"> </w:t>
            </w:r>
            <w:r>
              <w:rPr>
                <w:noProof/>
              </w:rPr>
              <w:drawing>
                <wp:inline distT="0" distB="0" distL="0" distR="0" wp14:anchorId="03A59ADB" wp14:editId="033288DF">
                  <wp:extent cx="3455976" cy="733425"/>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extLst>
                              <a:ext uri="{28A0092B-C50C-407E-A947-70E740481C1C}">
                                <a14:useLocalDpi xmlns:a14="http://schemas.microsoft.com/office/drawing/2010/main" val="0"/>
                              </a:ext>
                            </a:extLst>
                          </a:blip>
                          <a:stretch>
                            <a:fillRect/>
                          </a:stretch>
                        </pic:blipFill>
                        <pic:spPr>
                          <a:xfrm>
                            <a:off x="0" y="0"/>
                            <a:ext cx="3455976" cy="733425"/>
                          </a:xfrm>
                          <a:prstGeom prst="rect">
                            <a:avLst/>
                          </a:prstGeom>
                        </pic:spPr>
                      </pic:pic>
                    </a:graphicData>
                  </a:graphic>
                </wp:inline>
              </w:drawing>
            </w:r>
          </w:p>
        </w:tc>
      </w:tr>
      <w:tr w:rsidR="001A63BC" w14:paraId="609019F6" w14:textId="77777777" w:rsidTr="001A63BC">
        <w:trPr>
          <w:trHeight w:val="1937"/>
        </w:trPr>
        <w:tc>
          <w:tcPr>
            <w:tcW w:w="2109" w:type="dxa"/>
            <w:tcBorders>
              <w:top w:val="single" w:sz="8" w:space="0" w:color="auto"/>
              <w:left w:val="single" w:sz="8" w:space="0" w:color="auto"/>
              <w:bottom w:val="single" w:sz="8" w:space="0" w:color="auto"/>
              <w:right w:val="single" w:sz="8" w:space="0" w:color="auto"/>
            </w:tcBorders>
          </w:tcPr>
          <w:p w14:paraId="4B681FC8" w14:textId="77777777" w:rsidR="001A63BC" w:rsidRDefault="001A63BC" w:rsidP="00F159C5">
            <w:pPr>
              <w:jc w:val="center"/>
              <w:rPr>
                <w:rFonts w:ascii="Century Gothic" w:eastAsia="Century Gothic" w:hAnsi="Century Gothic" w:cs="Century Gothic"/>
                <w:b/>
                <w:bCs/>
              </w:rPr>
            </w:pPr>
          </w:p>
          <w:p w14:paraId="74982441" w14:textId="77777777" w:rsidR="001A63BC" w:rsidRDefault="001A63BC" w:rsidP="00F159C5">
            <w:pPr>
              <w:rPr>
                <w:rFonts w:ascii="Century Gothic" w:eastAsia="Century Gothic" w:hAnsi="Century Gothic" w:cs="Century Gothic"/>
                <w:b/>
                <w:bCs/>
              </w:rPr>
            </w:pPr>
            <w:r w:rsidRPr="4B34B840">
              <w:rPr>
                <w:rFonts w:ascii="Century Gothic" w:eastAsia="Century Gothic" w:hAnsi="Century Gothic" w:cs="Century Gothic"/>
                <w:b/>
                <w:bCs/>
              </w:rPr>
              <w:t xml:space="preserve">            /-op/</w:t>
            </w:r>
          </w:p>
          <w:p w14:paraId="0BB3C156" w14:textId="77777777" w:rsidR="001A63BC" w:rsidRDefault="001A63BC" w:rsidP="00F159C5">
            <w:pPr>
              <w:rPr>
                <w:rFonts w:ascii="Century Gothic" w:eastAsia="Century Gothic" w:hAnsi="Century Gothic" w:cs="Century Gothic"/>
                <w:b/>
                <w:bCs/>
              </w:rPr>
            </w:pPr>
            <w:r w:rsidRPr="4B34B840">
              <w:rPr>
                <w:rFonts w:ascii="Century Gothic" w:eastAsia="Century Gothic" w:hAnsi="Century Gothic" w:cs="Century Gothic"/>
                <w:b/>
                <w:bCs/>
              </w:rPr>
              <w:t xml:space="preserve">             top</w:t>
            </w:r>
          </w:p>
        </w:tc>
        <w:tc>
          <w:tcPr>
            <w:tcW w:w="7600" w:type="dxa"/>
            <w:tcBorders>
              <w:top w:val="single" w:sz="8" w:space="0" w:color="auto"/>
              <w:left w:val="single" w:sz="8" w:space="0" w:color="auto"/>
              <w:bottom w:val="single" w:sz="8" w:space="0" w:color="auto"/>
              <w:right w:val="single" w:sz="8" w:space="0" w:color="auto"/>
            </w:tcBorders>
          </w:tcPr>
          <w:p w14:paraId="0A0CAD21" w14:textId="77777777" w:rsidR="001A63BC" w:rsidRDefault="001A63BC" w:rsidP="00F159C5">
            <w:pPr>
              <w:rPr>
                <w:rFonts w:ascii="Century Gothic" w:eastAsia="Century Gothic" w:hAnsi="Century Gothic" w:cs="Century Gothic"/>
                <w:b/>
                <w:bCs/>
              </w:rPr>
            </w:pPr>
          </w:p>
          <w:p w14:paraId="235A76E6" w14:textId="77777777" w:rsidR="001A63BC" w:rsidRDefault="001A63BC" w:rsidP="00F159C5">
            <w:pPr>
              <w:rPr>
                <w:rFonts w:ascii="Century Gothic" w:eastAsia="Century Gothic" w:hAnsi="Century Gothic" w:cs="Century Gothic"/>
              </w:rPr>
            </w:pPr>
            <w:r>
              <w:rPr>
                <w:noProof/>
              </w:rPr>
              <w:drawing>
                <wp:inline distT="0" distB="0" distL="0" distR="0" wp14:anchorId="44B98729" wp14:editId="1C8319EC">
                  <wp:extent cx="3562350" cy="770758"/>
                  <wp:effectExtent l="0" t="0" r="0" b="0"/>
                  <wp:docPr id="995813063" name="Imagen 995813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extLst>
                              <a:ext uri="{28A0092B-C50C-407E-A947-70E740481C1C}">
                                <a14:useLocalDpi xmlns:a14="http://schemas.microsoft.com/office/drawing/2010/main" val="0"/>
                              </a:ext>
                            </a:extLst>
                          </a:blip>
                          <a:stretch>
                            <a:fillRect/>
                          </a:stretch>
                        </pic:blipFill>
                        <pic:spPr>
                          <a:xfrm>
                            <a:off x="0" y="0"/>
                            <a:ext cx="3562350" cy="770758"/>
                          </a:xfrm>
                          <a:prstGeom prst="rect">
                            <a:avLst/>
                          </a:prstGeom>
                        </pic:spPr>
                      </pic:pic>
                    </a:graphicData>
                  </a:graphic>
                </wp:inline>
              </w:drawing>
            </w:r>
          </w:p>
        </w:tc>
      </w:tr>
      <w:tr w:rsidR="001A63BC" w14:paraId="1F0D4258" w14:textId="77777777" w:rsidTr="001A63BC">
        <w:trPr>
          <w:trHeight w:val="126"/>
        </w:trPr>
        <w:tc>
          <w:tcPr>
            <w:tcW w:w="2109" w:type="dxa"/>
            <w:tcBorders>
              <w:top w:val="single" w:sz="8" w:space="0" w:color="auto"/>
              <w:left w:val="single" w:sz="8" w:space="0" w:color="auto"/>
              <w:bottom w:val="single" w:sz="8" w:space="0" w:color="auto"/>
              <w:right w:val="single" w:sz="8" w:space="0" w:color="auto"/>
            </w:tcBorders>
          </w:tcPr>
          <w:p w14:paraId="1340EC5A" w14:textId="77777777" w:rsidR="001A63BC" w:rsidRDefault="001A63BC" w:rsidP="00F159C5">
            <w:pPr>
              <w:jc w:val="center"/>
              <w:rPr>
                <w:rFonts w:ascii="Century Gothic" w:eastAsia="Century Gothic" w:hAnsi="Century Gothic" w:cs="Century Gothic"/>
                <w:b/>
                <w:bCs/>
              </w:rPr>
            </w:pPr>
            <w:r w:rsidRPr="4B34B840">
              <w:rPr>
                <w:rFonts w:ascii="Century Gothic" w:eastAsia="Century Gothic" w:hAnsi="Century Gothic" w:cs="Century Gothic"/>
                <w:b/>
                <w:bCs/>
              </w:rPr>
              <w:t xml:space="preserve"> </w:t>
            </w:r>
          </w:p>
          <w:p w14:paraId="3CB80772" w14:textId="77777777" w:rsidR="001A63BC" w:rsidRDefault="001A63BC" w:rsidP="00F159C5">
            <w:pPr>
              <w:rPr>
                <w:rFonts w:ascii="Century Gothic" w:eastAsia="Century Gothic" w:hAnsi="Century Gothic" w:cs="Century Gothic"/>
                <w:b/>
                <w:bCs/>
              </w:rPr>
            </w:pPr>
            <w:r w:rsidRPr="4B34B840">
              <w:rPr>
                <w:rFonts w:ascii="Century Gothic" w:eastAsia="Century Gothic" w:hAnsi="Century Gothic" w:cs="Century Gothic"/>
                <w:b/>
                <w:bCs/>
              </w:rPr>
              <w:t xml:space="preserve">           / -ap/</w:t>
            </w:r>
          </w:p>
          <w:p w14:paraId="7B027694" w14:textId="77777777" w:rsidR="001A63BC" w:rsidRDefault="001A63BC" w:rsidP="00F159C5">
            <w:pPr>
              <w:rPr>
                <w:rFonts w:ascii="Century Gothic" w:eastAsia="Century Gothic" w:hAnsi="Century Gothic" w:cs="Century Gothic"/>
              </w:rPr>
            </w:pPr>
            <w:r w:rsidRPr="4B34B840">
              <w:rPr>
                <w:rFonts w:ascii="Century Gothic" w:eastAsia="Century Gothic" w:hAnsi="Century Gothic" w:cs="Century Gothic"/>
              </w:rPr>
              <w:t xml:space="preserve">             tap</w:t>
            </w:r>
          </w:p>
        </w:tc>
        <w:tc>
          <w:tcPr>
            <w:tcW w:w="7600" w:type="dxa"/>
            <w:tcBorders>
              <w:top w:val="single" w:sz="8" w:space="0" w:color="auto"/>
              <w:left w:val="single" w:sz="8" w:space="0" w:color="auto"/>
              <w:bottom w:val="single" w:sz="8" w:space="0" w:color="auto"/>
              <w:right w:val="single" w:sz="8" w:space="0" w:color="auto"/>
            </w:tcBorders>
          </w:tcPr>
          <w:p w14:paraId="288C07A0" w14:textId="77777777" w:rsidR="001A63BC" w:rsidRDefault="001A63BC" w:rsidP="00F159C5">
            <w:pPr>
              <w:rPr>
                <w:rFonts w:ascii="Century Gothic" w:eastAsia="Century Gothic" w:hAnsi="Century Gothic" w:cs="Century Gothic"/>
                <w:b/>
                <w:bCs/>
              </w:rPr>
            </w:pPr>
            <w:r>
              <w:rPr>
                <w:noProof/>
              </w:rPr>
              <w:drawing>
                <wp:inline distT="0" distB="0" distL="0" distR="0" wp14:anchorId="6C863E09" wp14:editId="7506CE29">
                  <wp:extent cx="3592488" cy="733425"/>
                  <wp:effectExtent l="0" t="0" r="0" b="0"/>
                  <wp:docPr id="995813064" name="Imagen 995813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extLst>
                              <a:ext uri="{28A0092B-C50C-407E-A947-70E740481C1C}">
                                <a14:useLocalDpi xmlns:a14="http://schemas.microsoft.com/office/drawing/2010/main" val="0"/>
                              </a:ext>
                            </a:extLst>
                          </a:blip>
                          <a:stretch>
                            <a:fillRect/>
                          </a:stretch>
                        </pic:blipFill>
                        <pic:spPr>
                          <a:xfrm>
                            <a:off x="0" y="0"/>
                            <a:ext cx="3592488" cy="733425"/>
                          </a:xfrm>
                          <a:prstGeom prst="rect">
                            <a:avLst/>
                          </a:prstGeom>
                        </pic:spPr>
                      </pic:pic>
                    </a:graphicData>
                  </a:graphic>
                </wp:inline>
              </w:drawing>
            </w:r>
            <w:r w:rsidRPr="4B34B840">
              <w:rPr>
                <w:rFonts w:ascii="Century Gothic" w:eastAsia="Century Gothic" w:hAnsi="Century Gothic" w:cs="Century Gothic"/>
                <w:b/>
                <w:bCs/>
              </w:rPr>
              <w:t xml:space="preserve"> </w:t>
            </w:r>
          </w:p>
        </w:tc>
      </w:tr>
      <w:tr w:rsidR="001A63BC" w14:paraId="12A6435E" w14:textId="77777777" w:rsidTr="001A63BC">
        <w:trPr>
          <w:trHeight w:val="1690"/>
        </w:trPr>
        <w:tc>
          <w:tcPr>
            <w:tcW w:w="2109" w:type="dxa"/>
            <w:tcBorders>
              <w:top w:val="single" w:sz="8" w:space="0" w:color="auto"/>
              <w:left w:val="single" w:sz="8" w:space="0" w:color="auto"/>
              <w:bottom w:val="single" w:sz="8" w:space="0" w:color="auto"/>
              <w:right w:val="single" w:sz="8" w:space="0" w:color="auto"/>
            </w:tcBorders>
          </w:tcPr>
          <w:p w14:paraId="5AB6ECCE" w14:textId="77777777" w:rsidR="001A63BC" w:rsidRDefault="001A63BC" w:rsidP="00F159C5">
            <w:pPr>
              <w:jc w:val="center"/>
              <w:rPr>
                <w:rFonts w:ascii="Century Gothic" w:eastAsia="Century Gothic" w:hAnsi="Century Gothic" w:cs="Century Gothic"/>
                <w:b/>
                <w:bCs/>
              </w:rPr>
            </w:pPr>
            <w:r w:rsidRPr="4B34B840">
              <w:rPr>
                <w:rFonts w:ascii="Century Gothic" w:eastAsia="Century Gothic" w:hAnsi="Century Gothic" w:cs="Century Gothic"/>
                <w:b/>
                <w:bCs/>
              </w:rPr>
              <w:lastRenderedPageBreak/>
              <w:t xml:space="preserve"> </w:t>
            </w:r>
          </w:p>
          <w:p w14:paraId="36A77593" w14:textId="77777777" w:rsidR="001A63BC" w:rsidRDefault="001A63BC" w:rsidP="00F159C5">
            <w:pPr>
              <w:rPr>
                <w:rFonts w:ascii="Century Gothic" w:eastAsia="Century Gothic" w:hAnsi="Century Gothic" w:cs="Century Gothic"/>
                <w:b/>
                <w:bCs/>
              </w:rPr>
            </w:pPr>
            <w:r w:rsidRPr="4B34B840">
              <w:rPr>
                <w:rFonts w:ascii="Century Gothic" w:eastAsia="Century Gothic" w:hAnsi="Century Gothic" w:cs="Century Gothic"/>
                <w:b/>
                <w:bCs/>
              </w:rPr>
              <w:t xml:space="preserve">          / -am/</w:t>
            </w:r>
          </w:p>
          <w:p w14:paraId="515660F8" w14:textId="77777777" w:rsidR="001A63BC" w:rsidRDefault="001A63BC" w:rsidP="00F159C5">
            <w:pPr>
              <w:rPr>
                <w:rFonts w:ascii="Century Gothic" w:eastAsia="Century Gothic" w:hAnsi="Century Gothic" w:cs="Century Gothic"/>
              </w:rPr>
            </w:pPr>
            <w:r w:rsidRPr="4B34B840">
              <w:rPr>
                <w:rFonts w:ascii="Century Gothic" w:eastAsia="Century Gothic" w:hAnsi="Century Gothic" w:cs="Century Gothic"/>
              </w:rPr>
              <w:t xml:space="preserve">            Sam </w:t>
            </w:r>
          </w:p>
        </w:tc>
        <w:tc>
          <w:tcPr>
            <w:tcW w:w="7600" w:type="dxa"/>
            <w:tcBorders>
              <w:top w:val="single" w:sz="8" w:space="0" w:color="auto"/>
              <w:left w:val="single" w:sz="8" w:space="0" w:color="auto"/>
              <w:bottom w:val="single" w:sz="8" w:space="0" w:color="auto"/>
              <w:right w:val="single" w:sz="8" w:space="0" w:color="auto"/>
            </w:tcBorders>
          </w:tcPr>
          <w:p w14:paraId="79D2D864" w14:textId="77777777" w:rsidR="001A63BC" w:rsidRDefault="001A63BC" w:rsidP="00F159C5">
            <w:pPr>
              <w:jc w:val="center"/>
              <w:rPr>
                <w:rFonts w:ascii="Century Gothic" w:eastAsia="Century Gothic" w:hAnsi="Century Gothic" w:cs="Century Gothic"/>
                <w:b/>
                <w:bCs/>
              </w:rPr>
            </w:pPr>
            <w:r w:rsidRPr="4B34B840">
              <w:rPr>
                <w:rFonts w:ascii="Century Gothic" w:eastAsia="Century Gothic" w:hAnsi="Century Gothic" w:cs="Century Gothic"/>
                <w:b/>
                <w:bCs/>
              </w:rPr>
              <w:t xml:space="preserve"> </w:t>
            </w:r>
          </w:p>
          <w:p w14:paraId="28C46D6A" w14:textId="77777777" w:rsidR="001A63BC" w:rsidRDefault="001A63BC" w:rsidP="00F159C5">
            <w:pPr>
              <w:rPr>
                <w:rFonts w:ascii="Century Gothic" w:eastAsia="Century Gothic" w:hAnsi="Century Gothic" w:cs="Century Gothic"/>
              </w:rPr>
            </w:pPr>
            <w:r>
              <w:rPr>
                <w:noProof/>
              </w:rPr>
              <w:drawing>
                <wp:inline distT="0" distB="0" distL="0" distR="0" wp14:anchorId="211FF481" wp14:editId="61F3CB35">
                  <wp:extent cx="3800475" cy="820870"/>
                  <wp:effectExtent l="0" t="0" r="0" b="0"/>
                  <wp:docPr id="995813066" name="Imagen 995813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extLst>
                              <a:ext uri="{28A0092B-C50C-407E-A947-70E740481C1C}">
                                <a14:useLocalDpi xmlns:a14="http://schemas.microsoft.com/office/drawing/2010/main" val="0"/>
                              </a:ext>
                            </a:extLst>
                          </a:blip>
                          <a:stretch>
                            <a:fillRect/>
                          </a:stretch>
                        </pic:blipFill>
                        <pic:spPr>
                          <a:xfrm>
                            <a:off x="0" y="0"/>
                            <a:ext cx="3800475" cy="820870"/>
                          </a:xfrm>
                          <a:prstGeom prst="rect">
                            <a:avLst/>
                          </a:prstGeom>
                        </pic:spPr>
                      </pic:pic>
                    </a:graphicData>
                  </a:graphic>
                </wp:inline>
              </w:drawing>
            </w:r>
          </w:p>
        </w:tc>
      </w:tr>
    </w:tbl>
    <w:p w14:paraId="0F73280C" w14:textId="77777777" w:rsidR="001A63BC" w:rsidRDefault="001A63BC" w:rsidP="001A63BC"/>
    <w:p w14:paraId="4FD3FEFE" w14:textId="77777777" w:rsidR="001A63BC" w:rsidRDefault="001A63BC" w:rsidP="001A63BC">
      <w:pPr>
        <w:spacing w:after="160" w:line="259" w:lineRule="auto"/>
        <w:rPr>
          <w:noProof/>
          <w:lang w:val="es-CR" w:eastAsia="es-CR"/>
        </w:rPr>
      </w:pPr>
      <w:r>
        <w:rPr>
          <w:noProof/>
          <w:lang w:val="es-CR" w:eastAsia="es-CR"/>
        </w:rPr>
        <w:br w:type="page"/>
      </w:r>
    </w:p>
    <w:tbl>
      <w:tblPr>
        <w:tblW w:w="1445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30" w:type="dxa"/>
          <w:right w:w="30" w:type="dxa"/>
        </w:tblCellMar>
        <w:tblLook w:val="0000" w:firstRow="0" w:lastRow="0" w:firstColumn="0" w:lastColumn="0" w:noHBand="0" w:noVBand="0"/>
      </w:tblPr>
      <w:tblGrid>
        <w:gridCol w:w="2689"/>
        <w:gridCol w:w="937"/>
        <w:gridCol w:w="1092"/>
        <w:gridCol w:w="97"/>
        <w:gridCol w:w="2437"/>
        <w:gridCol w:w="2415"/>
        <w:gridCol w:w="12"/>
        <w:gridCol w:w="1196"/>
        <w:gridCol w:w="2454"/>
        <w:gridCol w:w="1130"/>
      </w:tblGrid>
      <w:tr w:rsidR="004E0A88" w:rsidRPr="00E51009" w14:paraId="13D8063B" w14:textId="77777777" w:rsidTr="7A968115">
        <w:trPr>
          <w:trHeight w:val="537"/>
          <w:jc w:val="center"/>
        </w:trPr>
        <w:tc>
          <w:tcPr>
            <w:tcW w:w="3626" w:type="dxa"/>
            <w:gridSpan w:val="2"/>
            <w:shd w:val="clear" w:color="auto" w:fill="F2F2F2" w:themeFill="background1" w:themeFillShade="F2"/>
            <w:vAlign w:val="center"/>
          </w:tcPr>
          <w:p w14:paraId="52B293C2" w14:textId="07752483" w:rsidR="004E0A88" w:rsidRPr="00E51009" w:rsidRDefault="001A63BC" w:rsidP="00D05A2A">
            <w:pPr>
              <w:autoSpaceDE w:val="0"/>
              <w:autoSpaceDN w:val="0"/>
              <w:adjustRightInd w:val="0"/>
              <w:rPr>
                <w:rFonts w:ascii="Arial" w:hAnsi="Arial" w:cs="Arial"/>
                <w:b/>
                <w:bCs/>
                <w:sz w:val="24"/>
                <w:szCs w:val="24"/>
              </w:rPr>
            </w:pPr>
            <w:r>
              <w:rPr>
                <w:rFonts w:ascii="Arial" w:eastAsia="Century Gothic" w:hAnsi="Arial" w:cs="Arial"/>
                <w:sz w:val="24"/>
                <w:szCs w:val="24"/>
              </w:rPr>
              <w:lastRenderedPageBreak/>
              <w:tab/>
            </w:r>
            <w:r w:rsidR="004E0A88" w:rsidRPr="00E51009">
              <w:rPr>
                <w:rFonts w:ascii="Arial" w:hAnsi="Arial" w:cs="Arial"/>
                <w:b/>
                <w:bCs/>
                <w:sz w:val="24"/>
                <w:szCs w:val="24"/>
              </w:rPr>
              <w:t xml:space="preserve">Term: </w:t>
            </w:r>
          </w:p>
        </w:tc>
        <w:tc>
          <w:tcPr>
            <w:tcW w:w="3626" w:type="dxa"/>
            <w:gridSpan w:val="3"/>
            <w:shd w:val="clear" w:color="auto" w:fill="F2F2F2" w:themeFill="background1" w:themeFillShade="F2"/>
            <w:vAlign w:val="center"/>
          </w:tcPr>
          <w:p w14:paraId="27DB59FC" w14:textId="77777777" w:rsidR="004E0A88" w:rsidRPr="00E51009" w:rsidRDefault="004E0A88" w:rsidP="00D05A2A">
            <w:pPr>
              <w:autoSpaceDE w:val="0"/>
              <w:autoSpaceDN w:val="0"/>
              <w:adjustRightInd w:val="0"/>
              <w:rPr>
                <w:rFonts w:ascii="Arial" w:hAnsi="Arial" w:cs="Arial"/>
                <w:b/>
                <w:bCs/>
                <w:sz w:val="24"/>
                <w:szCs w:val="24"/>
              </w:rPr>
            </w:pPr>
            <w:r w:rsidRPr="00E51009">
              <w:rPr>
                <w:rFonts w:ascii="Arial" w:hAnsi="Arial" w:cs="Arial"/>
                <w:b/>
                <w:bCs/>
                <w:sz w:val="24"/>
                <w:szCs w:val="24"/>
              </w:rPr>
              <w:t>Level: Fifth Grade</w:t>
            </w:r>
          </w:p>
        </w:tc>
        <w:tc>
          <w:tcPr>
            <w:tcW w:w="3623" w:type="dxa"/>
            <w:gridSpan w:val="3"/>
            <w:shd w:val="clear" w:color="auto" w:fill="F2F2F2" w:themeFill="background1" w:themeFillShade="F2"/>
            <w:vAlign w:val="center"/>
          </w:tcPr>
          <w:p w14:paraId="2517F097" w14:textId="77777777" w:rsidR="004E0A88" w:rsidRPr="00E51009" w:rsidRDefault="004E0A88" w:rsidP="00D05A2A">
            <w:pPr>
              <w:autoSpaceDE w:val="0"/>
              <w:autoSpaceDN w:val="0"/>
              <w:adjustRightInd w:val="0"/>
              <w:rPr>
                <w:rFonts w:ascii="Arial" w:hAnsi="Arial" w:cs="Arial"/>
                <w:b/>
                <w:bCs/>
                <w:sz w:val="24"/>
                <w:szCs w:val="24"/>
              </w:rPr>
            </w:pPr>
            <w:r w:rsidRPr="00E51009">
              <w:rPr>
                <w:rFonts w:ascii="Arial" w:hAnsi="Arial" w:cs="Arial"/>
                <w:b/>
                <w:bCs/>
                <w:sz w:val="24"/>
                <w:szCs w:val="24"/>
              </w:rPr>
              <w:t>Unit: 6</w:t>
            </w:r>
          </w:p>
        </w:tc>
        <w:tc>
          <w:tcPr>
            <w:tcW w:w="3584" w:type="dxa"/>
            <w:gridSpan w:val="2"/>
            <w:shd w:val="clear" w:color="auto" w:fill="F2F2F2" w:themeFill="background1" w:themeFillShade="F2"/>
            <w:vAlign w:val="center"/>
          </w:tcPr>
          <w:p w14:paraId="227594BE" w14:textId="77777777" w:rsidR="004E0A88" w:rsidRPr="00E51009" w:rsidRDefault="004E0A88" w:rsidP="00D05A2A">
            <w:pPr>
              <w:autoSpaceDE w:val="0"/>
              <w:autoSpaceDN w:val="0"/>
              <w:adjustRightInd w:val="0"/>
              <w:rPr>
                <w:rFonts w:ascii="Arial" w:hAnsi="Arial" w:cs="Arial"/>
                <w:b/>
                <w:bCs/>
                <w:sz w:val="24"/>
                <w:szCs w:val="24"/>
              </w:rPr>
            </w:pPr>
            <w:r w:rsidRPr="00E51009">
              <w:rPr>
                <w:rFonts w:ascii="Arial" w:hAnsi="Arial" w:cs="Arial"/>
                <w:b/>
                <w:bCs/>
                <w:sz w:val="24"/>
                <w:szCs w:val="24"/>
              </w:rPr>
              <w:t>Week:4</w:t>
            </w:r>
          </w:p>
        </w:tc>
      </w:tr>
      <w:tr w:rsidR="004E0A88" w:rsidRPr="00E51009" w14:paraId="4BBB665F" w14:textId="77777777" w:rsidTr="7A968115">
        <w:trPr>
          <w:trHeight w:val="537"/>
          <w:jc w:val="center"/>
        </w:trPr>
        <w:tc>
          <w:tcPr>
            <w:tcW w:w="4815" w:type="dxa"/>
            <w:gridSpan w:val="4"/>
            <w:shd w:val="clear" w:color="auto" w:fill="FFFFFF" w:themeFill="background1"/>
            <w:vAlign w:val="center"/>
          </w:tcPr>
          <w:p w14:paraId="6173CAAA" w14:textId="77777777" w:rsidR="004E0A88" w:rsidRPr="00E51009" w:rsidRDefault="004E0A88" w:rsidP="00D05A2A">
            <w:pPr>
              <w:rPr>
                <w:rFonts w:ascii="Arial" w:hAnsi="Arial" w:cs="Arial"/>
                <w:b/>
                <w:color w:val="000000" w:themeColor="text1"/>
                <w:sz w:val="24"/>
                <w:szCs w:val="24"/>
              </w:rPr>
            </w:pPr>
            <w:r w:rsidRPr="00E51009">
              <w:rPr>
                <w:rFonts w:ascii="Arial" w:hAnsi="Arial" w:cs="Arial"/>
                <w:b/>
                <w:color w:val="000000" w:themeColor="text1"/>
                <w:sz w:val="24"/>
                <w:szCs w:val="24"/>
              </w:rPr>
              <w:t>Domain: Socio-interpersonal</w:t>
            </w:r>
          </w:p>
        </w:tc>
        <w:tc>
          <w:tcPr>
            <w:tcW w:w="4852" w:type="dxa"/>
            <w:gridSpan w:val="2"/>
            <w:shd w:val="clear" w:color="auto" w:fill="FFFFFF" w:themeFill="background1"/>
            <w:vAlign w:val="center"/>
          </w:tcPr>
          <w:p w14:paraId="3232D5AB" w14:textId="77777777" w:rsidR="004E0A88" w:rsidRPr="00E51009" w:rsidRDefault="004E0A88" w:rsidP="00D05A2A">
            <w:pPr>
              <w:rPr>
                <w:rFonts w:ascii="Arial" w:hAnsi="Arial" w:cs="Arial"/>
                <w:b/>
                <w:bCs/>
                <w:sz w:val="24"/>
                <w:szCs w:val="24"/>
              </w:rPr>
            </w:pPr>
            <w:r w:rsidRPr="00E51009">
              <w:rPr>
                <w:rFonts w:ascii="Arial" w:hAnsi="Arial" w:cs="Arial"/>
                <w:b/>
                <w:color w:val="000000" w:themeColor="text1"/>
                <w:sz w:val="24"/>
                <w:szCs w:val="24"/>
              </w:rPr>
              <w:t xml:space="preserve">Scenario: </w:t>
            </w:r>
            <w:r w:rsidRPr="00E51009">
              <w:rPr>
                <w:rFonts w:ascii="Arial" w:eastAsia="Times New Roman" w:hAnsi="Arial" w:cs="Arial"/>
                <w:b/>
                <w:sz w:val="24"/>
                <w:szCs w:val="24"/>
                <w:lang w:eastAsia="es-CR"/>
              </w:rPr>
              <w:t>Let´s Play</w:t>
            </w:r>
          </w:p>
        </w:tc>
        <w:tc>
          <w:tcPr>
            <w:tcW w:w="4792" w:type="dxa"/>
            <w:gridSpan w:val="4"/>
            <w:shd w:val="clear" w:color="auto" w:fill="FFFFFF" w:themeFill="background1"/>
            <w:vAlign w:val="center"/>
          </w:tcPr>
          <w:p w14:paraId="633BC8E7" w14:textId="77777777" w:rsidR="004E0A88" w:rsidRPr="00E51009" w:rsidRDefault="004E0A88" w:rsidP="00D05A2A">
            <w:pPr>
              <w:spacing w:after="0" w:line="240" w:lineRule="auto"/>
              <w:rPr>
                <w:rFonts w:ascii="Arial" w:eastAsia="Times New Roman" w:hAnsi="Arial" w:cs="Arial"/>
                <w:bCs/>
                <w:sz w:val="24"/>
                <w:szCs w:val="24"/>
              </w:rPr>
            </w:pPr>
            <w:r w:rsidRPr="00E51009">
              <w:rPr>
                <w:rFonts w:ascii="Arial" w:hAnsi="Arial" w:cs="Arial"/>
                <w:b/>
                <w:color w:val="000000" w:themeColor="text1"/>
                <w:sz w:val="24"/>
                <w:szCs w:val="24"/>
              </w:rPr>
              <w:t xml:space="preserve">Theme: </w:t>
            </w:r>
          </w:p>
          <w:p w14:paraId="07972036" w14:textId="77777777" w:rsidR="004E0A88" w:rsidRPr="00E51009" w:rsidRDefault="004E0A88" w:rsidP="00D05A2A">
            <w:pPr>
              <w:rPr>
                <w:rFonts w:ascii="Arial" w:hAnsi="Arial" w:cs="Arial"/>
                <w:color w:val="0D0D0D" w:themeColor="text1" w:themeTint="F2"/>
                <w:sz w:val="24"/>
                <w:szCs w:val="24"/>
              </w:rPr>
            </w:pPr>
            <w:r w:rsidRPr="00E51009">
              <w:rPr>
                <w:rFonts w:ascii="Arial" w:hAnsi="Arial" w:cs="Arial"/>
                <w:sz w:val="24"/>
                <w:szCs w:val="24"/>
              </w:rPr>
              <w:t>How was your Weekend?</w:t>
            </w:r>
          </w:p>
        </w:tc>
      </w:tr>
      <w:tr w:rsidR="004E0A88" w:rsidRPr="00E51009" w14:paraId="65A04B9B" w14:textId="77777777" w:rsidTr="7A968115">
        <w:trPr>
          <w:trHeight w:val="349"/>
          <w:jc w:val="center"/>
        </w:trPr>
        <w:tc>
          <w:tcPr>
            <w:tcW w:w="14459" w:type="dxa"/>
            <w:gridSpan w:val="10"/>
            <w:tcBorders>
              <w:bottom w:val="single" w:sz="4" w:space="0" w:color="auto"/>
            </w:tcBorders>
            <w:shd w:val="clear" w:color="auto" w:fill="FFFFFF" w:themeFill="background1"/>
          </w:tcPr>
          <w:p w14:paraId="6F533189" w14:textId="77777777" w:rsidR="004E0A88" w:rsidRPr="00E51009" w:rsidRDefault="004E0A88" w:rsidP="00D05A2A">
            <w:pPr>
              <w:rPr>
                <w:rFonts w:ascii="Arial" w:hAnsi="Arial" w:cs="Arial"/>
                <w:color w:val="000000" w:themeColor="text1"/>
                <w:sz w:val="24"/>
                <w:szCs w:val="24"/>
              </w:rPr>
            </w:pPr>
            <w:r w:rsidRPr="00E51009">
              <w:rPr>
                <w:rFonts w:ascii="Arial" w:hAnsi="Arial" w:cs="Arial"/>
                <w:b/>
                <w:color w:val="000000" w:themeColor="text1"/>
                <w:sz w:val="24"/>
                <w:szCs w:val="24"/>
              </w:rPr>
              <w:t>Enduring Understanding</w:t>
            </w:r>
            <w:r w:rsidRPr="00E51009">
              <w:rPr>
                <w:rFonts w:ascii="Arial" w:hAnsi="Arial" w:cs="Arial"/>
                <w:color w:val="000000" w:themeColor="text1"/>
                <w:sz w:val="24"/>
                <w:szCs w:val="24"/>
              </w:rPr>
              <w:t xml:space="preserve">: </w:t>
            </w:r>
            <w:r w:rsidRPr="00E51009">
              <w:rPr>
                <w:rFonts w:ascii="Arial" w:hAnsi="Arial" w:cs="Arial"/>
                <w:sz w:val="24"/>
                <w:szCs w:val="24"/>
              </w:rPr>
              <w:t>What people do for fun differs from one person to another not only because of likes and dislikes, but also because of personality, time and money.</w:t>
            </w:r>
          </w:p>
        </w:tc>
      </w:tr>
      <w:tr w:rsidR="004E0A88" w:rsidRPr="00E51009" w14:paraId="69DE24C9" w14:textId="77777777" w:rsidTr="7A968115">
        <w:trPr>
          <w:trHeight w:val="292"/>
          <w:jc w:val="center"/>
        </w:trPr>
        <w:tc>
          <w:tcPr>
            <w:tcW w:w="14459" w:type="dxa"/>
            <w:gridSpan w:val="10"/>
            <w:tcBorders>
              <w:bottom w:val="single" w:sz="4" w:space="0" w:color="auto"/>
            </w:tcBorders>
            <w:shd w:val="clear" w:color="auto" w:fill="FFFFFF" w:themeFill="background1"/>
          </w:tcPr>
          <w:p w14:paraId="51815672" w14:textId="77777777" w:rsidR="004E0A88" w:rsidRPr="00E51009" w:rsidRDefault="004E0A88" w:rsidP="00D05A2A">
            <w:pPr>
              <w:rPr>
                <w:rFonts w:ascii="Arial" w:hAnsi="Arial" w:cs="Arial"/>
                <w:b/>
                <w:color w:val="000000" w:themeColor="text1"/>
                <w:sz w:val="24"/>
                <w:szCs w:val="24"/>
              </w:rPr>
            </w:pPr>
            <w:r w:rsidRPr="00E51009">
              <w:rPr>
                <w:rFonts w:ascii="Arial" w:hAnsi="Arial" w:cs="Arial"/>
                <w:b/>
                <w:color w:val="000000" w:themeColor="text1"/>
                <w:sz w:val="24"/>
                <w:szCs w:val="24"/>
              </w:rPr>
              <w:t xml:space="preserve">Essential Question: </w:t>
            </w:r>
            <w:r w:rsidRPr="00E51009">
              <w:rPr>
                <w:rFonts w:ascii="Arial" w:hAnsi="Arial" w:cs="Arial"/>
                <w:sz w:val="24"/>
                <w:szCs w:val="24"/>
              </w:rPr>
              <w:t>How do people play around the world?</w:t>
            </w:r>
          </w:p>
        </w:tc>
      </w:tr>
      <w:tr w:rsidR="004E0A88" w:rsidRPr="00E51009" w14:paraId="1ECB5C7C" w14:textId="77777777" w:rsidTr="7A968115">
        <w:trPr>
          <w:trHeight w:val="292"/>
          <w:jc w:val="center"/>
        </w:trPr>
        <w:tc>
          <w:tcPr>
            <w:tcW w:w="14459" w:type="dxa"/>
            <w:gridSpan w:val="10"/>
            <w:tcBorders>
              <w:bottom w:val="single" w:sz="4" w:space="0" w:color="auto"/>
            </w:tcBorders>
            <w:shd w:val="clear" w:color="auto" w:fill="FFFFFF" w:themeFill="background1"/>
          </w:tcPr>
          <w:p w14:paraId="0A3616E7" w14:textId="77777777" w:rsidR="004E0A88" w:rsidRPr="00E51009" w:rsidRDefault="004E0A88" w:rsidP="00D05A2A">
            <w:pPr>
              <w:rPr>
                <w:rFonts w:ascii="Arial" w:hAnsi="Arial" w:cs="Arial"/>
                <w:b/>
                <w:color w:val="000000" w:themeColor="text1"/>
                <w:sz w:val="24"/>
                <w:szCs w:val="24"/>
              </w:rPr>
            </w:pPr>
          </w:p>
          <w:tbl>
            <w:tblPr>
              <w:tblW w:w="13120" w:type="dxa"/>
              <w:jc w:val="center"/>
              <w:tblLayout w:type="fixed"/>
              <w:tblCellMar>
                <w:top w:w="15" w:type="dxa"/>
                <w:left w:w="15" w:type="dxa"/>
                <w:bottom w:w="15" w:type="dxa"/>
                <w:right w:w="15" w:type="dxa"/>
              </w:tblCellMar>
              <w:tblLook w:val="04A0" w:firstRow="1" w:lastRow="0" w:firstColumn="1" w:lastColumn="0" w:noHBand="0" w:noVBand="1"/>
            </w:tblPr>
            <w:tblGrid>
              <w:gridCol w:w="13120"/>
            </w:tblGrid>
            <w:tr w:rsidR="004E0A88" w:rsidRPr="00E51009" w14:paraId="5EC27EF5" w14:textId="77777777" w:rsidTr="00D05A2A">
              <w:trPr>
                <w:trHeight w:val="304"/>
                <w:jc w:val="center"/>
              </w:trPr>
              <w:tc>
                <w:tcPr>
                  <w:tcW w:w="13120" w:type="dxa"/>
                  <w:tcBorders>
                    <w:top w:val="single" w:sz="4" w:space="0" w:color="000000"/>
                    <w:left w:val="single" w:sz="4" w:space="0" w:color="000000"/>
                    <w:bottom w:val="single" w:sz="4" w:space="0" w:color="000000"/>
                    <w:right w:val="single" w:sz="4" w:space="0" w:color="000000"/>
                  </w:tcBorders>
                  <w:shd w:val="clear" w:color="auto" w:fill="BDD7EE"/>
                  <w:tcMar>
                    <w:top w:w="0" w:type="dxa"/>
                    <w:left w:w="108" w:type="dxa"/>
                    <w:bottom w:w="0" w:type="dxa"/>
                    <w:right w:w="108" w:type="dxa"/>
                  </w:tcMar>
                  <w:hideMark/>
                </w:tcPr>
                <w:p w14:paraId="58195443" w14:textId="77777777" w:rsidR="004E0A88" w:rsidRPr="00E51009" w:rsidRDefault="004E0A88" w:rsidP="00D05A2A">
                  <w:pPr>
                    <w:jc w:val="center"/>
                    <w:rPr>
                      <w:rFonts w:ascii="Arial" w:hAnsi="Arial" w:cs="Arial"/>
                      <w:sz w:val="24"/>
                      <w:szCs w:val="24"/>
                    </w:rPr>
                  </w:pPr>
                  <w:r w:rsidRPr="00E51009">
                    <w:rPr>
                      <w:rFonts w:ascii="Arial" w:hAnsi="Arial" w:cs="Arial"/>
                      <w:b/>
                      <w:bCs/>
                      <w:color w:val="000000"/>
                      <w:sz w:val="24"/>
                      <w:szCs w:val="24"/>
                    </w:rPr>
                    <w:t>Dimensions</w:t>
                  </w:r>
                </w:p>
              </w:tc>
            </w:tr>
            <w:tr w:rsidR="004E0A88" w:rsidRPr="00E51009" w14:paraId="57520DC0" w14:textId="77777777" w:rsidTr="00D05A2A">
              <w:trPr>
                <w:trHeight w:val="304"/>
                <w:jc w:val="center"/>
              </w:trPr>
              <w:tc>
                <w:tcPr>
                  <w:tcW w:w="13120" w:type="dxa"/>
                  <w:tcBorders>
                    <w:top w:val="single" w:sz="4" w:space="0" w:color="000000"/>
                    <w:left w:val="single" w:sz="4" w:space="0" w:color="000000"/>
                    <w:bottom w:val="single" w:sz="4" w:space="0" w:color="000000"/>
                    <w:right w:val="single" w:sz="4" w:space="0" w:color="000000"/>
                  </w:tcBorders>
                  <w:shd w:val="clear" w:color="auto" w:fill="FFD965"/>
                  <w:tcMar>
                    <w:top w:w="0" w:type="dxa"/>
                    <w:left w:w="108" w:type="dxa"/>
                    <w:bottom w:w="0" w:type="dxa"/>
                    <w:right w:w="108" w:type="dxa"/>
                  </w:tcMar>
                  <w:hideMark/>
                </w:tcPr>
                <w:p w14:paraId="668D5711" w14:textId="77777777" w:rsidR="004E0A88" w:rsidRPr="00E51009" w:rsidRDefault="004E0A88" w:rsidP="00D05A2A">
                  <w:pPr>
                    <w:jc w:val="center"/>
                    <w:rPr>
                      <w:rFonts w:ascii="Arial" w:hAnsi="Arial" w:cs="Arial"/>
                      <w:sz w:val="24"/>
                      <w:szCs w:val="24"/>
                    </w:rPr>
                  </w:pPr>
                  <w:r w:rsidRPr="00E51009">
                    <w:rPr>
                      <w:rFonts w:ascii="Arial" w:hAnsi="Arial" w:cs="Arial"/>
                      <w:b/>
                      <w:bCs/>
                      <w:color w:val="000000"/>
                      <w:sz w:val="24"/>
                      <w:szCs w:val="24"/>
                    </w:rPr>
                    <w:t>1.</w:t>
                  </w:r>
                  <w:r w:rsidRPr="00E51009">
                    <w:rPr>
                      <w:rFonts w:ascii="Arial" w:hAnsi="Arial" w:cs="Arial"/>
                      <w:color w:val="000000"/>
                      <w:sz w:val="24"/>
                      <w:szCs w:val="24"/>
                    </w:rPr>
                    <w:t xml:space="preserve"> </w:t>
                  </w:r>
                  <w:r w:rsidRPr="00E51009">
                    <w:rPr>
                      <w:rFonts w:ascii="Arial" w:hAnsi="Arial" w:cs="Arial"/>
                      <w:b/>
                      <w:bCs/>
                      <w:color w:val="000000"/>
                      <w:sz w:val="24"/>
                      <w:szCs w:val="24"/>
                    </w:rPr>
                    <w:t>Ways of thinking ( X  )</w:t>
                  </w:r>
                </w:p>
              </w:tc>
            </w:tr>
            <w:tr w:rsidR="004E0A88" w:rsidRPr="00E51009" w14:paraId="00B59E6E" w14:textId="77777777" w:rsidTr="00D05A2A">
              <w:trPr>
                <w:trHeight w:val="304"/>
                <w:jc w:val="center"/>
              </w:trPr>
              <w:tc>
                <w:tcPr>
                  <w:tcW w:w="13120" w:type="dxa"/>
                  <w:tcBorders>
                    <w:top w:val="single" w:sz="4" w:space="0" w:color="000000"/>
                    <w:left w:val="single" w:sz="4" w:space="0" w:color="000000"/>
                    <w:bottom w:val="single" w:sz="4" w:space="0" w:color="000000"/>
                    <w:right w:val="single" w:sz="4" w:space="0" w:color="000000"/>
                  </w:tcBorders>
                  <w:shd w:val="clear" w:color="auto" w:fill="FF7C80"/>
                  <w:tcMar>
                    <w:top w:w="0" w:type="dxa"/>
                    <w:left w:w="108" w:type="dxa"/>
                    <w:bottom w:w="0" w:type="dxa"/>
                    <w:right w:w="108" w:type="dxa"/>
                  </w:tcMar>
                  <w:hideMark/>
                </w:tcPr>
                <w:p w14:paraId="01E67225" w14:textId="77777777" w:rsidR="004E0A88" w:rsidRPr="00E51009" w:rsidRDefault="004E0A88" w:rsidP="00D05A2A">
                  <w:pPr>
                    <w:jc w:val="center"/>
                    <w:rPr>
                      <w:rFonts w:ascii="Arial" w:hAnsi="Arial" w:cs="Arial"/>
                      <w:sz w:val="24"/>
                      <w:szCs w:val="24"/>
                    </w:rPr>
                  </w:pPr>
                  <w:r w:rsidRPr="00E51009">
                    <w:rPr>
                      <w:rFonts w:ascii="Arial" w:hAnsi="Arial" w:cs="Arial"/>
                      <w:b/>
                      <w:bCs/>
                      <w:color w:val="000000"/>
                      <w:sz w:val="24"/>
                      <w:szCs w:val="24"/>
                    </w:rPr>
                    <w:t>2. Ways of living in the world  (  X )</w:t>
                  </w:r>
                </w:p>
              </w:tc>
            </w:tr>
            <w:tr w:rsidR="004E0A88" w:rsidRPr="00E51009" w14:paraId="51FEDAB0" w14:textId="77777777" w:rsidTr="00D05A2A">
              <w:trPr>
                <w:trHeight w:val="304"/>
                <w:jc w:val="center"/>
              </w:trPr>
              <w:tc>
                <w:tcPr>
                  <w:tcW w:w="13120" w:type="dxa"/>
                  <w:tcBorders>
                    <w:top w:val="single" w:sz="4" w:space="0" w:color="000000"/>
                    <w:left w:val="single" w:sz="4" w:space="0" w:color="000000"/>
                    <w:bottom w:val="single" w:sz="4" w:space="0" w:color="000000"/>
                    <w:right w:val="single" w:sz="4" w:space="0" w:color="000000"/>
                  </w:tcBorders>
                  <w:shd w:val="clear" w:color="auto" w:fill="33CCCC"/>
                  <w:tcMar>
                    <w:top w:w="0" w:type="dxa"/>
                    <w:left w:w="108" w:type="dxa"/>
                    <w:bottom w:w="0" w:type="dxa"/>
                    <w:right w:w="108" w:type="dxa"/>
                  </w:tcMar>
                  <w:hideMark/>
                </w:tcPr>
                <w:p w14:paraId="528BA326" w14:textId="77777777" w:rsidR="004E0A88" w:rsidRPr="00E51009" w:rsidRDefault="004E0A88" w:rsidP="00D05A2A">
                  <w:pPr>
                    <w:jc w:val="center"/>
                    <w:rPr>
                      <w:rFonts w:ascii="Arial" w:hAnsi="Arial" w:cs="Arial"/>
                      <w:sz w:val="24"/>
                      <w:szCs w:val="24"/>
                    </w:rPr>
                  </w:pPr>
                  <w:r w:rsidRPr="00E51009">
                    <w:rPr>
                      <w:rFonts w:ascii="Arial" w:hAnsi="Arial" w:cs="Arial"/>
                      <w:b/>
                      <w:bCs/>
                      <w:color w:val="000000"/>
                      <w:sz w:val="24"/>
                      <w:szCs w:val="24"/>
                    </w:rPr>
                    <w:t>3. Ways of relating with others  (  X )</w:t>
                  </w:r>
                </w:p>
              </w:tc>
            </w:tr>
            <w:tr w:rsidR="004E0A88" w:rsidRPr="00E51009" w14:paraId="7C583B84" w14:textId="77777777" w:rsidTr="00D05A2A">
              <w:trPr>
                <w:trHeight w:val="304"/>
                <w:jc w:val="center"/>
              </w:trPr>
              <w:tc>
                <w:tcPr>
                  <w:tcW w:w="13120" w:type="dxa"/>
                  <w:tcBorders>
                    <w:top w:val="single" w:sz="4" w:space="0" w:color="000000"/>
                    <w:left w:val="single" w:sz="4" w:space="0" w:color="000000"/>
                    <w:bottom w:val="single" w:sz="4" w:space="0" w:color="000000"/>
                    <w:right w:val="single" w:sz="4" w:space="0" w:color="000000"/>
                  </w:tcBorders>
                  <w:shd w:val="clear" w:color="auto" w:fill="9999FF"/>
                  <w:tcMar>
                    <w:top w:w="0" w:type="dxa"/>
                    <w:left w:w="108" w:type="dxa"/>
                    <w:bottom w:w="0" w:type="dxa"/>
                    <w:right w:w="108" w:type="dxa"/>
                  </w:tcMar>
                  <w:hideMark/>
                </w:tcPr>
                <w:p w14:paraId="391882A1" w14:textId="77777777" w:rsidR="004E0A88" w:rsidRPr="00E51009" w:rsidRDefault="004E0A88" w:rsidP="00D05A2A">
                  <w:pPr>
                    <w:jc w:val="center"/>
                    <w:rPr>
                      <w:rFonts w:ascii="Arial" w:hAnsi="Arial" w:cs="Arial"/>
                      <w:sz w:val="24"/>
                      <w:szCs w:val="24"/>
                    </w:rPr>
                  </w:pPr>
                  <w:r w:rsidRPr="00E51009">
                    <w:rPr>
                      <w:rFonts w:ascii="Arial" w:hAnsi="Arial" w:cs="Arial"/>
                      <w:b/>
                      <w:bCs/>
                      <w:color w:val="000000"/>
                      <w:sz w:val="24"/>
                      <w:szCs w:val="24"/>
                    </w:rPr>
                    <w:t>4. Tools for integrating with the world  (   )</w:t>
                  </w:r>
                </w:p>
              </w:tc>
            </w:tr>
          </w:tbl>
          <w:p w14:paraId="5FF03FC5" w14:textId="77777777" w:rsidR="004E0A88" w:rsidRPr="00E51009" w:rsidRDefault="004E0A88" w:rsidP="00D05A2A">
            <w:pPr>
              <w:rPr>
                <w:rFonts w:ascii="Arial" w:hAnsi="Arial" w:cs="Arial"/>
                <w:b/>
                <w:color w:val="000000" w:themeColor="text1"/>
                <w:sz w:val="24"/>
                <w:szCs w:val="24"/>
              </w:rPr>
            </w:pPr>
          </w:p>
        </w:tc>
      </w:tr>
      <w:tr w:rsidR="004E0A88" w:rsidRPr="00E51009" w14:paraId="4FA501E2" w14:textId="77777777" w:rsidTr="7A968115">
        <w:trPr>
          <w:trHeight w:val="537"/>
          <w:jc w:val="center"/>
        </w:trPr>
        <w:tc>
          <w:tcPr>
            <w:tcW w:w="4815" w:type="dxa"/>
            <w:gridSpan w:val="4"/>
            <w:shd w:val="clear" w:color="auto" w:fill="F2F2F2" w:themeFill="background1" w:themeFillShade="F2"/>
            <w:vAlign w:val="center"/>
          </w:tcPr>
          <w:p w14:paraId="7AA7B472" w14:textId="77777777" w:rsidR="004E0A88" w:rsidRPr="00E51009" w:rsidRDefault="004E0A88" w:rsidP="00D05A2A">
            <w:pPr>
              <w:autoSpaceDE w:val="0"/>
              <w:autoSpaceDN w:val="0"/>
              <w:adjustRightInd w:val="0"/>
              <w:jc w:val="center"/>
              <w:rPr>
                <w:rFonts w:ascii="Arial" w:hAnsi="Arial" w:cs="Arial"/>
                <w:b/>
                <w:bCs/>
                <w:sz w:val="24"/>
                <w:szCs w:val="24"/>
              </w:rPr>
            </w:pPr>
            <w:r w:rsidRPr="00E51009">
              <w:rPr>
                <w:rFonts w:ascii="Arial" w:hAnsi="Arial" w:cs="Arial"/>
                <w:b/>
                <w:bCs/>
                <w:sz w:val="24"/>
                <w:szCs w:val="24"/>
              </w:rPr>
              <w:t>Learn to Know</w:t>
            </w:r>
          </w:p>
        </w:tc>
        <w:tc>
          <w:tcPr>
            <w:tcW w:w="4852" w:type="dxa"/>
            <w:gridSpan w:val="2"/>
            <w:shd w:val="clear" w:color="auto" w:fill="F2F2F2" w:themeFill="background1" w:themeFillShade="F2"/>
            <w:vAlign w:val="center"/>
          </w:tcPr>
          <w:p w14:paraId="0EC26A7C" w14:textId="77777777" w:rsidR="004E0A88" w:rsidRPr="00E51009" w:rsidRDefault="004E0A88" w:rsidP="00D05A2A">
            <w:pPr>
              <w:autoSpaceDE w:val="0"/>
              <w:autoSpaceDN w:val="0"/>
              <w:adjustRightInd w:val="0"/>
              <w:jc w:val="center"/>
              <w:rPr>
                <w:rFonts w:ascii="Arial" w:hAnsi="Arial" w:cs="Arial"/>
                <w:b/>
                <w:bCs/>
                <w:sz w:val="24"/>
                <w:szCs w:val="24"/>
              </w:rPr>
            </w:pPr>
            <w:r w:rsidRPr="00E51009">
              <w:rPr>
                <w:rFonts w:ascii="Arial" w:hAnsi="Arial" w:cs="Arial"/>
                <w:b/>
                <w:bCs/>
                <w:sz w:val="24"/>
                <w:szCs w:val="24"/>
              </w:rPr>
              <w:t>Learn to Do</w:t>
            </w:r>
          </w:p>
        </w:tc>
        <w:tc>
          <w:tcPr>
            <w:tcW w:w="4792" w:type="dxa"/>
            <w:gridSpan w:val="4"/>
            <w:shd w:val="clear" w:color="auto" w:fill="F2F2F2" w:themeFill="background1" w:themeFillShade="F2"/>
            <w:vAlign w:val="center"/>
          </w:tcPr>
          <w:p w14:paraId="537BCE45" w14:textId="77777777" w:rsidR="004E0A88" w:rsidRPr="00E51009" w:rsidRDefault="004E0A88" w:rsidP="00D05A2A">
            <w:pPr>
              <w:autoSpaceDE w:val="0"/>
              <w:autoSpaceDN w:val="0"/>
              <w:adjustRightInd w:val="0"/>
              <w:jc w:val="center"/>
              <w:rPr>
                <w:rFonts w:ascii="Arial" w:hAnsi="Arial" w:cs="Arial"/>
                <w:b/>
                <w:bCs/>
                <w:sz w:val="24"/>
                <w:szCs w:val="24"/>
              </w:rPr>
            </w:pPr>
            <w:r w:rsidRPr="00E51009">
              <w:rPr>
                <w:rFonts w:ascii="Arial" w:hAnsi="Arial" w:cs="Arial"/>
                <w:b/>
                <w:bCs/>
                <w:sz w:val="24"/>
                <w:szCs w:val="24"/>
              </w:rPr>
              <w:t>Learn to Be and Live in Community</w:t>
            </w:r>
          </w:p>
        </w:tc>
      </w:tr>
      <w:tr w:rsidR="004E0A88" w:rsidRPr="00E51009" w14:paraId="0FBB5A5B" w14:textId="77777777" w:rsidTr="7A968115">
        <w:trPr>
          <w:trHeight w:val="537"/>
          <w:jc w:val="center"/>
        </w:trPr>
        <w:tc>
          <w:tcPr>
            <w:tcW w:w="4815" w:type="dxa"/>
            <w:gridSpan w:val="4"/>
            <w:shd w:val="clear" w:color="auto" w:fill="FFFFFF" w:themeFill="background1"/>
          </w:tcPr>
          <w:p w14:paraId="08462C9F" w14:textId="77777777" w:rsidR="004E0A88" w:rsidRPr="00E51009" w:rsidRDefault="004E0A88" w:rsidP="00D05A2A">
            <w:pPr>
              <w:jc w:val="center"/>
              <w:rPr>
                <w:rFonts w:ascii="Arial" w:hAnsi="Arial" w:cs="Arial"/>
                <w:b/>
                <w:sz w:val="24"/>
                <w:szCs w:val="24"/>
              </w:rPr>
            </w:pPr>
            <w:r w:rsidRPr="00E51009">
              <w:rPr>
                <w:rFonts w:ascii="Arial" w:hAnsi="Arial" w:cs="Arial"/>
                <w:b/>
                <w:sz w:val="24"/>
                <w:szCs w:val="24"/>
              </w:rPr>
              <w:t>Grammar &amp; Sentence Frames</w:t>
            </w:r>
          </w:p>
          <w:p w14:paraId="072A8A5C" w14:textId="77777777" w:rsidR="004E0A88" w:rsidRPr="00E51009" w:rsidRDefault="004E0A88" w:rsidP="00D05A2A">
            <w:pPr>
              <w:widowControl w:val="0"/>
              <w:spacing w:line="256" w:lineRule="auto"/>
              <w:rPr>
                <w:rFonts w:ascii="Arial" w:hAnsi="Arial" w:cs="Arial"/>
                <w:sz w:val="24"/>
                <w:szCs w:val="24"/>
                <w:u w:val="single"/>
              </w:rPr>
            </w:pPr>
            <w:r w:rsidRPr="00E51009">
              <w:rPr>
                <w:rFonts w:ascii="Arial" w:eastAsia="Arial" w:hAnsi="Arial" w:cs="Arial"/>
                <w:color w:val="333333"/>
                <w:sz w:val="24"/>
                <w:szCs w:val="24"/>
                <w:u w:val="single"/>
              </w:rPr>
              <w:t>Past Simple</w:t>
            </w:r>
          </w:p>
          <w:p w14:paraId="060AA08D" w14:textId="77777777" w:rsidR="004E0A88" w:rsidRPr="00E51009" w:rsidRDefault="004E0A88" w:rsidP="00D05A2A">
            <w:pPr>
              <w:jc w:val="center"/>
              <w:rPr>
                <w:rFonts w:ascii="Arial" w:hAnsi="Arial" w:cs="Arial"/>
                <w:b/>
                <w:sz w:val="24"/>
                <w:szCs w:val="24"/>
              </w:rPr>
            </w:pPr>
            <w:r w:rsidRPr="00E51009">
              <w:rPr>
                <w:rFonts w:ascii="Arial" w:eastAsia="Arial" w:hAnsi="Arial" w:cs="Arial"/>
                <w:color w:val="333333"/>
                <w:sz w:val="24"/>
                <w:szCs w:val="24"/>
              </w:rPr>
              <w:t>I had a great weekend, I went to the (movies)_____ with  my friends.</w:t>
            </w:r>
          </w:p>
          <w:p w14:paraId="60BDEC61" w14:textId="77777777" w:rsidR="004E0A88" w:rsidRPr="00E51009" w:rsidRDefault="004E0A88" w:rsidP="00D05A2A">
            <w:pPr>
              <w:autoSpaceDE w:val="0"/>
              <w:autoSpaceDN w:val="0"/>
              <w:adjustRightInd w:val="0"/>
              <w:jc w:val="center"/>
              <w:rPr>
                <w:rFonts w:ascii="Arial" w:hAnsi="Arial" w:cs="Arial"/>
                <w:b/>
                <w:bCs/>
                <w:sz w:val="24"/>
                <w:szCs w:val="24"/>
              </w:rPr>
            </w:pPr>
            <w:r w:rsidRPr="00E51009">
              <w:rPr>
                <w:rFonts w:ascii="Arial" w:hAnsi="Arial" w:cs="Arial"/>
                <w:b/>
                <w:bCs/>
                <w:sz w:val="24"/>
                <w:szCs w:val="24"/>
              </w:rPr>
              <w:t>Phonemic Awareness</w:t>
            </w:r>
          </w:p>
          <w:p w14:paraId="7122370D" w14:textId="77777777" w:rsidR="004E0A88" w:rsidRPr="00E51009" w:rsidRDefault="004E0A88" w:rsidP="00D05A2A">
            <w:pPr>
              <w:autoSpaceDE w:val="0"/>
              <w:autoSpaceDN w:val="0"/>
              <w:adjustRightInd w:val="0"/>
              <w:jc w:val="center"/>
              <w:rPr>
                <w:rFonts w:ascii="Arial" w:hAnsi="Arial" w:cs="Arial"/>
                <w:b/>
                <w:bCs/>
                <w:sz w:val="24"/>
                <w:szCs w:val="24"/>
              </w:rPr>
            </w:pPr>
            <w:r w:rsidRPr="00E51009">
              <w:rPr>
                <w:rFonts w:ascii="Arial" w:hAnsi="Arial" w:cs="Arial"/>
                <w:sz w:val="24"/>
                <w:szCs w:val="24"/>
              </w:rPr>
              <w:lastRenderedPageBreak/>
              <w:t>Distinguishing spoken rhyming words from non-rhyming words. (e.g., run, sun versus run, man, etc).</w:t>
            </w:r>
          </w:p>
          <w:p w14:paraId="48A6EA8E" w14:textId="77777777" w:rsidR="004E0A88" w:rsidRPr="00E51009" w:rsidRDefault="004E0A88" w:rsidP="00D05A2A">
            <w:pPr>
              <w:autoSpaceDE w:val="0"/>
              <w:autoSpaceDN w:val="0"/>
              <w:adjustRightInd w:val="0"/>
              <w:jc w:val="center"/>
              <w:rPr>
                <w:rFonts w:ascii="Arial" w:hAnsi="Arial" w:cs="Arial"/>
                <w:b/>
                <w:sz w:val="24"/>
                <w:szCs w:val="24"/>
              </w:rPr>
            </w:pPr>
            <w:r w:rsidRPr="00E51009">
              <w:rPr>
                <w:rFonts w:ascii="Arial" w:hAnsi="Arial" w:cs="Arial"/>
                <w:b/>
                <w:sz w:val="24"/>
                <w:szCs w:val="24"/>
              </w:rPr>
              <w:t>Vocabulary</w:t>
            </w:r>
          </w:p>
          <w:p w14:paraId="468114BD" w14:textId="77777777" w:rsidR="004E0A88" w:rsidRPr="00E51009" w:rsidRDefault="004E0A88" w:rsidP="00D05A2A">
            <w:pPr>
              <w:rPr>
                <w:rFonts w:ascii="Arial" w:hAnsi="Arial" w:cs="Arial"/>
                <w:sz w:val="24"/>
                <w:szCs w:val="24"/>
                <w:u w:val="single"/>
              </w:rPr>
            </w:pPr>
            <w:r w:rsidRPr="00E51009">
              <w:rPr>
                <w:rFonts w:ascii="Arial" w:hAnsi="Arial" w:cs="Arial"/>
                <w:sz w:val="24"/>
                <w:szCs w:val="24"/>
                <w:u w:val="single"/>
              </w:rPr>
              <w:t>How was your weekend?</w:t>
            </w:r>
          </w:p>
          <w:p w14:paraId="6105779E" w14:textId="77777777" w:rsidR="004E0A88" w:rsidRPr="00E51009" w:rsidRDefault="004E0A88" w:rsidP="00D05A2A">
            <w:pPr>
              <w:rPr>
                <w:rFonts w:ascii="Arial" w:eastAsia="Times New Roman" w:hAnsi="Arial" w:cs="Arial"/>
                <w:sz w:val="24"/>
                <w:szCs w:val="24"/>
                <w:u w:val="single"/>
              </w:rPr>
            </w:pPr>
            <w:r w:rsidRPr="00E51009">
              <w:rPr>
                <w:rFonts w:ascii="Arial" w:eastAsia="Times New Roman" w:hAnsi="Arial" w:cs="Arial"/>
                <w:sz w:val="24"/>
                <w:szCs w:val="24"/>
                <w:u w:val="single"/>
              </w:rPr>
              <w:t>Expressions and Phrases</w:t>
            </w:r>
          </w:p>
          <w:p w14:paraId="29CAC3E3" w14:textId="77777777" w:rsidR="004E0A88" w:rsidRPr="00E51009" w:rsidRDefault="004E0A88" w:rsidP="00B12CC2">
            <w:pPr>
              <w:pStyle w:val="Prrafodelista"/>
              <w:numPr>
                <w:ilvl w:val="0"/>
                <w:numId w:val="21"/>
              </w:numPr>
              <w:spacing w:after="0" w:line="240" w:lineRule="auto"/>
              <w:rPr>
                <w:rFonts w:ascii="Arial" w:eastAsia="Times New Roman" w:hAnsi="Arial" w:cs="Arial"/>
                <w:sz w:val="24"/>
                <w:szCs w:val="24"/>
              </w:rPr>
            </w:pPr>
            <w:r w:rsidRPr="00E51009">
              <w:rPr>
                <w:rFonts w:ascii="Arial" w:eastAsia="Times New Roman" w:hAnsi="Arial" w:cs="Arial"/>
                <w:sz w:val="24"/>
                <w:szCs w:val="24"/>
              </w:rPr>
              <w:t>What did you do this weekend? I played chess with my friend.</w:t>
            </w:r>
          </w:p>
          <w:p w14:paraId="62C9ACFC" w14:textId="77777777" w:rsidR="004E0A88" w:rsidRPr="00E51009" w:rsidRDefault="004E0A88" w:rsidP="00B12CC2">
            <w:pPr>
              <w:pStyle w:val="Prrafodelista"/>
              <w:numPr>
                <w:ilvl w:val="0"/>
                <w:numId w:val="21"/>
              </w:numPr>
              <w:spacing w:after="0" w:line="240" w:lineRule="auto"/>
              <w:rPr>
                <w:rFonts w:ascii="Arial" w:eastAsia="Times New Roman" w:hAnsi="Arial" w:cs="Arial"/>
                <w:sz w:val="24"/>
                <w:szCs w:val="24"/>
              </w:rPr>
            </w:pPr>
            <w:r w:rsidRPr="00E51009">
              <w:rPr>
                <w:rFonts w:ascii="Arial" w:eastAsia="Times New Roman" w:hAnsi="Arial" w:cs="Arial"/>
                <w:sz w:val="24"/>
                <w:szCs w:val="24"/>
              </w:rPr>
              <w:t>Where did you go? I went to the stadium.</w:t>
            </w:r>
          </w:p>
          <w:p w14:paraId="6DFE315C" w14:textId="77777777" w:rsidR="004E0A88" w:rsidRPr="00E51009" w:rsidRDefault="004E0A88" w:rsidP="00B12CC2">
            <w:pPr>
              <w:pStyle w:val="Prrafodelista"/>
              <w:numPr>
                <w:ilvl w:val="0"/>
                <w:numId w:val="21"/>
              </w:numPr>
              <w:spacing w:after="0" w:line="240" w:lineRule="auto"/>
              <w:rPr>
                <w:rFonts w:ascii="Arial" w:eastAsia="Times New Roman" w:hAnsi="Arial" w:cs="Arial"/>
                <w:sz w:val="24"/>
                <w:szCs w:val="24"/>
              </w:rPr>
            </w:pPr>
            <w:r w:rsidRPr="00E51009">
              <w:rPr>
                <w:rFonts w:ascii="Arial" w:eastAsia="Times New Roman" w:hAnsi="Arial" w:cs="Arial"/>
                <w:sz w:val="24"/>
                <w:szCs w:val="24"/>
              </w:rPr>
              <w:t>How was the weather? It was very hot.</w:t>
            </w:r>
          </w:p>
          <w:p w14:paraId="4BB89341" w14:textId="77777777" w:rsidR="004E0A88" w:rsidRPr="00E51009" w:rsidRDefault="004E0A88" w:rsidP="00D05A2A">
            <w:pPr>
              <w:pStyle w:val="Prrafodelista"/>
              <w:spacing w:after="0" w:line="240" w:lineRule="auto"/>
              <w:ind w:left="360"/>
              <w:rPr>
                <w:rFonts w:ascii="Arial" w:eastAsia="Times New Roman" w:hAnsi="Arial" w:cs="Arial"/>
                <w:sz w:val="24"/>
                <w:szCs w:val="24"/>
              </w:rPr>
            </w:pPr>
          </w:p>
          <w:p w14:paraId="02F5EFC5" w14:textId="77777777" w:rsidR="004E0A88" w:rsidRPr="00E51009" w:rsidRDefault="004E0A88" w:rsidP="00D05A2A">
            <w:pPr>
              <w:rPr>
                <w:rFonts w:ascii="Arial" w:eastAsia="Times New Roman" w:hAnsi="Arial" w:cs="Arial"/>
                <w:sz w:val="24"/>
                <w:szCs w:val="24"/>
                <w:u w:val="single"/>
              </w:rPr>
            </w:pPr>
            <w:r w:rsidRPr="00E51009">
              <w:rPr>
                <w:rFonts w:ascii="Arial" w:eastAsia="Times New Roman" w:hAnsi="Arial" w:cs="Arial"/>
                <w:sz w:val="24"/>
                <w:szCs w:val="24"/>
                <w:u w:val="single"/>
              </w:rPr>
              <w:t>Sports and hobbies</w:t>
            </w:r>
          </w:p>
          <w:p w14:paraId="2FFC1329" w14:textId="77777777" w:rsidR="004E0A88" w:rsidRPr="00E51009" w:rsidRDefault="004E0A88" w:rsidP="00D05A2A">
            <w:pPr>
              <w:spacing w:after="0" w:line="240" w:lineRule="auto"/>
              <w:rPr>
                <w:rFonts w:ascii="Arial" w:eastAsia="Times New Roman" w:hAnsi="Arial" w:cs="Arial"/>
                <w:sz w:val="24"/>
                <w:szCs w:val="24"/>
              </w:rPr>
            </w:pPr>
            <w:r w:rsidRPr="00E51009">
              <w:rPr>
                <w:rFonts w:ascii="Arial" w:eastAsia="Times New Roman" w:hAnsi="Arial" w:cs="Arial"/>
                <w:sz w:val="24"/>
                <w:szCs w:val="24"/>
              </w:rPr>
              <w:t>soccer, volleyball, golf, surfing, skateboarding</w:t>
            </w:r>
          </w:p>
          <w:p w14:paraId="7477E762" w14:textId="77777777" w:rsidR="004E0A88" w:rsidRPr="00E51009" w:rsidRDefault="004E0A88" w:rsidP="00D05A2A">
            <w:pPr>
              <w:autoSpaceDE w:val="0"/>
              <w:autoSpaceDN w:val="0"/>
              <w:adjustRightInd w:val="0"/>
              <w:jc w:val="center"/>
              <w:rPr>
                <w:rFonts w:ascii="Arial" w:hAnsi="Arial" w:cs="Arial"/>
                <w:b/>
                <w:sz w:val="24"/>
                <w:szCs w:val="24"/>
              </w:rPr>
            </w:pPr>
          </w:p>
        </w:tc>
        <w:tc>
          <w:tcPr>
            <w:tcW w:w="4852" w:type="dxa"/>
            <w:gridSpan w:val="2"/>
            <w:shd w:val="clear" w:color="auto" w:fill="FFFFFF" w:themeFill="background1"/>
          </w:tcPr>
          <w:p w14:paraId="36F48321" w14:textId="77777777" w:rsidR="004E0A88" w:rsidRPr="00E51009" w:rsidRDefault="004E0A88" w:rsidP="00D05A2A">
            <w:pPr>
              <w:autoSpaceDE w:val="0"/>
              <w:autoSpaceDN w:val="0"/>
              <w:adjustRightInd w:val="0"/>
              <w:jc w:val="center"/>
              <w:rPr>
                <w:rFonts w:ascii="Arial" w:hAnsi="Arial" w:cs="Arial"/>
                <w:b/>
                <w:color w:val="000000" w:themeColor="text1"/>
                <w:sz w:val="24"/>
                <w:szCs w:val="24"/>
              </w:rPr>
            </w:pPr>
            <w:r w:rsidRPr="00E51009">
              <w:rPr>
                <w:rFonts w:ascii="Arial" w:hAnsi="Arial" w:cs="Arial"/>
                <w:b/>
                <w:color w:val="000000" w:themeColor="text1"/>
                <w:sz w:val="24"/>
                <w:szCs w:val="24"/>
              </w:rPr>
              <w:lastRenderedPageBreak/>
              <w:t>Function</w:t>
            </w:r>
          </w:p>
          <w:p w14:paraId="5D574B73" w14:textId="77777777" w:rsidR="004E0A88" w:rsidRPr="00E51009" w:rsidRDefault="004E0A88" w:rsidP="00B12CC2">
            <w:pPr>
              <w:pStyle w:val="Prrafodelista"/>
              <w:numPr>
                <w:ilvl w:val="0"/>
                <w:numId w:val="7"/>
              </w:numPr>
              <w:spacing w:after="0" w:line="240" w:lineRule="auto"/>
              <w:ind w:left="166" w:firstLine="0"/>
              <w:rPr>
                <w:rFonts w:ascii="Arial" w:eastAsia="Times New Roman" w:hAnsi="Arial" w:cs="Arial"/>
                <w:bCs/>
                <w:sz w:val="24"/>
                <w:szCs w:val="24"/>
              </w:rPr>
            </w:pPr>
            <w:r w:rsidRPr="00E51009">
              <w:rPr>
                <w:rFonts w:ascii="Arial" w:eastAsia="Times New Roman" w:hAnsi="Arial" w:cs="Arial"/>
                <w:bCs/>
                <w:sz w:val="24"/>
                <w:szCs w:val="24"/>
              </w:rPr>
              <w:t>Describing past events</w:t>
            </w:r>
          </w:p>
          <w:p w14:paraId="78F65909" w14:textId="77777777" w:rsidR="004E0A88" w:rsidRPr="00E51009" w:rsidRDefault="004E0A88" w:rsidP="00D05A2A">
            <w:pPr>
              <w:autoSpaceDE w:val="0"/>
              <w:autoSpaceDN w:val="0"/>
              <w:adjustRightInd w:val="0"/>
              <w:jc w:val="center"/>
              <w:rPr>
                <w:rFonts w:ascii="Arial" w:hAnsi="Arial" w:cs="Arial"/>
                <w:b/>
                <w:color w:val="000000" w:themeColor="text1"/>
                <w:sz w:val="24"/>
                <w:szCs w:val="24"/>
              </w:rPr>
            </w:pPr>
          </w:p>
          <w:p w14:paraId="1DC29B71" w14:textId="77777777" w:rsidR="004E0A88" w:rsidRPr="00E51009" w:rsidRDefault="004E0A88" w:rsidP="00D05A2A">
            <w:pPr>
              <w:autoSpaceDE w:val="0"/>
              <w:autoSpaceDN w:val="0"/>
              <w:adjustRightInd w:val="0"/>
              <w:jc w:val="center"/>
              <w:rPr>
                <w:rFonts w:ascii="Arial" w:hAnsi="Arial" w:cs="Arial"/>
                <w:b/>
                <w:sz w:val="24"/>
                <w:szCs w:val="24"/>
              </w:rPr>
            </w:pPr>
            <w:r w:rsidRPr="00E51009">
              <w:rPr>
                <w:rFonts w:ascii="Arial" w:hAnsi="Arial" w:cs="Arial"/>
                <w:b/>
                <w:sz w:val="24"/>
                <w:szCs w:val="24"/>
              </w:rPr>
              <w:t>Discourse Markers</w:t>
            </w:r>
          </w:p>
          <w:p w14:paraId="4DD20A8D" w14:textId="77777777" w:rsidR="004E0A88" w:rsidRPr="00E51009" w:rsidRDefault="004E0A88" w:rsidP="00D05A2A">
            <w:pPr>
              <w:widowControl w:val="0"/>
              <w:suppressAutoHyphens/>
              <w:jc w:val="center"/>
              <w:rPr>
                <w:rFonts w:ascii="Arial" w:hAnsi="Arial" w:cs="Arial"/>
                <w:bCs/>
                <w:sz w:val="24"/>
                <w:szCs w:val="24"/>
                <w:u w:val="single"/>
              </w:rPr>
            </w:pPr>
            <w:r w:rsidRPr="00E51009">
              <w:rPr>
                <w:rFonts w:ascii="Arial" w:hAnsi="Arial" w:cs="Arial"/>
                <w:bCs/>
                <w:sz w:val="24"/>
                <w:szCs w:val="24"/>
                <w:u w:val="single"/>
              </w:rPr>
              <w:t>Sequence adverbs-past tense</w:t>
            </w:r>
          </w:p>
          <w:p w14:paraId="0DEBAE86" w14:textId="77777777" w:rsidR="004E0A88" w:rsidRPr="00E51009" w:rsidRDefault="004E0A88" w:rsidP="00D05A2A">
            <w:pPr>
              <w:autoSpaceDE w:val="0"/>
              <w:autoSpaceDN w:val="0"/>
              <w:adjustRightInd w:val="0"/>
              <w:jc w:val="center"/>
              <w:rPr>
                <w:rFonts w:ascii="Arial" w:hAnsi="Arial" w:cs="Arial"/>
                <w:b/>
                <w:sz w:val="24"/>
                <w:szCs w:val="24"/>
              </w:rPr>
            </w:pPr>
            <w:r w:rsidRPr="00E51009">
              <w:rPr>
                <w:rFonts w:ascii="Arial" w:hAnsi="Arial" w:cs="Arial"/>
                <w:bCs/>
                <w:sz w:val="24"/>
                <w:szCs w:val="24"/>
              </w:rPr>
              <w:lastRenderedPageBreak/>
              <w:t>First, next, then, finally</w:t>
            </w:r>
          </w:p>
        </w:tc>
        <w:tc>
          <w:tcPr>
            <w:tcW w:w="4792" w:type="dxa"/>
            <w:gridSpan w:val="4"/>
            <w:shd w:val="clear" w:color="auto" w:fill="FFFFFF" w:themeFill="background1"/>
          </w:tcPr>
          <w:p w14:paraId="2593025A" w14:textId="77777777" w:rsidR="004E0A88" w:rsidRPr="00E51009" w:rsidRDefault="004E0A88" w:rsidP="00D05A2A">
            <w:pPr>
              <w:autoSpaceDE w:val="0"/>
              <w:autoSpaceDN w:val="0"/>
              <w:adjustRightInd w:val="0"/>
              <w:jc w:val="center"/>
              <w:rPr>
                <w:rFonts w:ascii="Arial" w:hAnsi="Arial" w:cs="Arial"/>
                <w:b/>
                <w:bCs/>
                <w:sz w:val="24"/>
                <w:szCs w:val="24"/>
                <w:lang w:val="es-CR"/>
              </w:rPr>
            </w:pPr>
            <w:r w:rsidRPr="00E51009">
              <w:rPr>
                <w:rFonts w:ascii="Arial" w:hAnsi="Arial" w:cs="Arial"/>
                <w:b/>
                <w:bCs/>
                <w:sz w:val="24"/>
                <w:szCs w:val="24"/>
                <w:lang w:val="es-CR"/>
              </w:rPr>
              <w:lastRenderedPageBreak/>
              <w:t>Psycho-social</w:t>
            </w:r>
          </w:p>
          <w:p w14:paraId="13CE0EF7" w14:textId="77777777" w:rsidR="004E0A88" w:rsidRPr="00E51009" w:rsidRDefault="004E0A88" w:rsidP="00B12CC2">
            <w:pPr>
              <w:pStyle w:val="Sinespaciado"/>
              <w:numPr>
                <w:ilvl w:val="0"/>
                <w:numId w:val="13"/>
              </w:numPr>
              <w:rPr>
                <w:rFonts w:ascii="Arial" w:hAnsi="Arial" w:cs="Arial"/>
                <w:sz w:val="24"/>
                <w:szCs w:val="24"/>
                <w:lang w:val="en-US"/>
              </w:rPr>
            </w:pPr>
            <w:r w:rsidRPr="00E51009">
              <w:rPr>
                <w:rFonts w:ascii="Arial" w:hAnsi="Arial" w:cs="Arial"/>
                <w:sz w:val="24"/>
                <w:szCs w:val="24"/>
                <w:lang w:val="en-US"/>
              </w:rPr>
              <w:t>Working cooperatively with others</w:t>
            </w:r>
          </w:p>
          <w:p w14:paraId="6320CC28" w14:textId="77777777" w:rsidR="004E0A88" w:rsidRPr="00E51009" w:rsidRDefault="004E0A88" w:rsidP="00D05A2A">
            <w:pPr>
              <w:autoSpaceDE w:val="0"/>
              <w:autoSpaceDN w:val="0"/>
              <w:adjustRightInd w:val="0"/>
              <w:jc w:val="center"/>
              <w:rPr>
                <w:rFonts w:ascii="Arial" w:hAnsi="Arial" w:cs="Arial"/>
                <w:b/>
                <w:bCs/>
                <w:sz w:val="24"/>
                <w:szCs w:val="24"/>
                <w:lang w:val="es-CR"/>
              </w:rPr>
            </w:pPr>
          </w:p>
          <w:p w14:paraId="7C44FDBC" w14:textId="77777777" w:rsidR="004E0A88" w:rsidRPr="00E51009" w:rsidRDefault="004E0A88" w:rsidP="00D05A2A">
            <w:pPr>
              <w:autoSpaceDE w:val="0"/>
              <w:autoSpaceDN w:val="0"/>
              <w:adjustRightInd w:val="0"/>
              <w:spacing w:after="0" w:line="240" w:lineRule="auto"/>
              <w:jc w:val="center"/>
              <w:rPr>
                <w:rFonts w:ascii="Arial" w:hAnsi="Arial" w:cs="Arial"/>
                <w:b/>
                <w:bCs/>
                <w:sz w:val="24"/>
                <w:szCs w:val="24"/>
                <w:lang w:val="es-CR"/>
              </w:rPr>
            </w:pPr>
            <w:r w:rsidRPr="00E51009">
              <w:rPr>
                <w:rFonts w:ascii="Arial" w:hAnsi="Arial" w:cs="Arial"/>
                <w:b/>
                <w:bCs/>
                <w:sz w:val="24"/>
                <w:szCs w:val="24"/>
                <w:lang w:val="es-CR"/>
              </w:rPr>
              <w:t xml:space="preserve">Socio-cultural </w:t>
            </w:r>
          </w:p>
          <w:p w14:paraId="7DC70204" w14:textId="77777777" w:rsidR="004E0A88" w:rsidRPr="00E51009" w:rsidRDefault="004E0A88" w:rsidP="00B12CC2">
            <w:pPr>
              <w:pStyle w:val="Prrafodelista"/>
              <w:numPr>
                <w:ilvl w:val="0"/>
                <w:numId w:val="13"/>
              </w:numPr>
              <w:spacing w:after="0" w:line="240" w:lineRule="auto"/>
              <w:jc w:val="both"/>
              <w:rPr>
                <w:rFonts w:ascii="Arial" w:hAnsi="Arial" w:cs="Arial"/>
                <w:color w:val="000000"/>
                <w:sz w:val="24"/>
                <w:szCs w:val="24"/>
              </w:rPr>
            </w:pPr>
            <w:r w:rsidRPr="00E51009">
              <w:rPr>
                <w:rFonts w:ascii="Arial" w:hAnsi="Arial" w:cs="Arial"/>
                <w:color w:val="000000"/>
                <w:sz w:val="24"/>
                <w:szCs w:val="24"/>
              </w:rPr>
              <w:t>Comparing traditional games in CR and around the world</w:t>
            </w:r>
          </w:p>
          <w:p w14:paraId="56A542DF" w14:textId="77777777" w:rsidR="004E0A88" w:rsidRPr="00E51009" w:rsidRDefault="004E0A88" w:rsidP="00D05A2A">
            <w:pPr>
              <w:autoSpaceDE w:val="0"/>
              <w:autoSpaceDN w:val="0"/>
              <w:adjustRightInd w:val="0"/>
              <w:spacing w:after="0" w:line="240" w:lineRule="auto"/>
              <w:jc w:val="center"/>
              <w:rPr>
                <w:rFonts w:ascii="Arial" w:hAnsi="Arial" w:cs="Arial"/>
                <w:b/>
                <w:bCs/>
                <w:sz w:val="24"/>
                <w:szCs w:val="24"/>
              </w:rPr>
            </w:pPr>
          </w:p>
          <w:p w14:paraId="1D0342C0" w14:textId="77777777" w:rsidR="004E0A88" w:rsidRPr="00E51009" w:rsidRDefault="004E0A88" w:rsidP="00D05A2A">
            <w:pPr>
              <w:autoSpaceDE w:val="0"/>
              <w:autoSpaceDN w:val="0"/>
              <w:adjustRightInd w:val="0"/>
              <w:spacing w:after="0" w:line="240" w:lineRule="auto"/>
              <w:jc w:val="center"/>
              <w:rPr>
                <w:rFonts w:ascii="Arial" w:hAnsi="Arial" w:cs="Arial"/>
                <w:b/>
                <w:bCs/>
                <w:sz w:val="24"/>
                <w:szCs w:val="24"/>
              </w:rPr>
            </w:pPr>
            <w:r w:rsidRPr="00E51009">
              <w:rPr>
                <w:rFonts w:ascii="Arial" w:hAnsi="Arial" w:cs="Arial"/>
                <w:b/>
                <w:bCs/>
                <w:sz w:val="24"/>
                <w:szCs w:val="24"/>
              </w:rPr>
              <w:t>idioms/ phrases</w:t>
            </w:r>
          </w:p>
          <w:p w14:paraId="21247C25" w14:textId="77777777" w:rsidR="004E0A88" w:rsidRPr="00E51009" w:rsidRDefault="004E0A88" w:rsidP="00D05A2A">
            <w:pPr>
              <w:autoSpaceDE w:val="0"/>
              <w:autoSpaceDN w:val="0"/>
              <w:adjustRightInd w:val="0"/>
              <w:spacing w:after="0" w:line="240" w:lineRule="auto"/>
              <w:jc w:val="center"/>
              <w:rPr>
                <w:rFonts w:ascii="Arial" w:hAnsi="Arial" w:cs="Arial"/>
                <w:b/>
                <w:bCs/>
                <w:sz w:val="24"/>
                <w:szCs w:val="24"/>
              </w:rPr>
            </w:pPr>
            <w:r w:rsidRPr="00E51009">
              <w:rPr>
                <w:rFonts w:ascii="Arial" w:eastAsia="Calibri" w:hAnsi="Arial" w:cs="Arial"/>
                <w:sz w:val="24"/>
                <w:szCs w:val="24"/>
              </w:rPr>
              <w:t>The ball is in your court. =It is your responsibility to do something now.</w:t>
            </w:r>
          </w:p>
        </w:tc>
      </w:tr>
      <w:tr w:rsidR="004E0A88" w:rsidRPr="00E51009" w14:paraId="2744FB6F" w14:textId="77777777" w:rsidTr="7A968115">
        <w:trPr>
          <w:trHeight w:val="303"/>
          <w:jc w:val="center"/>
        </w:trPr>
        <w:tc>
          <w:tcPr>
            <w:tcW w:w="2689" w:type="dxa"/>
            <w:shd w:val="clear" w:color="auto" w:fill="F2F2F2" w:themeFill="background1" w:themeFillShade="F2"/>
            <w:vAlign w:val="center"/>
          </w:tcPr>
          <w:p w14:paraId="21861067" w14:textId="77777777" w:rsidR="004E0A88" w:rsidRPr="00E51009" w:rsidRDefault="004E0A88" w:rsidP="00D05A2A">
            <w:pPr>
              <w:autoSpaceDE w:val="0"/>
              <w:autoSpaceDN w:val="0"/>
              <w:adjustRightInd w:val="0"/>
              <w:jc w:val="center"/>
              <w:rPr>
                <w:rFonts w:ascii="Arial" w:hAnsi="Arial" w:cs="Arial"/>
                <w:b/>
                <w:color w:val="000000"/>
                <w:sz w:val="24"/>
                <w:szCs w:val="24"/>
              </w:rPr>
            </w:pPr>
            <w:r w:rsidRPr="00E51009">
              <w:rPr>
                <w:rFonts w:ascii="Arial" w:hAnsi="Arial" w:cs="Arial"/>
                <w:b/>
                <w:color w:val="000000"/>
                <w:sz w:val="24"/>
                <w:szCs w:val="24"/>
              </w:rPr>
              <w:lastRenderedPageBreak/>
              <w:t>Assessment Strategies &amp; Evidences of learning</w:t>
            </w:r>
          </w:p>
          <w:p w14:paraId="2F3013DD" w14:textId="77777777" w:rsidR="004E0A88" w:rsidRPr="00E51009" w:rsidRDefault="004E0A88" w:rsidP="00D05A2A">
            <w:pPr>
              <w:pStyle w:val="NormalWeb"/>
              <w:jc w:val="center"/>
              <w:rPr>
                <w:rFonts w:ascii="Arial" w:hAnsi="Arial" w:cs="Arial"/>
              </w:rPr>
            </w:pPr>
            <w:r w:rsidRPr="00E51009">
              <w:rPr>
                <w:rFonts w:ascii="Arial" w:hAnsi="Arial" w:cs="Arial"/>
              </w:rPr>
              <w:t>(Diagnostic, formative, summative)</w:t>
            </w:r>
          </w:p>
        </w:tc>
        <w:tc>
          <w:tcPr>
            <w:tcW w:w="2126" w:type="dxa"/>
            <w:gridSpan w:val="3"/>
            <w:shd w:val="clear" w:color="auto" w:fill="F2F2F2" w:themeFill="background1" w:themeFillShade="F2"/>
            <w:vAlign w:val="center"/>
          </w:tcPr>
          <w:p w14:paraId="6276D3F5" w14:textId="77777777" w:rsidR="004E0A88" w:rsidRPr="00E51009" w:rsidRDefault="004E0A88" w:rsidP="00D05A2A">
            <w:pPr>
              <w:autoSpaceDE w:val="0"/>
              <w:autoSpaceDN w:val="0"/>
              <w:adjustRightInd w:val="0"/>
              <w:jc w:val="center"/>
              <w:rPr>
                <w:rFonts w:ascii="Arial" w:hAnsi="Arial" w:cs="Arial"/>
                <w:b/>
                <w:color w:val="000000"/>
                <w:sz w:val="24"/>
                <w:szCs w:val="24"/>
              </w:rPr>
            </w:pPr>
            <w:r w:rsidRPr="00E51009">
              <w:rPr>
                <w:rFonts w:ascii="Arial" w:hAnsi="Arial" w:cs="Arial"/>
                <w:b/>
                <w:color w:val="000000"/>
                <w:sz w:val="24"/>
                <w:szCs w:val="24"/>
              </w:rPr>
              <w:t>Goals</w:t>
            </w:r>
          </w:p>
          <w:p w14:paraId="03AE5392" w14:textId="77777777" w:rsidR="004E0A88" w:rsidRPr="00E51009" w:rsidRDefault="004E0A88" w:rsidP="00D05A2A">
            <w:pPr>
              <w:autoSpaceDE w:val="0"/>
              <w:autoSpaceDN w:val="0"/>
              <w:adjustRightInd w:val="0"/>
              <w:jc w:val="center"/>
              <w:rPr>
                <w:rFonts w:ascii="Arial" w:hAnsi="Arial" w:cs="Arial"/>
                <w:color w:val="000000"/>
                <w:sz w:val="24"/>
                <w:szCs w:val="24"/>
              </w:rPr>
            </w:pPr>
          </w:p>
        </w:tc>
        <w:tc>
          <w:tcPr>
            <w:tcW w:w="8514" w:type="dxa"/>
            <w:gridSpan w:val="5"/>
            <w:shd w:val="clear" w:color="auto" w:fill="F2F2F2" w:themeFill="background1" w:themeFillShade="F2"/>
            <w:vAlign w:val="center"/>
          </w:tcPr>
          <w:p w14:paraId="51C8BB4A" w14:textId="77777777" w:rsidR="004E0A88" w:rsidRPr="00E51009" w:rsidRDefault="004E0A88" w:rsidP="00D05A2A">
            <w:pPr>
              <w:autoSpaceDE w:val="0"/>
              <w:autoSpaceDN w:val="0"/>
              <w:adjustRightInd w:val="0"/>
              <w:jc w:val="center"/>
              <w:rPr>
                <w:rFonts w:ascii="Arial" w:hAnsi="Arial" w:cs="Arial"/>
                <w:b/>
                <w:color w:val="000000"/>
                <w:sz w:val="24"/>
                <w:szCs w:val="24"/>
              </w:rPr>
            </w:pPr>
            <w:r w:rsidRPr="00E51009">
              <w:rPr>
                <w:rFonts w:ascii="Arial" w:hAnsi="Arial" w:cs="Arial"/>
                <w:b/>
                <w:color w:val="000000"/>
                <w:sz w:val="24"/>
                <w:szCs w:val="24"/>
              </w:rPr>
              <w:t xml:space="preserve">Pedagogical Mediation/ Didactic Sequence </w:t>
            </w:r>
          </w:p>
          <w:p w14:paraId="1CC5E904" w14:textId="77777777" w:rsidR="004E0A88" w:rsidRPr="00E51009" w:rsidRDefault="004E0A88" w:rsidP="00D05A2A">
            <w:pPr>
              <w:autoSpaceDE w:val="0"/>
              <w:autoSpaceDN w:val="0"/>
              <w:adjustRightInd w:val="0"/>
              <w:rPr>
                <w:rFonts w:ascii="Arial" w:hAnsi="Arial" w:cs="Arial"/>
                <w:b/>
                <w:color w:val="000000"/>
                <w:sz w:val="24"/>
                <w:szCs w:val="24"/>
              </w:rPr>
            </w:pPr>
          </w:p>
        </w:tc>
        <w:tc>
          <w:tcPr>
            <w:tcW w:w="1130" w:type="dxa"/>
            <w:shd w:val="clear" w:color="auto" w:fill="F2F2F2" w:themeFill="background1" w:themeFillShade="F2"/>
            <w:vAlign w:val="center"/>
          </w:tcPr>
          <w:p w14:paraId="6F88FDD7" w14:textId="77777777" w:rsidR="004E0A88" w:rsidRPr="00E51009" w:rsidRDefault="004E0A88" w:rsidP="00D05A2A">
            <w:pPr>
              <w:autoSpaceDE w:val="0"/>
              <w:autoSpaceDN w:val="0"/>
              <w:adjustRightInd w:val="0"/>
              <w:jc w:val="center"/>
              <w:rPr>
                <w:rFonts w:ascii="Arial" w:hAnsi="Arial" w:cs="Arial"/>
                <w:b/>
                <w:color w:val="000000"/>
                <w:sz w:val="24"/>
                <w:szCs w:val="24"/>
              </w:rPr>
            </w:pPr>
            <w:r w:rsidRPr="00E51009">
              <w:rPr>
                <w:rFonts w:ascii="Arial" w:hAnsi="Arial" w:cs="Arial"/>
                <w:b/>
                <w:color w:val="000000"/>
                <w:sz w:val="24"/>
                <w:szCs w:val="24"/>
              </w:rPr>
              <w:t>Time</w:t>
            </w:r>
          </w:p>
          <w:p w14:paraId="757F1491" w14:textId="77777777" w:rsidR="004E0A88" w:rsidRPr="00E51009" w:rsidRDefault="004E0A88" w:rsidP="00D05A2A">
            <w:pPr>
              <w:autoSpaceDE w:val="0"/>
              <w:autoSpaceDN w:val="0"/>
              <w:adjustRightInd w:val="0"/>
              <w:jc w:val="center"/>
              <w:rPr>
                <w:rFonts w:ascii="Arial" w:hAnsi="Arial" w:cs="Arial"/>
                <w:color w:val="000000"/>
                <w:sz w:val="24"/>
                <w:szCs w:val="24"/>
              </w:rPr>
            </w:pPr>
          </w:p>
        </w:tc>
      </w:tr>
      <w:tr w:rsidR="004E0A88" w:rsidRPr="00E51009" w14:paraId="4867F769" w14:textId="77777777" w:rsidTr="7A968115">
        <w:trPr>
          <w:trHeight w:val="334"/>
          <w:jc w:val="center"/>
        </w:trPr>
        <w:tc>
          <w:tcPr>
            <w:tcW w:w="2689" w:type="dxa"/>
            <w:tcBorders>
              <w:bottom w:val="single" w:sz="4" w:space="0" w:color="auto"/>
            </w:tcBorders>
          </w:tcPr>
          <w:p w14:paraId="1C6E9570" w14:textId="77777777" w:rsidR="004E0A88" w:rsidRPr="00E51009" w:rsidRDefault="004E0A88" w:rsidP="00D05A2A">
            <w:pPr>
              <w:pStyle w:val="NormalWeb"/>
              <w:rPr>
                <w:rFonts w:ascii="Arial" w:hAnsi="Arial" w:cs="Arial"/>
              </w:rPr>
            </w:pPr>
            <w:r w:rsidRPr="00E51009">
              <w:rPr>
                <w:rFonts w:ascii="Arial" w:hAnsi="Arial" w:cs="Arial"/>
              </w:rPr>
              <w:t>Learner…</w:t>
            </w:r>
          </w:p>
          <w:p w14:paraId="5967A16F" w14:textId="77777777" w:rsidR="004E0A88" w:rsidRPr="00E51009" w:rsidRDefault="004E0A88" w:rsidP="00D05A2A">
            <w:pPr>
              <w:pStyle w:val="NormalWeb"/>
              <w:rPr>
                <w:rFonts w:ascii="Arial" w:hAnsi="Arial" w:cs="Arial"/>
              </w:rPr>
            </w:pPr>
          </w:p>
        </w:tc>
        <w:tc>
          <w:tcPr>
            <w:tcW w:w="2126" w:type="dxa"/>
            <w:gridSpan w:val="3"/>
            <w:tcBorders>
              <w:bottom w:val="single" w:sz="4" w:space="0" w:color="auto"/>
            </w:tcBorders>
          </w:tcPr>
          <w:p w14:paraId="77A8FE8E" w14:textId="77777777" w:rsidR="004E0A88" w:rsidRPr="00E51009" w:rsidRDefault="004E0A88" w:rsidP="00D05A2A">
            <w:pPr>
              <w:autoSpaceDE w:val="0"/>
              <w:autoSpaceDN w:val="0"/>
              <w:adjustRightInd w:val="0"/>
              <w:rPr>
                <w:rFonts w:ascii="Arial" w:hAnsi="Arial" w:cs="Arial"/>
                <w:color w:val="000000"/>
                <w:sz w:val="24"/>
                <w:szCs w:val="24"/>
              </w:rPr>
            </w:pPr>
            <w:r w:rsidRPr="00E51009">
              <w:rPr>
                <w:rFonts w:ascii="Arial" w:hAnsi="Arial" w:cs="Arial"/>
                <w:color w:val="000000"/>
                <w:sz w:val="24"/>
                <w:szCs w:val="24"/>
              </w:rPr>
              <w:t xml:space="preserve">Learner can </w:t>
            </w:r>
          </w:p>
        </w:tc>
        <w:tc>
          <w:tcPr>
            <w:tcW w:w="8514" w:type="dxa"/>
            <w:gridSpan w:val="5"/>
            <w:tcBorders>
              <w:bottom w:val="single" w:sz="4" w:space="0" w:color="auto"/>
            </w:tcBorders>
          </w:tcPr>
          <w:p w14:paraId="293A889F" w14:textId="77777777" w:rsidR="004E0A88" w:rsidRPr="00E51009" w:rsidRDefault="004E0A88" w:rsidP="00D05A2A">
            <w:pPr>
              <w:spacing w:after="0" w:line="240" w:lineRule="auto"/>
              <w:jc w:val="center"/>
              <w:rPr>
                <w:rFonts w:ascii="Arial" w:hAnsi="Arial" w:cs="Arial"/>
                <w:b/>
                <w:sz w:val="24"/>
                <w:szCs w:val="24"/>
              </w:rPr>
            </w:pPr>
            <w:r w:rsidRPr="00E51009">
              <w:rPr>
                <w:rFonts w:ascii="Arial" w:hAnsi="Arial" w:cs="Arial"/>
                <w:b/>
                <w:bCs/>
                <w:sz w:val="24"/>
                <w:szCs w:val="24"/>
              </w:rPr>
              <w:t>Pre-teaching</w:t>
            </w:r>
          </w:p>
          <w:p w14:paraId="4597F921" w14:textId="77777777" w:rsidR="004E0A88" w:rsidRPr="00E51009" w:rsidRDefault="004E0A88" w:rsidP="00D05A2A">
            <w:pPr>
              <w:contextualSpacing/>
              <w:jc w:val="center"/>
              <w:rPr>
                <w:rFonts w:ascii="Arial" w:hAnsi="Arial" w:cs="Arial"/>
                <w:b/>
                <w:sz w:val="24"/>
                <w:szCs w:val="24"/>
                <w:shd w:val="clear" w:color="auto" w:fill="FFFFFF"/>
              </w:rPr>
            </w:pPr>
            <w:r w:rsidRPr="00E51009">
              <w:rPr>
                <w:rFonts w:ascii="Arial" w:hAnsi="Arial" w:cs="Arial"/>
                <w:sz w:val="24"/>
                <w:szCs w:val="24"/>
                <w:shd w:val="clear" w:color="auto" w:fill="FFFFFF"/>
              </w:rPr>
              <w:t>Teacher greets students and introduces Essential Question and goals for the day</w:t>
            </w:r>
          </w:p>
          <w:p w14:paraId="723D37C2" w14:textId="77777777" w:rsidR="004E0A88" w:rsidRPr="00E51009" w:rsidRDefault="004E0A88" w:rsidP="00D05A2A">
            <w:pPr>
              <w:spacing w:after="0" w:line="240" w:lineRule="auto"/>
              <w:jc w:val="center"/>
              <w:rPr>
                <w:rFonts w:ascii="Arial" w:hAnsi="Arial" w:cs="Arial"/>
                <w:b/>
                <w:bCs/>
                <w:sz w:val="24"/>
                <w:szCs w:val="24"/>
              </w:rPr>
            </w:pPr>
          </w:p>
          <w:p w14:paraId="23ACEAA2" w14:textId="77777777" w:rsidR="004E0A88" w:rsidRPr="00E51009" w:rsidRDefault="004E0A88" w:rsidP="00D05A2A">
            <w:pPr>
              <w:spacing w:after="0" w:line="240" w:lineRule="auto"/>
              <w:jc w:val="center"/>
              <w:rPr>
                <w:rFonts w:ascii="Arial" w:hAnsi="Arial" w:cs="Arial"/>
                <w:b/>
                <w:bCs/>
                <w:sz w:val="24"/>
                <w:szCs w:val="24"/>
              </w:rPr>
            </w:pPr>
            <w:r w:rsidRPr="00E51009">
              <w:rPr>
                <w:rFonts w:ascii="Arial" w:hAnsi="Arial" w:cs="Arial"/>
                <w:b/>
                <w:bCs/>
                <w:sz w:val="24"/>
                <w:szCs w:val="24"/>
              </w:rPr>
              <w:lastRenderedPageBreak/>
              <w:t>Warm up</w:t>
            </w:r>
          </w:p>
          <w:p w14:paraId="3BB21714" w14:textId="73C63EB3" w:rsidR="004E0A88" w:rsidRDefault="00304748" w:rsidP="00304748">
            <w:pPr>
              <w:spacing w:after="0" w:line="240" w:lineRule="auto"/>
              <w:rPr>
                <w:rFonts w:ascii="Arial" w:hAnsi="Arial" w:cs="Arial"/>
                <w:sz w:val="24"/>
                <w:szCs w:val="24"/>
              </w:rPr>
            </w:pPr>
            <w:r>
              <w:rPr>
                <w:rFonts w:ascii="Arial" w:hAnsi="Arial" w:cs="Arial"/>
                <w:sz w:val="24"/>
                <w:szCs w:val="24"/>
              </w:rPr>
              <w:t xml:space="preserve">Students will review different types of sports using a video. If possible, they can watch the video before coming to class. </w:t>
            </w:r>
          </w:p>
          <w:p w14:paraId="7F896237" w14:textId="77777777" w:rsidR="00304748" w:rsidRPr="003A46EC" w:rsidRDefault="00304748" w:rsidP="00304748">
            <w:pPr>
              <w:spacing w:after="0" w:line="240" w:lineRule="auto"/>
              <w:rPr>
                <w:rFonts w:ascii="Arial" w:hAnsi="Arial" w:cs="Arial"/>
                <w:b/>
                <w:bCs/>
                <w:sz w:val="24"/>
                <w:szCs w:val="24"/>
              </w:rPr>
            </w:pPr>
            <w:r>
              <w:rPr>
                <w:rFonts w:ascii="Arial" w:hAnsi="Arial" w:cs="Arial"/>
                <w:sz w:val="24"/>
                <w:szCs w:val="24"/>
              </w:rPr>
              <w:t>In this link, you will find a video about different types of sports activities</w:t>
            </w:r>
            <w:r w:rsidRPr="003A46EC">
              <w:rPr>
                <w:rFonts w:ascii="Arial" w:hAnsi="Arial" w:cs="Arial"/>
                <w:sz w:val="24"/>
                <w:szCs w:val="24"/>
              </w:rPr>
              <w:t xml:space="preserve">: </w:t>
            </w:r>
            <w:hyperlink r:id="rId122" w:history="1">
              <w:r w:rsidRPr="003A46EC">
                <w:rPr>
                  <w:rStyle w:val="Hipervnculo"/>
                  <w:rFonts w:ascii="Arial" w:hAnsi="Arial" w:cs="Arial"/>
                  <w:sz w:val="24"/>
                  <w:szCs w:val="24"/>
                </w:rPr>
                <w:t>https://www.youtube.com/watch?v=2Hj6snCdIy0</w:t>
              </w:r>
            </w:hyperlink>
          </w:p>
          <w:p w14:paraId="17605CC1" w14:textId="77777777" w:rsidR="00304748" w:rsidRDefault="00304748" w:rsidP="00304748">
            <w:pPr>
              <w:spacing w:after="0" w:line="240" w:lineRule="auto"/>
              <w:rPr>
                <w:rFonts w:ascii="Arial" w:hAnsi="Arial" w:cs="Arial"/>
                <w:sz w:val="24"/>
                <w:szCs w:val="24"/>
              </w:rPr>
            </w:pPr>
          </w:p>
          <w:p w14:paraId="3A2C2605" w14:textId="2D3A413C" w:rsidR="004E0A88" w:rsidRPr="003A46EC" w:rsidRDefault="004E0A88" w:rsidP="00304748">
            <w:pPr>
              <w:spacing w:after="0" w:line="240" w:lineRule="auto"/>
              <w:rPr>
                <w:rFonts w:ascii="Arial" w:hAnsi="Arial" w:cs="Arial"/>
                <w:b/>
                <w:bCs/>
                <w:sz w:val="24"/>
                <w:szCs w:val="24"/>
              </w:rPr>
            </w:pPr>
            <w:r w:rsidRPr="003A46EC">
              <w:rPr>
                <w:rFonts w:ascii="Arial" w:hAnsi="Arial" w:cs="Arial"/>
                <w:sz w:val="24"/>
                <w:szCs w:val="24"/>
              </w:rPr>
              <w:t xml:space="preserve">Teacher and students recall the sports mentioned in the video. </w:t>
            </w:r>
          </w:p>
          <w:p w14:paraId="0764E4FD" w14:textId="62246D37" w:rsidR="005E613C" w:rsidRPr="00E51009" w:rsidRDefault="005E613C" w:rsidP="00D05A2A">
            <w:pPr>
              <w:spacing w:after="0" w:line="240" w:lineRule="auto"/>
              <w:jc w:val="center"/>
              <w:rPr>
                <w:rFonts w:ascii="Arial" w:eastAsia="Arial" w:hAnsi="Arial" w:cs="Arial"/>
                <w:b/>
                <w:bCs/>
                <w:sz w:val="24"/>
                <w:szCs w:val="24"/>
              </w:rPr>
            </w:pPr>
          </w:p>
          <w:p w14:paraId="53A2A47B" w14:textId="060B0875" w:rsidR="004E0A88" w:rsidRPr="003A46EC" w:rsidRDefault="004E0A88" w:rsidP="003A46EC">
            <w:pPr>
              <w:spacing w:after="0" w:line="240" w:lineRule="auto"/>
              <w:jc w:val="both"/>
              <w:rPr>
                <w:rFonts w:ascii="Arial" w:eastAsia="Arial" w:hAnsi="Arial" w:cs="Arial"/>
                <w:sz w:val="24"/>
                <w:szCs w:val="24"/>
              </w:rPr>
            </w:pPr>
            <w:r w:rsidRPr="003A46EC">
              <w:rPr>
                <w:rFonts w:ascii="Arial" w:eastAsia="Arial" w:hAnsi="Arial" w:cs="Arial"/>
                <w:sz w:val="24"/>
                <w:szCs w:val="24"/>
              </w:rPr>
              <w:t xml:space="preserve">Students are asked about their favorite sport from the video.  </w:t>
            </w:r>
          </w:p>
          <w:p w14:paraId="218CEDC2" w14:textId="58136F84" w:rsidR="004E0A88" w:rsidRPr="00E51009" w:rsidRDefault="004E0A88" w:rsidP="00D05A2A">
            <w:pPr>
              <w:spacing w:after="0" w:line="240" w:lineRule="auto"/>
              <w:jc w:val="center"/>
              <w:rPr>
                <w:rFonts w:ascii="Arial" w:eastAsia="Arial" w:hAnsi="Arial" w:cs="Arial"/>
                <w:sz w:val="24"/>
                <w:szCs w:val="24"/>
                <w:highlight w:val="yellow"/>
              </w:rPr>
            </w:pPr>
          </w:p>
          <w:p w14:paraId="3689F49C" w14:textId="74C05EAC" w:rsidR="004E0A88" w:rsidRPr="00E51009" w:rsidRDefault="004E0A88" w:rsidP="00D05A2A">
            <w:pPr>
              <w:spacing w:after="0" w:line="240" w:lineRule="auto"/>
              <w:jc w:val="center"/>
              <w:rPr>
                <w:rFonts w:ascii="Arial" w:eastAsia="Arial" w:hAnsi="Arial" w:cs="Arial"/>
                <w:sz w:val="24"/>
                <w:szCs w:val="24"/>
              </w:rPr>
            </w:pPr>
          </w:p>
          <w:p w14:paraId="6579C2EF" w14:textId="56217472" w:rsidR="004E0A88" w:rsidRPr="00E51009" w:rsidRDefault="004E0A88" w:rsidP="00D05A2A">
            <w:pPr>
              <w:spacing w:after="0" w:line="240" w:lineRule="auto"/>
              <w:jc w:val="center"/>
              <w:rPr>
                <w:rFonts w:ascii="Arial" w:eastAsia="Arial" w:hAnsi="Arial" w:cs="Arial"/>
                <w:b/>
                <w:bCs/>
                <w:sz w:val="24"/>
                <w:szCs w:val="24"/>
                <w:u w:val="single"/>
              </w:rPr>
            </w:pPr>
            <w:r w:rsidRPr="00E51009">
              <w:rPr>
                <w:rFonts w:ascii="Arial" w:eastAsia="Arial" w:hAnsi="Arial" w:cs="Arial"/>
                <w:b/>
                <w:bCs/>
                <w:sz w:val="24"/>
                <w:szCs w:val="24"/>
                <w:u w:val="single"/>
              </w:rPr>
              <w:t>Activation of Prior Knowledge</w:t>
            </w:r>
          </w:p>
          <w:p w14:paraId="0B3848DB" w14:textId="49EC9DC8" w:rsidR="004E0A88" w:rsidRPr="00E51009" w:rsidRDefault="004E0A88" w:rsidP="00D05A2A">
            <w:pPr>
              <w:spacing w:after="0" w:line="240" w:lineRule="auto"/>
              <w:jc w:val="center"/>
              <w:rPr>
                <w:rFonts w:ascii="Arial" w:eastAsia="Arial" w:hAnsi="Arial" w:cs="Arial"/>
                <w:sz w:val="24"/>
                <w:szCs w:val="24"/>
              </w:rPr>
            </w:pPr>
          </w:p>
          <w:p w14:paraId="094FC0F8" w14:textId="25B251C9" w:rsidR="004E0A88" w:rsidRPr="00E51009" w:rsidRDefault="004E0A88" w:rsidP="00D05A2A">
            <w:pPr>
              <w:spacing w:after="0" w:line="240" w:lineRule="auto"/>
              <w:jc w:val="center"/>
              <w:rPr>
                <w:rFonts w:ascii="Arial" w:hAnsi="Arial" w:cs="Arial"/>
                <w:sz w:val="24"/>
                <w:szCs w:val="24"/>
              </w:rPr>
            </w:pPr>
          </w:p>
          <w:p w14:paraId="7EB10496" w14:textId="77777777" w:rsidR="006E611A" w:rsidRPr="003A46EC" w:rsidRDefault="004E0A88" w:rsidP="006E611A">
            <w:pPr>
              <w:spacing w:after="0" w:line="240" w:lineRule="auto"/>
              <w:rPr>
                <w:rFonts w:ascii="Arial" w:hAnsi="Arial" w:cs="Arial"/>
                <w:b/>
                <w:bCs/>
                <w:sz w:val="24"/>
                <w:szCs w:val="24"/>
              </w:rPr>
            </w:pPr>
            <w:r w:rsidRPr="003A46EC">
              <w:rPr>
                <w:rFonts w:ascii="Arial" w:hAnsi="Arial" w:cs="Arial"/>
                <w:sz w:val="24"/>
                <w:szCs w:val="24"/>
              </w:rPr>
              <w:t>Then they watch the video/or see the PPT sports vocabulary about sports</w:t>
            </w:r>
            <w:r w:rsidR="006E611A">
              <w:rPr>
                <w:rFonts w:ascii="Arial" w:hAnsi="Arial" w:cs="Arial"/>
                <w:sz w:val="24"/>
                <w:szCs w:val="24"/>
              </w:rPr>
              <w:t>. In this link, you will find a video about different types of sports activities</w:t>
            </w:r>
            <w:r w:rsidR="006E611A" w:rsidRPr="003A46EC">
              <w:rPr>
                <w:rFonts w:ascii="Arial" w:hAnsi="Arial" w:cs="Arial"/>
                <w:sz w:val="24"/>
                <w:szCs w:val="24"/>
              </w:rPr>
              <w:t xml:space="preserve">: </w:t>
            </w:r>
            <w:hyperlink r:id="rId123" w:history="1">
              <w:r w:rsidR="006E611A" w:rsidRPr="003A46EC">
                <w:rPr>
                  <w:rStyle w:val="Hipervnculo"/>
                  <w:rFonts w:ascii="Arial" w:hAnsi="Arial" w:cs="Arial"/>
                  <w:sz w:val="24"/>
                  <w:szCs w:val="24"/>
                </w:rPr>
                <w:t>https://www.youtube.com/watch?v=2Hj6snCdIy0</w:t>
              </w:r>
            </w:hyperlink>
          </w:p>
          <w:p w14:paraId="1E914774" w14:textId="2C590CEB" w:rsidR="004E0A88" w:rsidRPr="00E51009" w:rsidRDefault="004E0A88" w:rsidP="005E613C">
            <w:pPr>
              <w:spacing w:after="0" w:line="240" w:lineRule="auto"/>
              <w:rPr>
                <w:rFonts w:ascii="Arial" w:hAnsi="Arial" w:cs="Arial"/>
                <w:sz w:val="24"/>
                <w:szCs w:val="24"/>
              </w:rPr>
            </w:pPr>
          </w:p>
          <w:p w14:paraId="12CDF54F" w14:textId="2F78BC53" w:rsidR="004E0A88" w:rsidRPr="00E51009" w:rsidRDefault="004E0A88" w:rsidP="00D05A2A">
            <w:pPr>
              <w:spacing w:after="0" w:line="240" w:lineRule="auto"/>
              <w:jc w:val="center"/>
              <w:rPr>
                <w:rFonts w:ascii="Arial" w:hAnsi="Arial" w:cs="Arial"/>
                <w:sz w:val="24"/>
                <w:szCs w:val="24"/>
              </w:rPr>
            </w:pPr>
          </w:p>
          <w:tbl>
            <w:tblPr>
              <w:tblStyle w:val="Tablaconcuadrcula"/>
              <w:tblpPr w:leftFromText="180" w:rightFromText="180" w:vertAnchor="text" w:horzAnchor="margin" w:tblpXSpec="center" w:tblpY="-288"/>
              <w:tblOverlap w:val="never"/>
              <w:tblW w:w="7835" w:type="dxa"/>
              <w:tblLayout w:type="fixed"/>
              <w:tblLook w:val="04A0" w:firstRow="1" w:lastRow="0" w:firstColumn="1" w:lastColumn="0" w:noHBand="0" w:noVBand="1"/>
            </w:tblPr>
            <w:tblGrid>
              <w:gridCol w:w="2611"/>
              <w:gridCol w:w="2612"/>
              <w:gridCol w:w="2612"/>
            </w:tblGrid>
            <w:tr w:rsidR="005E613C" w:rsidRPr="00E51009" w14:paraId="242C41C7" w14:textId="77777777" w:rsidTr="005E613C">
              <w:trPr>
                <w:trHeight w:val="281"/>
              </w:trPr>
              <w:tc>
                <w:tcPr>
                  <w:tcW w:w="2611" w:type="dxa"/>
                </w:tcPr>
                <w:p w14:paraId="624EC926" w14:textId="0F572D20" w:rsidR="005E613C" w:rsidRPr="00E51009" w:rsidRDefault="005E613C" w:rsidP="005E613C">
                  <w:pPr>
                    <w:spacing w:after="0" w:line="240" w:lineRule="auto"/>
                    <w:jc w:val="center"/>
                    <w:rPr>
                      <w:rFonts w:ascii="Arial" w:hAnsi="Arial" w:cs="Arial"/>
                      <w:b/>
                      <w:bCs/>
                      <w:sz w:val="24"/>
                      <w:szCs w:val="24"/>
                    </w:rPr>
                  </w:pPr>
                  <w:r w:rsidRPr="00E51009">
                    <w:rPr>
                      <w:rFonts w:ascii="Arial" w:hAnsi="Arial" w:cs="Arial"/>
                      <w:noProof/>
                      <w:sz w:val="24"/>
                      <w:szCs w:val="24"/>
                    </w:rPr>
                    <w:lastRenderedPageBreak/>
                    <w:drawing>
                      <wp:inline distT="0" distB="0" distL="0" distR="0" wp14:anchorId="1E6AEE22" wp14:editId="70225243">
                        <wp:extent cx="1503045" cy="895350"/>
                        <wp:effectExtent l="0" t="0" r="1905" b="0"/>
                        <wp:docPr id="1308591199" name="Imagen 1308591199" descr="Una mano disparando con un arco en el blanco." title="Tiro al ar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l="9395" t="22144" r="37285" b="22053"/>
                                <a:stretch/>
                              </pic:blipFill>
                              <pic:spPr bwMode="auto">
                                <a:xfrm>
                                  <a:off x="0" y="0"/>
                                  <a:ext cx="1511486" cy="900378"/>
                                </a:xfrm>
                                <a:prstGeom prst="rect">
                                  <a:avLst/>
                                </a:prstGeom>
                                <a:ln>
                                  <a:noFill/>
                                </a:ln>
                                <a:extLst>
                                  <a:ext uri="{53640926-AAD7-44D8-BBD7-CCE9431645EC}">
                                    <a14:shadowObscured xmlns:a14="http://schemas.microsoft.com/office/drawing/2010/main"/>
                                  </a:ext>
                                </a:extLst>
                              </pic:spPr>
                            </pic:pic>
                          </a:graphicData>
                        </a:graphic>
                      </wp:inline>
                    </w:drawing>
                  </w:r>
                </w:p>
              </w:tc>
              <w:tc>
                <w:tcPr>
                  <w:tcW w:w="2612" w:type="dxa"/>
                </w:tcPr>
                <w:p w14:paraId="7A06428B" w14:textId="4A94E6F2" w:rsidR="005E613C" w:rsidRPr="00E51009" w:rsidRDefault="00443201" w:rsidP="005E613C">
                  <w:pPr>
                    <w:spacing w:after="0" w:line="240" w:lineRule="auto"/>
                    <w:rPr>
                      <w:rFonts w:ascii="Arial" w:hAnsi="Arial" w:cs="Arial"/>
                      <w:b/>
                      <w:bCs/>
                      <w:sz w:val="24"/>
                      <w:szCs w:val="24"/>
                    </w:rPr>
                  </w:pPr>
                  <w:r w:rsidRPr="00E51009">
                    <w:rPr>
                      <w:rFonts w:ascii="Arial" w:hAnsi="Arial" w:cs="Arial"/>
                      <w:noProof/>
                      <w:sz w:val="24"/>
                      <w:szCs w:val="24"/>
                    </w:rPr>
                    <w:drawing>
                      <wp:anchor distT="0" distB="0" distL="114300" distR="114300" simplePos="0" relativeHeight="251658752" behindDoc="0" locked="0" layoutInCell="1" allowOverlap="1" wp14:anchorId="4750040F" wp14:editId="2E7338A4">
                        <wp:simplePos x="0" y="0"/>
                        <wp:positionH relativeFrom="margin">
                          <wp:posOffset>-64835</wp:posOffset>
                        </wp:positionH>
                        <wp:positionV relativeFrom="margin">
                          <wp:posOffset>48260</wp:posOffset>
                        </wp:positionV>
                        <wp:extent cx="1501205" cy="878205"/>
                        <wp:effectExtent l="0" t="0" r="3810" b="0"/>
                        <wp:wrapSquare wrapText="bothSides"/>
                        <wp:docPr id="1308591207" name="Imagen 1308591207" descr="Imegen de tres juagadores de baseball, el catcher, el pitcher y el bateador." title="Baseb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cstate="print">
                                  <a:extLst>
                                    <a:ext uri="{28A0092B-C50C-407E-A947-70E740481C1C}">
                                      <a14:useLocalDpi xmlns:a14="http://schemas.microsoft.com/office/drawing/2010/main" val="0"/>
                                    </a:ext>
                                  </a:extLst>
                                </a:blip>
                                <a:srcRect l="11269" t="23292" r="37396" b="20807"/>
                                <a:stretch/>
                              </pic:blipFill>
                              <pic:spPr bwMode="auto">
                                <a:xfrm>
                                  <a:off x="0" y="0"/>
                                  <a:ext cx="1503576" cy="87959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2612" w:type="dxa"/>
                </w:tcPr>
                <w:p w14:paraId="5D33B825" w14:textId="2B3BD48A" w:rsidR="005E613C" w:rsidRPr="00E51009" w:rsidRDefault="00443201" w:rsidP="005E613C">
                  <w:pPr>
                    <w:spacing w:after="0" w:line="240" w:lineRule="auto"/>
                    <w:jc w:val="center"/>
                    <w:rPr>
                      <w:rFonts w:ascii="Arial" w:hAnsi="Arial" w:cs="Arial"/>
                      <w:b/>
                      <w:bCs/>
                      <w:sz w:val="24"/>
                      <w:szCs w:val="24"/>
                    </w:rPr>
                  </w:pPr>
                  <w:r w:rsidRPr="00E51009">
                    <w:rPr>
                      <w:rFonts w:ascii="Arial" w:hAnsi="Arial" w:cs="Arial"/>
                      <w:noProof/>
                      <w:sz w:val="24"/>
                      <w:szCs w:val="24"/>
                    </w:rPr>
                    <w:drawing>
                      <wp:anchor distT="0" distB="0" distL="114300" distR="114300" simplePos="0" relativeHeight="251659776" behindDoc="0" locked="0" layoutInCell="1" allowOverlap="1" wp14:anchorId="31558CB9" wp14:editId="106E4053">
                        <wp:simplePos x="0" y="0"/>
                        <wp:positionH relativeFrom="margin">
                          <wp:posOffset>-635</wp:posOffset>
                        </wp:positionH>
                        <wp:positionV relativeFrom="margin">
                          <wp:posOffset>86360</wp:posOffset>
                        </wp:positionV>
                        <wp:extent cx="1400175" cy="809625"/>
                        <wp:effectExtent l="0" t="0" r="9525" b="9525"/>
                        <wp:wrapSquare wrapText="bothSides"/>
                        <wp:docPr id="1308591208" name="Imagen 1308591208" descr="Grupo de niños y niñas jugando al futbol." title="Fut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cstate="print">
                                  <a:extLst>
                                    <a:ext uri="{28A0092B-C50C-407E-A947-70E740481C1C}">
                                      <a14:useLocalDpi xmlns:a14="http://schemas.microsoft.com/office/drawing/2010/main" val="0"/>
                                    </a:ext>
                                  </a:extLst>
                                </a:blip>
                                <a:srcRect l="11269" t="24457" r="37396" b="17313"/>
                                <a:stretch/>
                              </pic:blipFill>
                              <pic:spPr bwMode="auto">
                                <a:xfrm>
                                  <a:off x="0" y="0"/>
                                  <a:ext cx="1400175" cy="8096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5E613C" w:rsidRPr="00E51009" w14:paraId="3D5FEA93" w14:textId="77777777" w:rsidTr="005E613C">
              <w:trPr>
                <w:trHeight w:val="265"/>
              </w:trPr>
              <w:tc>
                <w:tcPr>
                  <w:tcW w:w="2611" w:type="dxa"/>
                </w:tcPr>
                <w:p w14:paraId="50E43D11" w14:textId="42277EB8" w:rsidR="005E613C" w:rsidRPr="00E51009" w:rsidRDefault="00443201" w:rsidP="005E613C">
                  <w:pPr>
                    <w:spacing w:after="0" w:line="240" w:lineRule="auto"/>
                    <w:jc w:val="center"/>
                    <w:rPr>
                      <w:rFonts w:ascii="Arial" w:hAnsi="Arial" w:cs="Arial"/>
                      <w:b/>
                      <w:bCs/>
                      <w:sz w:val="24"/>
                      <w:szCs w:val="24"/>
                    </w:rPr>
                  </w:pPr>
                  <w:r w:rsidRPr="00E51009">
                    <w:rPr>
                      <w:rFonts w:ascii="Arial" w:hAnsi="Arial" w:cs="Arial"/>
                      <w:noProof/>
                      <w:sz w:val="24"/>
                      <w:szCs w:val="24"/>
                    </w:rPr>
                    <w:drawing>
                      <wp:anchor distT="0" distB="0" distL="114300" distR="114300" simplePos="0" relativeHeight="251656704" behindDoc="0" locked="0" layoutInCell="1" allowOverlap="1" wp14:anchorId="7A5039C3" wp14:editId="70E61B84">
                        <wp:simplePos x="0" y="0"/>
                        <wp:positionH relativeFrom="margin">
                          <wp:posOffset>-65405</wp:posOffset>
                        </wp:positionH>
                        <wp:positionV relativeFrom="margin">
                          <wp:posOffset>59690</wp:posOffset>
                        </wp:positionV>
                        <wp:extent cx="1607185" cy="1047750"/>
                        <wp:effectExtent l="0" t="0" r="0" b="0"/>
                        <wp:wrapSquare wrapText="bothSides"/>
                        <wp:docPr id="1308591205" name="Imagen 1308591205" descr="Una pareja bailando con trajes espanoñes." title="Ba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cstate="print">
                                  <a:extLst>
                                    <a:ext uri="{28A0092B-C50C-407E-A947-70E740481C1C}">
                                      <a14:useLocalDpi xmlns:a14="http://schemas.microsoft.com/office/drawing/2010/main" val="0"/>
                                    </a:ext>
                                  </a:extLst>
                                </a:blip>
                                <a:srcRect l="6890" t="23311" r="36117" b="17249"/>
                                <a:stretch/>
                              </pic:blipFill>
                              <pic:spPr bwMode="auto">
                                <a:xfrm>
                                  <a:off x="0" y="0"/>
                                  <a:ext cx="1607185" cy="10477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2612" w:type="dxa"/>
                </w:tcPr>
                <w:p w14:paraId="35348D8C" w14:textId="00354379" w:rsidR="005E613C" w:rsidRPr="00E51009" w:rsidRDefault="00443201" w:rsidP="005E613C">
                  <w:pPr>
                    <w:spacing w:after="0" w:line="240" w:lineRule="auto"/>
                    <w:jc w:val="center"/>
                    <w:rPr>
                      <w:rFonts w:ascii="Arial" w:hAnsi="Arial" w:cs="Arial"/>
                      <w:b/>
                      <w:bCs/>
                      <w:sz w:val="24"/>
                      <w:szCs w:val="24"/>
                    </w:rPr>
                  </w:pPr>
                  <w:r w:rsidRPr="00E51009">
                    <w:rPr>
                      <w:rFonts w:ascii="Arial" w:hAnsi="Arial" w:cs="Arial"/>
                      <w:noProof/>
                      <w:sz w:val="24"/>
                      <w:szCs w:val="24"/>
                    </w:rPr>
                    <w:drawing>
                      <wp:anchor distT="0" distB="0" distL="114300" distR="114300" simplePos="0" relativeHeight="251657728" behindDoc="0" locked="0" layoutInCell="1" allowOverlap="1" wp14:anchorId="26CBEF3C" wp14:editId="3D8282B3">
                        <wp:simplePos x="0" y="0"/>
                        <wp:positionH relativeFrom="margin">
                          <wp:posOffset>-24130</wp:posOffset>
                        </wp:positionH>
                        <wp:positionV relativeFrom="margin">
                          <wp:posOffset>61595</wp:posOffset>
                        </wp:positionV>
                        <wp:extent cx="1485900" cy="980440"/>
                        <wp:effectExtent l="0" t="0" r="0" b="0"/>
                        <wp:wrapSquare wrapText="bothSides"/>
                        <wp:docPr id="1308591206" name="Imagen 1308591206" descr="Un hombre joven jugando basketball." title="Basketb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cstate="print">
                                  <a:extLst>
                                    <a:ext uri="{28A0092B-C50C-407E-A947-70E740481C1C}">
                                      <a14:useLocalDpi xmlns:a14="http://schemas.microsoft.com/office/drawing/2010/main" val="0"/>
                                    </a:ext>
                                  </a:extLst>
                                </a:blip>
                                <a:srcRect l="8766" t="25621" r="37639" b="19643"/>
                                <a:stretch/>
                              </pic:blipFill>
                              <pic:spPr bwMode="auto">
                                <a:xfrm>
                                  <a:off x="0" y="0"/>
                                  <a:ext cx="1485900" cy="9804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2612" w:type="dxa"/>
                </w:tcPr>
                <w:p w14:paraId="3C26F3B3" w14:textId="45DD9086" w:rsidR="005E613C" w:rsidRPr="00E51009" w:rsidRDefault="00443201" w:rsidP="005E613C">
                  <w:pPr>
                    <w:spacing w:after="0" w:line="240" w:lineRule="auto"/>
                    <w:jc w:val="center"/>
                    <w:rPr>
                      <w:rFonts w:ascii="Arial" w:hAnsi="Arial" w:cs="Arial"/>
                      <w:b/>
                      <w:bCs/>
                      <w:sz w:val="24"/>
                      <w:szCs w:val="24"/>
                    </w:rPr>
                  </w:pPr>
                  <w:r w:rsidRPr="00E51009">
                    <w:rPr>
                      <w:rFonts w:ascii="Arial" w:hAnsi="Arial" w:cs="Arial"/>
                      <w:noProof/>
                      <w:sz w:val="24"/>
                      <w:szCs w:val="24"/>
                    </w:rPr>
                    <w:drawing>
                      <wp:anchor distT="0" distB="0" distL="114300" distR="114300" simplePos="0" relativeHeight="251660800" behindDoc="0" locked="0" layoutInCell="1" allowOverlap="1" wp14:anchorId="5FFE2C62" wp14:editId="27D216F9">
                        <wp:simplePos x="0" y="0"/>
                        <wp:positionH relativeFrom="margin">
                          <wp:posOffset>-635</wp:posOffset>
                        </wp:positionH>
                        <wp:positionV relativeFrom="margin">
                          <wp:posOffset>173990</wp:posOffset>
                        </wp:positionV>
                        <wp:extent cx="1485900" cy="914400"/>
                        <wp:effectExtent l="0" t="0" r="0" b="0"/>
                        <wp:wrapSquare wrapText="bothSides"/>
                        <wp:docPr id="1308591209" name="Imagen 1308591209" descr="Hombre conpitiendo en un piscina." title="Nat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cstate="print">
                                  <a:extLst>
                                    <a:ext uri="{28A0092B-C50C-407E-A947-70E740481C1C}">
                                      <a14:useLocalDpi xmlns:a14="http://schemas.microsoft.com/office/drawing/2010/main" val="0"/>
                                    </a:ext>
                                  </a:extLst>
                                </a:blip>
                                <a:srcRect l="18155" t="41725" r="17362" b="1947"/>
                                <a:stretch/>
                              </pic:blipFill>
                              <pic:spPr bwMode="auto">
                                <a:xfrm>
                                  <a:off x="0" y="0"/>
                                  <a:ext cx="1485900" cy="914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bl>
          <w:p w14:paraId="0248A089" w14:textId="77777777" w:rsidR="004E0A88" w:rsidRPr="00E51009" w:rsidRDefault="004E0A88" w:rsidP="00D05A2A">
            <w:pPr>
              <w:spacing w:after="0" w:line="240" w:lineRule="auto"/>
              <w:jc w:val="center"/>
              <w:rPr>
                <w:rFonts w:ascii="Arial" w:hAnsi="Arial" w:cs="Arial"/>
                <w:sz w:val="24"/>
                <w:szCs w:val="24"/>
              </w:rPr>
            </w:pPr>
          </w:p>
          <w:p w14:paraId="37434A2A" w14:textId="0DA37DF1" w:rsidR="004E0A88" w:rsidRPr="00E51009" w:rsidRDefault="004E0A88" w:rsidP="00D05A2A">
            <w:pPr>
              <w:spacing w:after="0" w:line="240" w:lineRule="auto"/>
              <w:jc w:val="center"/>
              <w:rPr>
                <w:rFonts w:ascii="Arial" w:hAnsi="Arial" w:cs="Arial"/>
                <w:sz w:val="24"/>
                <w:szCs w:val="24"/>
              </w:rPr>
            </w:pPr>
          </w:p>
          <w:p w14:paraId="2B80EF0C" w14:textId="77777777" w:rsidR="004E0A88" w:rsidRPr="00E51009" w:rsidRDefault="004E0A88" w:rsidP="00D05A2A">
            <w:pPr>
              <w:spacing w:after="0" w:line="240" w:lineRule="auto"/>
              <w:jc w:val="center"/>
              <w:rPr>
                <w:rFonts w:ascii="Arial" w:hAnsi="Arial" w:cs="Arial"/>
                <w:sz w:val="24"/>
                <w:szCs w:val="24"/>
              </w:rPr>
            </w:pPr>
          </w:p>
          <w:p w14:paraId="462F45E6" w14:textId="6A1233B7" w:rsidR="004E0A88" w:rsidRPr="00E51009" w:rsidRDefault="004E0A88" w:rsidP="00D05A2A">
            <w:pPr>
              <w:spacing w:after="0" w:line="240" w:lineRule="auto"/>
              <w:jc w:val="center"/>
              <w:rPr>
                <w:rFonts w:ascii="Arial" w:hAnsi="Arial" w:cs="Arial"/>
                <w:sz w:val="24"/>
                <w:szCs w:val="24"/>
              </w:rPr>
            </w:pPr>
          </w:p>
          <w:tbl>
            <w:tblPr>
              <w:tblStyle w:val="Tablaconcuadrcula"/>
              <w:tblW w:w="7722" w:type="dxa"/>
              <w:tblInd w:w="475" w:type="dxa"/>
              <w:tblLayout w:type="fixed"/>
              <w:tblLook w:val="04A0" w:firstRow="1" w:lastRow="0" w:firstColumn="1" w:lastColumn="0" w:noHBand="0" w:noVBand="1"/>
            </w:tblPr>
            <w:tblGrid>
              <w:gridCol w:w="3861"/>
              <w:gridCol w:w="3861"/>
            </w:tblGrid>
            <w:tr w:rsidR="00443201" w:rsidRPr="00E51009" w14:paraId="66F09694" w14:textId="77777777" w:rsidTr="00443201">
              <w:trPr>
                <w:trHeight w:val="267"/>
              </w:trPr>
              <w:tc>
                <w:tcPr>
                  <w:tcW w:w="3861" w:type="dxa"/>
                </w:tcPr>
                <w:p w14:paraId="39DFEFFF" w14:textId="0C0DA9CA" w:rsidR="00443201" w:rsidRPr="00E51009" w:rsidRDefault="00443201" w:rsidP="00443201">
                  <w:pPr>
                    <w:spacing w:after="0" w:line="240" w:lineRule="auto"/>
                    <w:rPr>
                      <w:rFonts w:ascii="Arial" w:hAnsi="Arial" w:cs="Arial"/>
                      <w:sz w:val="24"/>
                      <w:szCs w:val="24"/>
                    </w:rPr>
                  </w:pPr>
                  <w:r w:rsidRPr="00E51009">
                    <w:rPr>
                      <w:rFonts w:ascii="Arial" w:hAnsi="Arial" w:cs="Arial"/>
                      <w:noProof/>
                      <w:sz w:val="24"/>
                      <w:szCs w:val="24"/>
                    </w:rPr>
                    <w:drawing>
                      <wp:inline distT="0" distB="0" distL="0" distR="0" wp14:anchorId="03376DAC" wp14:editId="405F58E3">
                        <wp:extent cx="2181225" cy="1124170"/>
                        <wp:effectExtent l="0" t="0" r="0" b="0"/>
                        <wp:docPr id="1308591210" name="Imagen 1308591210" descr="Una mujer practicando la gimnasia." title="Gimnas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srcRect l="9876" t="27566" r="36625" b="21133"/>
                                <a:stretch/>
                              </pic:blipFill>
                              <pic:spPr bwMode="auto">
                                <a:xfrm>
                                  <a:off x="0" y="0"/>
                                  <a:ext cx="2190410" cy="1128904"/>
                                </a:xfrm>
                                <a:prstGeom prst="rect">
                                  <a:avLst/>
                                </a:prstGeom>
                                <a:ln>
                                  <a:noFill/>
                                </a:ln>
                                <a:extLst>
                                  <a:ext uri="{53640926-AAD7-44D8-BBD7-CCE9431645EC}">
                                    <a14:shadowObscured xmlns:a14="http://schemas.microsoft.com/office/drawing/2010/main"/>
                                  </a:ext>
                                </a:extLst>
                              </pic:spPr>
                            </pic:pic>
                          </a:graphicData>
                        </a:graphic>
                      </wp:inline>
                    </w:drawing>
                  </w:r>
                </w:p>
                <w:p w14:paraId="66160FF1" w14:textId="77777777" w:rsidR="00443201" w:rsidRPr="00E51009" w:rsidRDefault="00443201" w:rsidP="00443201">
                  <w:pPr>
                    <w:spacing w:after="0" w:line="240" w:lineRule="auto"/>
                    <w:rPr>
                      <w:rFonts w:ascii="Arial" w:hAnsi="Arial" w:cs="Arial"/>
                      <w:sz w:val="24"/>
                      <w:szCs w:val="24"/>
                    </w:rPr>
                  </w:pPr>
                </w:p>
              </w:tc>
              <w:tc>
                <w:tcPr>
                  <w:tcW w:w="3861" w:type="dxa"/>
                </w:tcPr>
                <w:p w14:paraId="776E8BA8" w14:textId="65AB4E3D" w:rsidR="00443201" w:rsidRPr="00E51009" w:rsidRDefault="00443201" w:rsidP="00D05A2A">
                  <w:pPr>
                    <w:spacing w:after="0" w:line="240" w:lineRule="auto"/>
                    <w:jc w:val="center"/>
                    <w:rPr>
                      <w:rFonts w:ascii="Arial" w:hAnsi="Arial" w:cs="Arial"/>
                      <w:sz w:val="24"/>
                      <w:szCs w:val="24"/>
                    </w:rPr>
                  </w:pPr>
                  <w:r w:rsidRPr="00E51009">
                    <w:rPr>
                      <w:rFonts w:ascii="Arial" w:hAnsi="Arial" w:cs="Arial"/>
                      <w:noProof/>
                      <w:sz w:val="24"/>
                      <w:szCs w:val="24"/>
                    </w:rPr>
                    <w:drawing>
                      <wp:anchor distT="0" distB="0" distL="114300" distR="114300" simplePos="0" relativeHeight="251661824" behindDoc="0" locked="0" layoutInCell="1" allowOverlap="1" wp14:anchorId="2AB625D5" wp14:editId="47DD7A7B">
                        <wp:simplePos x="0" y="0"/>
                        <wp:positionH relativeFrom="margin">
                          <wp:posOffset>184150</wp:posOffset>
                        </wp:positionH>
                        <wp:positionV relativeFrom="margin">
                          <wp:posOffset>64770</wp:posOffset>
                        </wp:positionV>
                        <wp:extent cx="1933575" cy="1056640"/>
                        <wp:effectExtent l="0" t="0" r="9525" b="0"/>
                        <wp:wrapSquare wrapText="bothSides"/>
                        <wp:docPr id="1308591211" name="Imagen 1308591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1" cstate="print">
                                  <a:extLst>
                                    <a:ext uri="{28A0092B-C50C-407E-A947-70E740481C1C}">
                                      <a14:useLocalDpi xmlns:a14="http://schemas.microsoft.com/office/drawing/2010/main" val="0"/>
                                    </a:ext>
                                  </a:extLst>
                                </a:blip>
                                <a:srcRect l="9054" t="26033" r="38681" b="21133"/>
                                <a:stretch/>
                              </pic:blipFill>
                              <pic:spPr bwMode="auto">
                                <a:xfrm>
                                  <a:off x="0" y="0"/>
                                  <a:ext cx="1933575" cy="10566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443201" w:rsidRPr="00E51009" w14:paraId="4849C1F4" w14:textId="77777777" w:rsidTr="00443201">
              <w:trPr>
                <w:trHeight w:val="252"/>
              </w:trPr>
              <w:tc>
                <w:tcPr>
                  <w:tcW w:w="3861" w:type="dxa"/>
                </w:tcPr>
                <w:p w14:paraId="753CE370" w14:textId="77777777" w:rsidR="00443201" w:rsidRPr="00E51009" w:rsidRDefault="00443201" w:rsidP="00D05A2A">
                  <w:pPr>
                    <w:spacing w:after="0" w:line="240" w:lineRule="auto"/>
                    <w:jc w:val="center"/>
                    <w:rPr>
                      <w:rFonts w:ascii="Arial" w:hAnsi="Arial" w:cs="Arial"/>
                      <w:sz w:val="24"/>
                      <w:szCs w:val="24"/>
                    </w:rPr>
                  </w:pPr>
                </w:p>
                <w:p w14:paraId="3BEE23CB" w14:textId="177564E6" w:rsidR="00443201" w:rsidRPr="00E51009" w:rsidRDefault="009F13C1" w:rsidP="00D05A2A">
                  <w:pPr>
                    <w:spacing w:after="0" w:line="240" w:lineRule="auto"/>
                    <w:jc w:val="center"/>
                    <w:rPr>
                      <w:rFonts w:ascii="Arial" w:hAnsi="Arial" w:cs="Arial"/>
                      <w:sz w:val="24"/>
                      <w:szCs w:val="24"/>
                    </w:rPr>
                  </w:pPr>
                  <w:r w:rsidRPr="00E51009">
                    <w:rPr>
                      <w:rFonts w:ascii="Arial" w:hAnsi="Arial" w:cs="Arial"/>
                      <w:noProof/>
                      <w:sz w:val="24"/>
                      <w:szCs w:val="24"/>
                    </w:rPr>
                    <w:drawing>
                      <wp:inline distT="0" distB="0" distL="0" distR="0" wp14:anchorId="0DAC991C" wp14:editId="6CF1769D">
                        <wp:extent cx="2142056" cy="966470"/>
                        <wp:effectExtent l="0" t="0" r="0" b="5080"/>
                        <wp:docPr id="1308591212" name="Imagen 1308591212" descr="Hombre corriendo en un campo rodeado de montañas." title="Hombre corrien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a:srcRect l="8643" t="27565" r="37447" b="18836"/>
                                <a:stretch/>
                              </pic:blipFill>
                              <pic:spPr bwMode="auto">
                                <a:xfrm>
                                  <a:off x="0" y="0"/>
                                  <a:ext cx="2165839" cy="977201"/>
                                </a:xfrm>
                                <a:prstGeom prst="rect">
                                  <a:avLst/>
                                </a:prstGeom>
                                <a:ln>
                                  <a:noFill/>
                                </a:ln>
                                <a:extLst>
                                  <a:ext uri="{53640926-AAD7-44D8-BBD7-CCE9431645EC}">
                                    <a14:shadowObscured xmlns:a14="http://schemas.microsoft.com/office/drawing/2010/main"/>
                                  </a:ext>
                                </a:extLst>
                              </pic:spPr>
                            </pic:pic>
                          </a:graphicData>
                        </a:graphic>
                      </wp:inline>
                    </w:drawing>
                  </w:r>
                </w:p>
                <w:p w14:paraId="36CD90FF" w14:textId="77777777" w:rsidR="00443201" w:rsidRPr="00E51009" w:rsidRDefault="00443201" w:rsidP="009F13C1">
                  <w:pPr>
                    <w:spacing w:after="0" w:line="240" w:lineRule="auto"/>
                    <w:rPr>
                      <w:rFonts w:ascii="Arial" w:hAnsi="Arial" w:cs="Arial"/>
                      <w:sz w:val="24"/>
                      <w:szCs w:val="24"/>
                    </w:rPr>
                  </w:pPr>
                </w:p>
              </w:tc>
              <w:tc>
                <w:tcPr>
                  <w:tcW w:w="3861" w:type="dxa"/>
                </w:tcPr>
                <w:p w14:paraId="07404954" w14:textId="30AAA017" w:rsidR="00443201" w:rsidRPr="00E51009" w:rsidRDefault="009F13C1" w:rsidP="00D05A2A">
                  <w:pPr>
                    <w:spacing w:after="0" w:line="240" w:lineRule="auto"/>
                    <w:jc w:val="center"/>
                    <w:rPr>
                      <w:rFonts w:ascii="Arial" w:hAnsi="Arial" w:cs="Arial"/>
                      <w:sz w:val="24"/>
                      <w:szCs w:val="24"/>
                    </w:rPr>
                  </w:pPr>
                  <w:r w:rsidRPr="00E51009">
                    <w:rPr>
                      <w:rFonts w:ascii="Arial" w:hAnsi="Arial" w:cs="Arial"/>
                      <w:noProof/>
                      <w:sz w:val="24"/>
                      <w:szCs w:val="24"/>
                    </w:rPr>
                    <w:drawing>
                      <wp:anchor distT="0" distB="0" distL="114300" distR="114300" simplePos="0" relativeHeight="251662848" behindDoc="0" locked="0" layoutInCell="1" allowOverlap="1" wp14:anchorId="03558661" wp14:editId="03862117">
                        <wp:simplePos x="0" y="0"/>
                        <wp:positionH relativeFrom="margin">
                          <wp:posOffset>69850</wp:posOffset>
                        </wp:positionH>
                        <wp:positionV relativeFrom="margin">
                          <wp:posOffset>68580</wp:posOffset>
                        </wp:positionV>
                        <wp:extent cx="1981200" cy="1115695"/>
                        <wp:effectExtent l="0" t="0" r="0" b="8255"/>
                        <wp:wrapSquare wrapText="bothSides"/>
                        <wp:docPr id="1308591213" name="Imagen 1308591213" descr="Personas practicando el patinaje." title="Patinaj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cstate="print">
                                  <a:extLst>
                                    <a:ext uri="{28A0092B-C50C-407E-A947-70E740481C1C}">
                                      <a14:useLocalDpi xmlns:a14="http://schemas.microsoft.com/office/drawing/2010/main" val="0"/>
                                    </a:ext>
                                  </a:extLst>
                                </a:blip>
                                <a:srcRect l="11934" t="23736" r="36214" b="21899"/>
                                <a:stretch/>
                              </pic:blipFill>
                              <pic:spPr bwMode="auto">
                                <a:xfrm>
                                  <a:off x="0" y="0"/>
                                  <a:ext cx="1981200" cy="11156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bl>
          <w:p w14:paraId="12041854" w14:textId="77777777" w:rsidR="004E0A88" w:rsidRPr="00E51009" w:rsidRDefault="004E0A88" w:rsidP="009F13C1">
            <w:pPr>
              <w:spacing w:after="0" w:line="240" w:lineRule="auto"/>
              <w:rPr>
                <w:rFonts w:ascii="Arial" w:hAnsi="Arial" w:cs="Arial"/>
                <w:b/>
                <w:bCs/>
                <w:sz w:val="24"/>
                <w:szCs w:val="24"/>
              </w:rPr>
            </w:pPr>
          </w:p>
          <w:p w14:paraId="42260D61" w14:textId="77777777" w:rsidR="004E0A88" w:rsidRPr="00E51009" w:rsidRDefault="004E0A88" w:rsidP="00D05A2A">
            <w:pPr>
              <w:spacing w:after="0" w:line="240" w:lineRule="auto"/>
              <w:rPr>
                <w:rFonts w:ascii="Arial" w:hAnsi="Arial" w:cs="Arial"/>
                <w:bCs/>
                <w:sz w:val="24"/>
                <w:szCs w:val="24"/>
              </w:rPr>
            </w:pPr>
            <w:r w:rsidRPr="00E51009">
              <w:rPr>
                <w:rFonts w:ascii="Arial" w:hAnsi="Arial" w:cs="Arial"/>
                <w:bCs/>
                <w:sz w:val="24"/>
                <w:szCs w:val="24"/>
              </w:rPr>
              <w:t xml:space="preserve">Students will mention three new words they learned from the pictures. Teacher clarifies pronunciation. </w:t>
            </w:r>
          </w:p>
          <w:p w14:paraId="48DC2B4A" w14:textId="77777777" w:rsidR="004E0A88" w:rsidRPr="00E51009" w:rsidRDefault="004E0A88" w:rsidP="00D05A2A">
            <w:pPr>
              <w:spacing w:after="0" w:line="240" w:lineRule="auto"/>
              <w:jc w:val="center"/>
              <w:rPr>
                <w:rFonts w:ascii="Arial" w:hAnsi="Arial" w:cs="Arial"/>
                <w:b/>
                <w:sz w:val="24"/>
                <w:szCs w:val="24"/>
              </w:rPr>
            </w:pPr>
            <w:r w:rsidRPr="00E51009">
              <w:rPr>
                <w:rFonts w:ascii="Arial" w:hAnsi="Arial" w:cs="Arial"/>
                <w:b/>
                <w:sz w:val="24"/>
                <w:szCs w:val="24"/>
              </w:rPr>
              <w:t xml:space="preserve">Modeling </w:t>
            </w:r>
          </w:p>
          <w:p w14:paraId="417582AF" w14:textId="77777777" w:rsidR="004E0A88" w:rsidRPr="00E51009" w:rsidRDefault="004E0A88" w:rsidP="00D05A2A">
            <w:pPr>
              <w:spacing w:after="0" w:line="240" w:lineRule="auto"/>
              <w:jc w:val="center"/>
              <w:rPr>
                <w:rFonts w:ascii="Arial" w:hAnsi="Arial" w:cs="Arial"/>
                <w:sz w:val="24"/>
                <w:szCs w:val="24"/>
              </w:rPr>
            </w:pPr>
          </w:p>
          <w:p w14:paraId="54235461" w14:textId="77777777" w:rsidR="004E0A88" w:rsidRPr="00092412" w:rsidRDefault="004E0A88" w:rsidP="00092412">
            <w:pPr>
              <w:spacing w:after="0" w:line="240" w:lineRule="auto"/>
              <w:jc w:val="both"/>
              <w:rPr>
                <w:rFonts w:ascii="Arial" w:eastAsia="Arial" w:hAnsi="Arial" w:cs="Arial"/>
                <w:sz w:val="24"/>
                <w:szCs w:val="24"/>
              </w:rPr>
            </w:pPr>
            <w:r w:rsidRPr="00092412">
              <w:rPr>
                <w:rFonts w:ascii="Arial" w:eastAsia="Arial" w:hAnsi="Arial" w:cs="Arial"/>
                <w:sz w:val="24"/>
                <w:szCs w:val="24"/>
              </w:rPr>
              <w:t xml:space="preserve">The teacher comments on the sports that he has practiced (using past tense), </w:t>
            </w:r>
          </w:p>
          <w:p w14:paraId="6A690126" w14:textId="77777777" w:rsidR="004E0A88" w:rsidRPr="00E51009" w:rsidRDefault="004E0A88" w:rsidP="00D05A2A">
            <w:pPr>
              <w:spacing w:after="0" w:line="240" w:lineRule="auto"/>
              <w:jc w:val="both"/>
              <w:rPr>
                <w:rFonts w:ascii="Arial" w:eastAsia="Arial" w:hAnsi="Arial" w:cs="Arial"/>
                <w:sz w:val="24"/>
                <w:szCs w:val="24"/>
                <w:lang w:eastAsia="es-CR"/>
              </w:rPr>
            </w:pPr>
            <w:r w:rsidRPr="00E51009">
              <w:rPr>
                <w:rFonts w:ascii="Arial" w:eastAsia="Arial" w:hAnsi="Arial" w:cs="Arial"/>
                <w:sz w:val="24"/>
                <w:szCs w:val="24"/>
                <w:lang w:eastAsia="es-CR"/>
              </w:rPr>
              <w:t xml:space="preserve">Example*: </w:t>
            </w:r>
          </w:p>
          <w:p w14:paraId="595E0EEE" w14:textId="77777777" w:rsidR="004E0A88" w:rsidRPr="00E51009" w:rsidRDefault="004E0A88" w:rsidP="00D05A2A">
            <w:pPr>
              <w:spacing w:after="0" w:line="240" w:lineRule="auto"/>
              <w:jc w:val="both"/>
              <w:rPr>
                <w:rFonts w:ascii="Arial" w:eastAsia="Arial" w:hAnsi="Arial" w:cs="Arial"/>
                <w:sz w:val="24"/>
                <w:szCs w:val="24"/>
                <w:lang w:eastAsia="es-CR"/>
              </w:rPr>
            </w:pPr>
            <w:r w:rsidRPr="00E51009">
              <w:rPr>
                <w:rFonts w:ascii="Arial" w:eastAsia="Arial" w:hAnsi="Arial" w:cs="Arial"/>
                <w:sz w:val="24"/>
                <w:szCs w:val="24"/>
                <w:lang w:eastAsia="es-CR"/>
              </w:rPr>
              <w:t xml:space="preserve">   I </w:t>
            </w:r>
            <w:r w:rsidRPr="00E51009">
              <w:rPr>
                <w:rFonts w:ascii="Arial" w:eastAsia="Arial" w:hAnsi="Arial" w:cs="Arial"/>
                <w:b/>
                <w:sz w:val="24"/>
                <w:szCs w:val="24"/>
                <w:lang w:eastAsia="es-CR"/>
              </w:rPr>
              <w:t>had</w:t>
            </w:r>
            <w:r w:rsidRPr="00E51009">
              <w:rPr>
                <w:rFonts w:ascii="Arial" w:eastAsia="Arial" w:hAnsi="Arial" w:cs="Arial"/>
                <w:sz w:val="24"/>
                <w:szCs w:val="24"/>
                <w:lang w:eastAsia="es-CR"/>
              </w:rPr>
              <w:t xml:space="preserve"> a great childhood, I </w:t>
            </w:r>
            <w:r w:rsidRPr="00E51009">
              <w:rPr>
                <w:rFonts w:ascii="Arial" w:eastAsia="Arial" w:hAnsi="Arial" w:cs="Arial"/>
                <w:b/>
                <w:sz w:val="24"/>
                <w:szCs w:val="24"/>
                <w:lang w:eastAsia="es-CR"/>
              </w:rPr>
              <w:t xml:space="preserve">practiced </w:t>
            </w:r>
            <w:r w:rsidRPr="00E51009">
              <w:rPr>
                <w:rFonts w:ascii="Arial" w:eastAsia="Arial" w:hAnsi="Arial" w:cs="Arial"/>
                <w:sz w:val="24"/>
                <w:szCs w:val="24"/>
                <w:lang w:eastAsia="es-CR"/>
              </w:rPr>
              <w:t xml:space="preserve">many sports. I </w:t>
            </w:r>
            <w:r w:rsidRPr="00E51009">
              <w:rPr>
                <w:rFonts w:ascii="Arial" w:eastAsia="Arial" w:hAnsi="Arial" w:cs="Arial"/>
                <w:b/>
                <w:sz w:val="24"/>
                <w:szCs w:val="24"/>
                <w:lang w:eastAsia="es-CR"/>
              </w:rPr>
              <w:t>loved</w:t>
            </w:r>
            <w:r w:rsidRPr="00E51009">
              <w:rPr>
                <w:rFonts w:ascii="Arial" w:eastAsia="Arial" w:hAnsi="Arial" w:cs="Arial"/>
                <w:sz w:val="24"/>
                <w:szCs w:val="24"/>
                <w:lang w:eastAsia="es-CR"/>
              </w:rPr>
              <w:t xml:space="preserve"> cycling around town. First, when I was at school, I </w:t>
            </w:r>
            <w:r w:rsidRPr="00E51009">
              <w:rPr>
                <w:rFonts w:ascii="Arial" w:eastAsia="Arial" w:hAnsi="Arial" w:cs="Arial"/>
                <w:b/>
                <w:sz w:val="24"/>
                <w:szCs w:val="24"/>
                <w:lang w:eastAsia="es-CR"/>
              </w:rPr>
              <w:t xml:space="preserve">enjoyed </w:t>
            </w:r>
            <w:r w:rsidRPr="00E51009">
              <w:rPr>
                <w:rFonts w:ascii="Arial" w:eastAsia="Arial" w:hAnsi="Arial" w:cs="Arial"/>
                <w:sz w:val="24"/>
                <w:szCs w:val="24"/>
                <w:lang w:eastAsia="es-CR"/>
              </w:rPr>
              <w:t xml:space="preserve">swimming.  Then, when I </w:t>
            </w:r>
            <w:r w:rsidRPr="00E51009">
              <w:rPr>
                <w:rFonts w:ascii="Arial" w:eastAsia="Arial" w:hAnsi="Arial" w:cs="Arial"/>
                <w:b/>
                <w:sz w:val="24"/>
                <w:szCs w:val="24"/>
                <w:lang w:eastAsia="es-CR"/>
              </w:rPr>
              <w:t>grew up</w:t>
            </w:r>
            <w:r w:rsidRPr="00E51009">
              <w:rPr>
                <w:rFonts w:ascii="Arial" w:eastAsia="Arial" w:hAnsi="Arial" w:cs="Arial"/>
                <w:sz w:val="24"/>
                <w:szCs w:val="24"/>
                <w:lang w:eastAsia="es-CR"/>
              </w:rPr>
              <w:t>, I practiced basketball. Finally, I</w:t>
            </w:r>
            <w:r w:rsidRPr="00E51009">
              <w:rPr>
                <w:rFonts w:ascii="Arial" w:eastAsia="Arial" w:hAnsi="Arial" w:cs="Arial"/>
                <w:b/>
                <w:sz w:val="24"/>
                <w:szCs w:val="24"/>
                <w:lang w:eastAsia="es-CR"/>
              </w:rPr>
              <w:t xml:space="preserve"> learned</w:t>
            </w:r>
            <w:r w:rsidRPr="00E51009">
              <w:rPr>
                <w:rFonts w:ascii="Arial" w:eastAsia="Arial" w:hAnsi="Arial" w:cs="Arial"/>
                <w:sz w:val="24"/>
                <w:szCs w:val="24"/>
                <w:lang w:eastAsia="es-CR"/>
              </w:rPr>
              <w:t xml:space="preserve"> archery, it was awesome. I became a sport lover.</w:t>
            </w:r>
          </w:p>
          <w:p w14:paraId="086FB188" w14:textId="77777777" w:rsidR="004E0A88" w:rsidRPr="00E51009" w:rsidRDefault="004E0A88" w:rsidP="00D05A2A">
            <w:pPr>
              <w:spacing w:after="0" w:line="240" w:lineRule="auto"/>
              <w:jc w:val="both"/>
              <w:rPr>
                <w:rFonts w:ascii="Arial" w:eastAsia="Arial" w:hAnsi="Arial" w:cs="Arial"/>
                <w:sz w:val="24"/>
                <w:szCs w:val="24"/>
                <w:lang w:eastAsia="es-CR"/>
              </w:rPr>
            </w:pPr>
          </w:p>
          <w:p w14:paraId="3FFA658E" w14:textId="77777777" w:rsidR="004E0A88" w:rsidRPr="00E51009" w:rsidRDefault="004E0A88" w:rsidP="00D05A2A">
            <w:pPr>
              <w:spacing w:after="0" w:line="240" w:lineRule="auto"/>
              <w:jc w:val="both"/>
              <w:rPr>
                <w:rFonts w:ascii="Arial" w:eastAsia="Arial" w:hAnsi="Arial" w:cs="Arial"/>
                <w:sz w:val="24"/>
                <w:szCs w:val="24"/>
                <w:lang w:eastAsia="es-CR"/>
              </w:rPr>
            </w:pPr>
            <w:r w:rsidRPr="00E51009">
              <w:rPr>
                <w:rFonts w:ascii="Arial" w:eastAsia="Arial" w:hAnsi="Arial" w:cs="Arial"/>
                <w:sz w:val="24"/>
                <w:szCs w:val="24"/>
                <w:lang w:eastAsia="es-CR"/>
              </w:rPr>
              <w:t>Teacher explains the past form and pronunciation of some verbs in the past form:</w:t>
            </w:r>
          </w:p>
          <w:p w14:paraId="0416C671" w14:textId="77777777" w:rsidR="004E0A88" w:rsidRPr="00E51009" w:rsidRDefault="004E0A88" w:rsidP="00D05A2A">
            <w:pPr>
              <w:spacing w:after="0" w:line="240" w:lineRule="auto"/>
              <w:jc w:val="both"/>
              <w:rPr>
                <w:rFonts w:ascii="Arial" w:eastAsia="Arial" w:hAnsi="Arial" w:cs="Arial"/>
                <w:sz w:val="24"/>
                <w:szCs w:val="24"/>
                <w:lang w:eastAsia="es-CR"/>
              </w:rPr>
            </w:pPr>
          </w:p>
          <w:tbl>
            <w:tblPr>
              <w:tblStyle w:val="Tablaconcuadrcula"/>
              <w:tblW w:w="0" w:type="auto"/>
              <w:tblInd w:w="1099" w:type="dxa"/>
              <w:tblLayout w:type="fixed"/>
              <w:tblLook w:val="04A0" w:firstRow="1" w:lastRow="0" w:firstColumn="1" w:lastColumn="0" w:noHBand="0" w:noVBand="1"/>
            </w:tblPr>
            <w:tblGrid>
              <w:gridCol w:w="3123"/>
              <w:gridCol w:w="3256"/>
            </w:tblGrid>
            <w:tr w:rsidR="004E0A88" w:rsidRPr="00E51009" w14:paraId="196B0EF4" w14:textId="77777777" w:rsidTr="00D05A2A">
              <w:tc>
                <w:tcPr>
                  <w:tcW w:w="6379" w:type="dxa"/>
                  <w:gridSpan w:val="2"/>
                </w:tcPr>
                <w:p w14:paraId="78C785F5" w14:textId="77777777" w:rsidR="004E0A88" w:rsidRPr="00CD5AD3" w:rsidRDefault="004E0A88" w:rsidP="00D05A2A">
                  <w:pPr>
                    <w:spacing w:after="0" w:line="240" w:lineRule="auto"/>
                    <w:jc w:val="center"/>
                    <w:rPr>
                      <w:rFonts w:ascii="Arial" w:eastAsia="Arial" w:hAnsi="Arial" w:cs="Arial"/>
                      <w:sz w:val="24"/>
                      <w:szCs w:val="24"/>
                      <w:lang w:eastAsia="es-CR"/>
                    </w:rPr>
                  </w:pPr>
                  <w:r w:rsidRPr="00CD5AD3">
                    <w:rPr>
                      <w:rFonts w:ascii="Arial" w:eastAsia="Arial" w:hAnsi="Arial" w:cs="Arial"/>
                      <w:b/>
                      <w:sz w:val="24"/>
                      <w:szCs w:val="24"/>
                      <w:lang w:eastAsia="es-CR"/>
                      <w14:textOutline w14:w="11112" w14:cap="flat" w14:cmpd="sng" w14:algn="ctr">
                        <w14:solidFill>
                          <w14:schemeClr w14:val="accent2"/>
                        </w14:solidFill>
                        <w14:prstDash w14:val="solid"/>
                        <w14:round/>
                      </w14:textOutline>
                    </w:rPr>
                    <w:t>VERBS</w:t>
                  </w:r>
                </w:p>
              </w:tc>
            </w:tr>
            <w:tr w:rsidR="004E0A88" w:rsidRPr="00E51009" w14:paraId="4A7768C6" w14:textId="77777777" w:rsidTr="00D05A2A">
              <w:tc>
                <w:tcPr>
                  <w:tcW w:w="3123" w:type="dxa"/>
                </w:tcPr>
                <w:p w14:paraId="3B295F5D" w14:textId="77777777" w:rsidR="004E0A88" w:rsidRPr="00E51009" w:rsidRDefault="004E0A88" w:rsidP="00D05A2A">
                  <w:pPr>
                    <w:spacing w:after="0" w:line="240" w:lineRule="auto"/>
                    <w:jc w:val="center"/>
                    <w:rPr>
                      <w:rFonts w:ascii="Arial" w:eastAsia="Arial" w:hAnsi="Arial" w:cs="Arial"/>
                      <w:color w:val="5B9BD5" w:themeColor="accent1"/>
                      <w:sz w:val="24"/>
                      <w:szCs w:val="24"/>
                      <w:lang w:eastAsia="es-CR"/>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CD5AD3">
                    <w:rPr>
                      <w:rFonts w:ascii="Arial" w:eastAsia="Arial" w:hAnsi="Arial" w:cs="Arial"/>
                      <w:sz w:val="24"/>
                      <w:szCs w:val="24"/>
                      <w:lang w:eastAsia="es-CR"/>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Base Form</w:t>
                  </w:r>
                </w:p>
              </w:tc>
              <w:tc>
                <w:tcPr>
                  <w:tcW w:w="3256" w:type="dxa"/>
                </w:tcPr>
                <w:p w14:paraId="3D3C3985" w14:textId="5756D5B6" w:rsidR="004E0A88" w:rsidRPr="00CD5AD3" w:rsidRDefault="004E0A88" w:rsidP="00D05A2A">
                  <w:pPr>
                    <w:spacing w:after="0" w:line="240" w:lineRule="auto"/>
                    <w:jc w:val="center"/>
                    <w:rPr>
                      <w:rFonts w:ascii="Arial" w:eastAsia="Arial" w:hAnsi="Arial" w:cs="Arial"/>
                      <w:sz w:val="24"/>
                      <w:szCs w:val="24"/>
                      <w:lang w:eastAsia="es-CR"/>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CD5AD3">
                    <w:rPr>
                      <w:rFonts w:ascii="Arial" w:eastAsia="Arial" w:hAnsi="Arial" w:cs="Arial"/>
                      <w:sz w:val="24"/>
                      <w:szCs w:val="24"/>
                      <w:lang w:eastAsia="es-CR"/>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Pas</w:t>
                  </w:r>
                  <w:r w:rsidR="00BB699B" w:rsidRPr="00CD5AD3">
                    <w:rPr>
                      <w:rFonts w:ascii="Arial" w:eastAsia="Arial" w:hAnsi="Arial" w:cs="Arial"/>
                      <w:sz w:val="24"/>
                      <w:szCs w:val="24"/>
                      <w:lang w:eastAsia="es-CR"/>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w:t>
                  </w:r>
                  <w:r w:rsidRPr="00CD5AD3">
                    <w:rPr>
                      <w:rFonts w:ascii="Arial" w:eastAsia="Arial" w:hAnsi="Arial" w:cs="Arial"/>
                      <w:sz w:val="24"/>
                      <w:szCs w:val="24"/>
                      <w:lang w:eastAsia="es-CR"/>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Form</w:t>
                  </w:r>
                </w:p>
              </w:tc>
            </w:tr>
            <w:tr w:rsidR="004E0A88" w:rsidRPr="00E51009" w14:paraId="2B2CB63B" w14:textId="77777777" w:rsidTr="00D05A2A">
              <w:tc>
                <w:tcPr>
                  <w:tcW w:w="3123" w:type="dxa"/>
                </w:tcPr>
                <w:p w14:paraId="61FB5C61" w14:textId="77777777" w:rsidR="004E0A88" w:rsidRPr="00E51009" w:rsidRDefault="004E0A88" w:rsidP="00D05A2A">
                  <w:pPr>
                    <w:spacing w:after="0" w:line="240" w:lineRule="auto"/>
                    <w:jc w:val="both"/>
                    <w:rPr>
                      <w:rFonts w:ascii="Arial" w:eastAsia="Arial" w:hAnsi="Arial" w:cs="Arial"/>
                      <w:sz w:val="24"/>
                      <w:szCs w:val="24"/>
                      <w:lang w:eastAsia="es-CR"/>
                    </w:rPr>
                  </w:pPr>
                  <w:r w:rsidRPr="00E51009">
                    <w:rPr>
                      <w:rFonts w:ascii="Arial" w:eastAsia="Arial" w:hAnsi="Arial" w:cs="Arial"/>
                      <w:sz w:val="24"/>
                      <w:szCs w:val="24"/>
                      <w:lang w:eastAsia="es-CR"/>
                    </w:rPr>
                    <w:t>Practice</w:t>
                  </w:r>
                </w:p>
              </w:tc>
              <w:tc>
                <w:tcPr>
                  <w:tcW w:w="3256" w:type="dxa"/>
                </w:tcPr>
                <w:p w14:paraId="0313D706" w14:textId="77777777" w:rsidR="004E0A88" w:rsidRPr="00E51009" w:rsidRDefault="004E0A88" w:rsidP="00D05A2A">
                  <w:pPr>
                    <w:spacing w:after="0" w:line="240" w:lineRule="auto"/>
                    <w:jc w:val="both"/>
                    <w:rPr>
                      <w:rFonts w:ascii="Arial" w:eastAsia="Arial" w:hAnsi="Arial" w:cs="Arial"/>
                      <w:sz w:val="24"/>
                      <w:szCs w:val="24"/>
                      <w:lang w:eastAsia="es-CR"/>
                    </w:rPr>
                  </w:pPr>
                  <w:r w:rsidRPr="00E51009">
                    <w:rPr>
                      <w:rFonts w:ascii="Arial" w:eastAsia="Arial" w:hAnsi="Arial" w:cs="Arial"/>
                      <w:sz w:val="24"/>
                      <w:szCs w:val="24"/>
                      <w:lang w:eastAsia="es-CR"/>
                    </w:rPr>
                    <w:t>Practic</w:t>
                  </w:r>
                  <w:r w:rsidRPr="00E51009">
                    <w:rPr>
                      <w:rFonts w:ascii="Arial" w:eastAsia="Arial" w:hAnsi="Arial" w:cs="Arial"/>
                      <w:b/>
                      <w:color w:val="538135" w:themeColor="accent6" w:themeShade="BF"/>
                      <w:sz w:val="24"/>
                      <w:szCs w:val="24"/>
                      <w:lang w:eastAsia="es-CR"/>
                    </w:rPr>
                    <w:t>ed</w:t>
                  </w:r>
                </w:p>
              </w:tc>
            </w:tr>
            <w:tr w:rsidR="004E0A88" w:rsidRPr="00E51009" w14:paraId="2A5D0F83" w14:textId="77777777" w:rsidTr="00D05A2A">
              <w:tc>
                <w:tcPr>
                  <w:tcW w:w="3123" w:type="dxa"/>
                </w:tcPr>
                <w:p w14:paraId="6D57BFFD" w14:textId="77777777" w:rsidR="004E0A88" w:rsidRPr="00E51009" w:rsidRDefault="004E0A88" w:rsidP="00D05A2A">
                  <w:pPr>
                    <w:spacing w:after="0" w:line="240" w:lineRule="auto"/>
                    <w:jc w:val="both"/>
                    <w:rPr>
                      <w:rFonts w:ascii="Arial" w:eastAsia="Arial" w:hAnsi="Arial" w:cs="Arial"/>
                      <w:sz w:val="24"/>
                      <w:szCs w:val="24"/>
                      <w:lang w:eastAsia="es-CR"/>
                    </w:rPr>
                  </w:pPr>
                  <w:r w:rsidRPr="00E51009">
                    <w:rPr>
                      <w:rFonts w:ascii="Arial" w:eastAsia="Arial" w:hAnsi="Arial" w:cs="Arial"/>
                      <w:sz w:val="24"/>
                      <w:szCs w:val="24"/>
                      <w:lang w:eastAsia="es-CR"/>
                    </w:rPr>
                    <w:t>Enjoy</w:t>
                  </w:r>
                </w:p>
              </w:tc>
              <w:tc>
                <w:tcPr>
                  <w:tcW w:w="3256" w:type="dxa"/>
                </w:tcPr>
                <w:p w14:paraId="5A6D337C" w14:textId="77777777" w:rsidR="004E0A88" w:rsidRPr="00E51009" w:rsidRDefault="004E0A88" w:rsidP="00D05A2A">
                  <w:pPr>
                    <w:spacing w:after="0" w:line="240" w:lineRule="auto"/>
                    <w:jc w:val="both"/>
                    <w:rPr>
                      <w:rFonts w:ascii="Arial" w:eastAsia="Arial" w:hAnsi="Arial" w:cs="Arial"/>
                      <w:sz w:val="24"/>
                      <w:szCs w:val="24"/>
                      <w:lang w:eastAsia="es-CR"/>
                    </w:rPr>
                  </w:pPr>
                  <w:r w:rsidRPr="00E51009">
                    <w:rPr>
                      <w:rFonts w:ascii="Arial" w:eastAsia="Arial" w:hAnsi="Arial" w:cs="Arial"/>
                      <w:sz w:val="24"/>
                      <w:szCs w:val="24"/>
                      <w:lang w:eastAsia="es-CR"/>
                    </w:rPr>
                    <w:t>Enjoy</w:t>
                  </w:r>
                  <w:r w:rsidRPr="00E51009">
                    <w:rPr>
                      <w:rFonts w:ascii="Arial" w:eastAsia="Arial" w:hAnsi="Arial" w:cs="Arial"/>
                      <w:b/>
                      <w:color w:val="538135" w:themeColor="accent6" w:themeShade="BF"/>
                      <w:sz w:val="24"/>
                      <w:szCs w:val="24"/>
                      <w:lang w:eastAsia="es-CR"/>
                    </w:rPr>
                    <w:t>ed</w:t>
                  </w:r>
                </w:p>
              </w:tc>
            </w:tr>
            <w:tr w:rsidR="004E0A88" w:rsidRPr="00E51009" w14:paraId="00238662" w14:textId="77777777" w:rsidTr="00D05A2A">
              <w:tc>
                <w:tcPr>
                  <w:tcW w:w="3123" w:type="dxa"/>
                </w:tcPr>
                <w:p w14:paraId="4F28EAE8" w14:textId="77777777" w:rsidR="004E0A88" w:rsidRPr="00E51009" w:rsidRDefault="004E0A88" w:rsidP="00D05A2A">
                  <w:pPr>
                    <w:spacing w:after="0" w:line="240" w:lineRule="auto"/>
                    <w:jc w:val="both"/>
                    <w:rPr>
                      <w:rFonts w:ascii="Arial" w:eastAsia="Arial" w:hAnsi="Arial" w:cs="Arial"/>
                      <w:sz w:val="24"/>
                      <w:szCs w:val="24"/>
                      <w:lang w:eastAsia="es-CR"/>
                    </w:rPr>
                  </w:pPr>
                  <w:r w:rsidRPr="00E51009">
                    <w:rPr>
                      <w:rFonts w:ascii="Arial" w:eastAsia="Arial" w:hAnsi="Arial" w:cs="Arial"/>
                      <w:sz w:val="24"/>
                      <w:szCs w:val="24"/>
                      <w:lang w:eastAsia="es-CR"/>
                    </w:rPr>
                    <w:t>Learn</w:t>
                  </w:r>
                </w:p>
              </w:tc>
              <w:tc>
                <w:tcPr>
                  <w:tcW w:w="3256" w:type="dxa"/>
                </w:tcPr>
                <w:p w14:paraId="6FC8A9B5" w14:textId="77777777" w:rsidR="004E0A88" w:rsidRPr="00E51009" w:rsidRDefault="004E0A88" w:rsidP="00D05A2A">
                  <w:pPr>
                    <w:spacing w:after="0" w:line="240" w:lineRule="auto"/>
                    <w:jc w:val="both"/>
                    <w:rPr>
                      <w:rFonts w:ascii="Arial" w:eastAsia="Arial" w:hAnsi="Arial" w:cs="Arial"/>
                      <w:sz w:val="24"/>
                      <w:szCs w:val="24"/>
                      <w:lang w:eastAsia="es-CR"/>
                    </w:rPr>
                  </w:pPr>
                  <w:r w:rsidRPr="00E51009">
                    <w:rPr>
                      <w:rFonts w:ascii="Arial" w:eastAsia="Arial" w:hAnsi="Arial" w:cs="Arial"/>
                      <w:sz w:val="24"/>
                      <w:szCs w:val="24"/>
                      <w:lang w:eastAsia="es-CR"/>
                    </w:rPr>
                    <w:t>Learn</w:t>
                  </w:r>
                  <w:r w:rsidRPr="00E51009">
                    <w:rPr>
                      <w:rFonts w:ascii="Arial" w:eastAsia="Arial" w:hAnsi="Arial" w:cs="Arial"/>
                      <w:b/>
                      <w:color w:val="538135" w:themeColor="accent6" w:themeShade="BF"/>
                      <w:sz w:val="24"/>
                      <w:szCs w:val="24"/>
                      <w:lang w:eastAsia="es-CR"/>
                    </w:rPr>
                    <w:t>ed</w:t>
                  </w:r>
                </w:p>
              </w:tc>
            </w:tr>
            <w:tr w:rsidR="004E0A88" w:rsidRPr="00E51009" w14:paraId="43E41268" w14:textId="77777777" w:rsidTr="00D05A2A">
              <w:tc>
                <w:tcPr>
                  <w:tcW w:w="3123" w:type="dxa"/>
                </w:tcPr>
                <w:p w14:paraId="6DE71A5E" w14:textId="77777777" w:rsidR="004E0A88" w:rsidRPr="00E51009" w:rsidRDefault="004E0A88" w:rsidP="00D05A2A">
                  <w:pPr>
                    <w:spacing w:after="0" w:line="240" w:lineRule="auto"/>
                    <w:jc w:val="both"/>
                    <w:rPr>
                      <w:rFonts w:ascii="Arial" w:eastAsia="Arial" w:hAnsi="Arial" w:cs="Arial"/>
                      <w:sz w:val="24"/>
                      <w:szCs w:val="24"/>
                      <w:lang w:eastAsia="es-CR"/>
                    </w:rPr>
                  </w:pPr>
                  <w:r w:rsidRPr="00E51009">
                    <w:rPr>
                      <w:rFonts w:ascii="Arial" w:eastAsia="Arial" w:hAnsi="Arial" w:cs="Arial"/>
                      <w:sz w:val="24"/>
                      <w:szCs w:val="24"/>
                      <w:lang w:eastAsia="es-CR"/>
                    </w:rPr>
                    <w:t>Play</w:t>
                  </w:r>
                </w:p>
              </w:tc>
              <w:tc>
                <w:tcPr>
                  <w:tcW w:w="3256" w:type="dxa"/>
                </w:tcPr>
                <w:p w14:paraId="55EB6DE7" w14:textId="77777777" w:rsidR="004E0A88" w:rsidRPr="00E51009" w:rsidRDefault="004E0A88" w:rsidP="00D05A2A">
                  <w:pPr>
                    <w:spacing w:after="0" w:line="240" w:lineRule="auto"/>
                    <w:jc w:val="both"/>
                    <w:rPr>
                      <w:rFonts w:ascii="Arial" w:eastAsia="Arial" w:hAnsi="Arial" w:cs="Arial"/>
                      <w:sz w:val="24"/>
                      <w:szCs w:val="24"/>
                      <w:lang w:eastAsia="es-CR"/>
                    </w:rPr>
                  </w:pPr>
                  <w:r w:rsidRPr="00E51009">
                    <w:rPr>
                      <w:rFonts w:ascii="Arial" w:eastAsia="Arial" w:hAnsi="Arial" w:cs="Arial"/>
                      <w:sz w:val="24"/>
                      <w:szCs w:val="24"/>
                      <w:lang w:eastAsia="es-CR"/>
                    </w:rPr>
                    <w:t>Play</w:t>
                  </w:r>
                  <w:r w:rsidRPr="00E51009">
                    <w:rPr>
                      <w:rFonts w:ascii="Arial" w:eastAsia="Arial" w:hAnsi="Arial" w:cs="Arial"/>
                      <w:b/>
                      <w:color w:val="538135" w:themeColor="accent6" w:themeShade="BF"/>
                      <w:sz w:val="24"/>
                      <w:szCs w:val="24"/>
                      <w:lang w:eastAsia="es-CR"/>
                    </w:rPr>
                    <w:t>ed</w:t>
                  </w:r>
                </w:p>
              </w:tc>
            </w:tr>
            <w:tr w:rsidR="004E0A88" w:rsidRPr="00E51009" w14:paraId="072E03DB" w14:textId="77777777" w:rsidTr="00D05A2A">
              <w:tc>
                <w:tcPr>
                  <w:tcW w:w="3123" w:type="dxa"/>
                </w:tcPr>
                <w:p w14:paraId="1FA2F14E" w14:textId="77777777" w:rsidR="004E0A88" w:rsidRPr="00E51009" w:rsidRDefault="004E0A88" w:rsidP="00D05A2A">
                  <w:pPr>
                    <w:spacing w:after="0" w:line="240" w:lineRule="auto"/>
                    <w:jc w:val="both"/>
                    <w:rPr>
                      <w:rFonts w:ascii="Arial" w:eastAsia="Arial" w:hAnsi="Arial" w:cs="Arial"/>
                      <w:sz w:val="24"/>
                      <w:szCs w:val="24"/>
                      <w:lang w:eastAsia="es-CR"/>
                    </w:rPr>
                  </w:pPr>
                  <w:r w:rsidRPr="00E51009">
                    <w:rPr>
                      <w:rFonts w:ascii="Arial" w:eastAsia="Arial" w:hAnsi="Arial" w:cs="Arial"/>
                      <w:sz w:val="24"/>
                      <w:szCs w:val="24"/>
                      <w:lang w:eastAsia="es-CR"/>
                    </w:rPr>
                    <w:t>Run</w:t>
                  </w:r>
                </w:p>
              </w:tc>
              <w:tc>
                <w:tcPr>
                  <w:tcW w:w="3256" w:type="dxa"/>
                </w:tcPr>
                <w:p w14:paraId="491008CA" w14:textId="77777777" w:rsidR="004E0A88" w:rsidRPr="00E51009" w:rsidRDefault="004E0A88" w:rsidP="00D05A2A">
                  <w:pPr>
                    <w:spacing w:after="0" w:line="240" w:lineRule="auto"/>
                    <w:jc w:val="both"/>
                    <w:rPr>
                      <w:rFonts w:ascii="Arial" w:eastAsia="Arial" w:hAnsi="Arial" w:cs="Arial"/>
                      <w:sz w:val="24"/>
                      <w:szCs w:val="24"/>
                      <w:lang w:eastAsia="es-CR"/>
                    </w:rPr>
                  </w:pPr>
                  <w:r w:rsidRPr="00E51009">
                    <w:rPr>
                      <w:rFonts w:ascii="Arial" w:eastAsia="Arial" w:hAnsi="Arial" w:cs="Arial"/>
                      <w:sz w:val="24"/>
                      <w:szCs w:val="24"/>
                      <w:lang w:eastAsia="es-CR"/>
                    </w:rPr>
                    <w:t>Ran</w:t>
                  </w:r>
                </w:p>
              </w:tc>
            </w:tr>
            <w:tr w:rsidR="004E0A88" w:rsidRPr="00E51009" w14:paraId="7B48CE96" w14:textId="77777777" w:rsidTr="00D05A2A">
              <w:tc>
                <w:tcPr>
                  <w:tcW w:w="3123" w:type="dxa"/>
                </w:tcPr>
                <w:p w14:paraId="0B568D34" w14:textId="77777777" w:rsidR="004E0A88" w:rsidRPr="00E51009" w:rsidRDefault="004E0A88" w:rsidP="00D05A2A">
                  <w:pPr>
                    <w:spacing w:after="0" w:line="240" w:lineRule="auto"/>
                    <w:jc w:val="both"/>
                    <w:rPr>
                      <w:rFonts w:ascii="Arial" w:eastAsia="Arial" w:hAnsi="Arial" w:cs="Arial"/>
                      <w:sz w:val="24"/>
                      <w:szCs w:val="24"/>
                      <w:lang w:eastAsia="es-CR"/>
                    </w:rPr>
                  </w:pPr>
                  <w:r w:rsidRPr="00E51009">
                    <w:rPr>
                      <w:rFonts w:ascii="Arial" w:eastAsia="Arial" w:hAnsi="Arial" w:cs="Arial"/>
                      <w:sz w:val="24"/>
                      <w:szCs w:val="24"/>
                      <w:lang w:eastAsia="es-CR"/>
                    </w:rPr>
                    <w:t>Go</w:t>
                  </w:r>
                </w:p>
              </w:tc>
              <w:tc>
                <w:tcPr>
                  <w:tcW w:w="3256" w:type="dxa"/>
                </w:tcPr>
                <w:p w14:paraId="1273B08D" w14:textId="77777777" w:rsidR="004E0A88" w:rsidRPr="00E51009" w:rsidRDefault="004E0A88" w:rsidP="00D05A2A">
                  <w:pPr>
                    <w:spacing w:after="0" w:line="240" w:lineRule="auto"/>
                    <w:jc w:val="both"/>
                    <w:rPr>
                      <w:rFonts w:ascii="Arial" w:eastAsia="Arial" w:hAnsi="Arial" w:cs="Arial"/>
                      <w:sz w:val="24"/>
                      <w:szCs w:val="24"/>
                      <w:lang w:eastAsia="es-CR"/>
                    </w:rPr>
                  </w:pPr>
                  <w:r w:rsidRPr="00E51009">
                    <w:rPr>
                      <w:rFonts w:ascii="Arial" w:eastAsia="Arial" w:hAnsi="Arial" w:cs="Arial"/>
                      <w:sz w:val="24"/>
                      <w:szCs w:val="24"/>
                      <w:lang w:eastAsia="es-CR"/>
                    </w:rPr>
                    <w:t>Went</w:t>
                  </w:r>
                </w:p>
              </w:tc>
            </w:tr>
            <w:tr w:rsidR="004E0A88" w:rsidRPr="00E51009" w14:paraId="4F2D059A" w14:textId="77777777" w:rsidTr="00D05A2A">
              <w:tc>
                <w:tcPr>
                  <w:tcW w:w="3123" w:type="dxa"/>
                </w:tcPr>
                <w:p w14:paraId="332A47A1" w14:textId="77777777" w:rsidR="004E0A88" w:rsidRPr="00E51009" w:rsidRDefault="004E0A88" w:rsidP="00D05A2A">
                  <w:pPr>
                    <w:spacing w:after="0" w:line="240" w:lineRule="auto"/>
                    <w:jc w:val="both"/>
                    <w:rPr>
                      <w:rFonts w:ascii="Arial" w:eastAsia="Arial" w:hAnsi="Arial" w:cs="Arial"/>
                      <w:sz w:val="24"/>
                      <w:szCs w:val="24"/>
                      <w:lang w:eastAsia="es-CR"/>
                    </w:rPr>
                  </w:pPr>
                  <w:r w:rsidRPr="00E51009">
                    <w:rPr>
                      <w:rFonts w:ascii="Arial" w:eastAsia="Arial" w:hAnsi="Arial" w:cs="Arial"/>
                      <w:sz w:val="24"/>
                      <w:szCs w:val="24"/>
                      <w:lang w:eastAsia="es-CR"/>
                    </w:rPr>
                    <w:t>Grow up</w:t>
                  </w:r>
                </w:p>
              </w:tc>
              <w:tc>
                <w:tcPr>
                  <w:tcW w:w="3256" w:type="dxa"/>
                </w:tcPr>
                <w:p w14:paraId="780ABE22" w14:textId="77777777" w:rsidR="004E0A88" w:rsidRPr="00E51009" w:rsidRDefault="004E0A88" w:rsidP="00D05A2A">
                  <w:pPr>
                    <w:spacing w:after="0" w:line="240" w:lineRule="auto"/>
                    <w:jc w:val="both"/>
                    <w:rPr>
                      <w:rFonts w:ascii="Arial" w:eastAsia="Arial" w:hAnsi="Arial" w:cs="Arial"/>
                      <w:sz w:val="24"/>
                      <w:szCs w:val="24"/>
                      <w:lang w:eastAsia="es-CR"/>
                    </w:rPr>
                  </w:pPr>
                  <w:r w:rsidRPr="00E51009">
                    <w:rPr>
                      <w:rFonts w:ascii="Arial" w:eastAsia="Arial" w:hAnsi="Arial" w:cs="Arial"/>
                      <w:sz w:val="24"/>
                      <w:szCs w:val="24"/>
                      <w:lang w:eastAsia="es-CR"/>
                    </w:rPr>
                    <w:t>Grew up</w:t>
                  </w:r>
                </w:p>
              </w:tc>
            </w:tr>
            <w:tr w:rsidR="004E0A88" w:rsidRPr="00E51009" w14:paraId="0B4044A3" w14:textId="77777777" w:rsidTr="00D05A2A">
              <w:tc>
                <w:tcPr>
                  <w:tcW w:w="3123" w:type="dxa"/>
                </w:tcPr>
                <w:p w14:paraId="0D3CCA7A" w14:textId="77777777" w:rsidR="004E0A88" w:rsidRPr="00E51009" w:rsidRDefault="004E0A88" w:rsidP="00D05A2A">
                  <w:pPr>
                    <w:spacing w:after="0" w:line="240" w:lineRule="auto"/>
                    <w:jc w:val="both"/>
                    <w:rPr>
                      <w:rFonts w:ascii="Arial" w:eastAsia="Arial" w:hAnsi="Arial" w:cs="Arial"/>
                      <w:sz w:val="24"/>
                      <w:szCs w:val="24"/>
                      <w:lang w:eastAsia="es-CR"/>
                    </w:rPr>
                  </w:pPr>
                  <w:r w:rsidRPr="00E51009">
                    <w:rPr>
                      <w:rFonts w:ascii="Arial" w:eastAsia="Arial" w:hAnsi="Arial" w:cs="Arial"/>
                      <w:sz w:val="24"/>
                      <w:szCs w:val="24"/>
                      <w:lang w:eastAsia="es-CR"/>
                    </w:rPr>
                    <w:lastRenderedPageBreak/>
                    <w:t>Have</w:t>
                  </w:r>
                </w:p>
              </w:tc>
              <w:tc>
                <w:tcPr>
                  <w:tcW w:w="3256" w:type="dxa"/>
                </w:tcPr>
                <w:p w14:paraId="70306284" w14:textId="77777777" w:rsidR="004E0A88" w:rsidRPr="00E51009" w:rsidRDefault="004E0A88" w:rsidP="00D05A2A">
                  <w:pPr>
                    <w:spacing w:after="0" w:line="240" w:lineRule="auto"/>
                    <w:jc w:val="both"/>
                    <w:rPr>
                      <w:rFonts w:ascii="Arial" w:eastAsia="Arial" w:hAnsi="Arial" w:cs="Arial"/>
                      <w:sz w:val="24"/>
                      <w:szCs w:val="24"/>
                      <w:lang w:eastAsia="es-CR"/>
                    </w:rPr>
                  </w:pPr>
                  <w:r w:rsidRPr="00E51009">
                    <w:rPr>
                      <w:rFonts w:ascii="Arial" w:eastAsia="Arial" w:hAnsi="Arial" w:cs="Arial"/>
                      <w:sz w:val="24"/>
                      <w:szCs w:val="24"/>
                      <w:lang w:eastAsia="es-CR"/>
                    </w:rPr>
                    <w:t>Had</w:t>
                  </w:r>
                </w:p>
              </w:tc>
            </w:tr>
          </w:tbl>
          <w:p w14:paraId="3B95DD3C" w14:textId="77777777" w:rsidR="004E0A88" w:rsidRPr="00E51009" w:rsidRDefault="004E0A88" w:rsidP="00D05A2A">
            <w:pPr>
              <w:spacing w:after="0" w:line="240" w:lineRule="auto"/>
              <w:jc w:val="both"/>
              <w:rPr>
                <w:rFonts w:ascii="Arial" w:eastAsia="Arial" w:hAnsi="Arial" w:cs="Arial"/>
                <w:sz w:val="24"/>
                <w:szCs w:val="24"/>
                <w:lang w:eastAsia="es-CR"/>
              </w:rPr>
            </w:pPr>
          </w:p>
          <w:p w14:paraId="7F550D3A" w14:textId="77777777" w:rsidR="004E0A88" w:rsidRPr="00E51009" w:rsidRDefault="004E0A88" w:rsidP="00D05A2A">
            <w:pPr>
              <w:spacing w:after="0" w:line="240" w:lineRule="auto"/>
              <w:jc w:val="both"/>
              <w:rPr>
                <w:rFonts w:ascii="Arial" w:eastAsia="Arial" w:hAnsi="Arial" w:cs="Arial"/>
                <w:sz w:val="24"/>
                <w:szCs w:val="24"/>
                <w:lang w:eastAsia="es-CR"/>
              </w:rPr>
            </w:pPr>
            <w:r w:rsidRPr="00E51009">
              <w:rPr>
                <w:rFonts w:ascii="Arial" w:eastAsia="Arial" w:hAnsi="Arial" w:cs="Arial"/>
                <w:sz w:val="24"/>
                <w:szCs w:val="24"/>
                <w:lang w:eastAsia="es-CR"/>
              </w:rPr>
              <w:t xml:space="preserve">        </w:t>
            </w:r>
          </w:p>
          <w:p w14:paraId="7CE96061" w14:textId="77777777" w:rsidR="004E0A88" w:rsidRPr="00092412" w:rsidRDefault="004E0A88" w:rsidP="00092412">
            <w:pPr>
              <w:spacing w:after="0" w:line="240" w:lineRule="auto"/>
              <w:rPr>
                <w:rFonts w:ascii="Arial" w:eastAsia="Arial" w:hAnsi="Arial" w:cs="Arial"/>
                <w:b/>
                <w:bCs/>
                <w:color w:val="000000" w:themeColor="text1"/>
                <w:sz w:val="24"/>
                <w:szCs w:val="24"/>
              </w:rPr>
            </w:pPr>
            <w:r w:rsidRPr="00092412">
              <w:rPr>
                <w:rFonts w:ascii="Arial" w:eastAsia="Arial" w:hAnsi="Arial" w:cs="Arial"/>
                <w:sz w:val="24"/>
                <w:szCs w:val="24"/>
              </w:rPr>
              <w:t xml:space="preserve">With the help of pictures, teacher introduces some examples of sentences in past tense describing sports people practiced. (teachers may use the ppt past tense and sports) </w:t>
            </w:r>
          </w:p>
          <w:p w14:paraId="20236240" w14:textId="2C022249" w:rsidR="004E0A88" w:rsidRPr="00E51009" w:rsidRDefault="004E0A88" w:rsidP="00D05A2A">
            <w:pPr>
              <w:spacing w:after="0" w:line="240" w:lineRule="auto"/>
              <w:rPr>
                <w:rFonts w:ascii="Arial" w:eastAsia="Arial" w:hAnsi="Arial" w:cs="Arial"/>
                <w:b/>
                <w:bCs/>
                <w:color w:val="000000" w:themeColor="text1"/>
                <w:sz w:val="24"/>
                <w:szCs w:val="24"/>
              </w:rPr>
            </w:pPr>
          </w:p>
          <w:p w14:paraId="087CF237" w14:textId="75FD34C1" w:rsidR="004E0A88" w:rsidRPr="00E51009" w:rsidRDefault="004E0A88" w:rsidP="00D05A2A">
            <w:pPr>
              <w:spacing w:after="0" w:line="240" w:lineRule="auto"/>
              <w:rPr>
                <w:rFonts w:ascii="Arial" w:eastAsia="Arial" w:hAnsi="Arial" w:cs="Arial"/>
                <w:b/>
                <w:bCs/>
                <w:color w:val="000000" w:themeColor="text1"/>
                <w:sz w:val="24"/>
                <w:szCs w:val="24"/>
              </w:rPr>
            </w:pPr>
          </w:p>
          <w:p w14:paraId="3C64EDF7" w14:textId="4B2E7A6B" w:rsidR="004E0A88" w:rsidRPr="00E51009" w:rsidRDefault="004E0A88" w:rsidP="00D05A2A">
            <w:pPr>
              <w:spacing w:after="0" w:line="240" w:lineRule="auto"/>
              <w:rPr>
                <w:rFonts w:ascii="Arial" w:eastAsia="Arial" w:hAnsi="Arial" w:cs="Arial"/>
                <w:b/>
                <w:bCs/>
                <w:color w:val="000000" w:themeColor="text1"/>
                <w:sz w:val="24"/>
                <w:szCs w:val="24"/>
              </w:rPr>
            </w:pPr>
          </w:p>
          <w:p w14:paraId="224567BC" w14:textId="70CCD26A" w:rsidR="004E0A88" w:rsidRPr="00E51009" w:rsidRDefault="00092412" w:rsidP="00D05A2A">
            <w:pPr>
              <w:spacing w:after="0" w:line="240" w:lineRule="auto"/>
              <w:rPr>
                <w:rFonts w:ascii="Arial" w:eastAsia="Arial" w:hAnsi="Arial" w:cs="Arial"/>
                <w:b/>
                <w:bCs/>
                <w:color w:val="000000" w:themeColor="text1"/>
                <w:sz w:val="24"/>
                <w:szCs w:val="24"/>
              </w:rPr>
            </w:pPr>
            <w:r>
              <w:rPr>
                <w:rFonts w:ascii="Arial" w:hAnsi="Arial" w:cs="Arial"/>
                <w:sz w:val="24"/>
                <w:szCs w:val="24"/>
              </w:rPr>
              <w:t>What sports did you practice?</w:t>
            </w:r>
          </w:p>
          <w:p w14:paraId="5BA94EF8" w14:textId="1DCDCAB6" w:rsidR="004E0A88" w:rsidRPr="00E51009" w:rsidRDefault="00DE133D" w:rsidP="00D05A2A">
            <w:pPr>
              <w:pStyle w:val="Ttulo1"/>
              <w:spacing w:line="247" w:lineRule="auto"/>
              <w:rPr>
                <w:rFonts w:ascii="Arial" w:hAnsi="Arial" w:cs="Arial"/>
                <w:color w:val="83424D"/>
                <w:sz w:val="24"/>
                <w:szCs w:val="24"/>
              </w:rPr>
            </w:pPr>
            <w:r w:rsidRPr="00E51009">
              <w:rPr>
                <w:rFonts w:ascii="Arial" w:hAnsi="Arial" w:cs="Arial"/>
                <w:noProof/>
                <w:sz w:val="24"/>
                <w:szCs w:val="24"/>
              </w:rPr>
              <w:drawing>
                <wp:anchor distT="0" distB="0" distL="114300" distR="114300" simplePos="0" relativeHeight="251645440" behindDoc="1" locked="0" layoutInCell="1" allowOverlap="1" wp14:anchorId="094E4B3A" wp14:editId="79BB0163">
                  <wp:simplePos x="0" y="0"/>
                  <wp:positionH relativeFrom="column">
                    <wp:posOffset>2877988</wp:posOffset>
                  </wp:positionH>
                  <wp:positionV relativeFrom="paragraph">
                    <wp:posOffset>150316</wp:posOffset>
                  </wp:positionV>
                  <wp:extent cx="779145" cy="800100"/>
                  <wp:effectExtent l="0" t="0" r="1905" b="0"/>
                  <wp:wrapTight wrapText="bothSides">
                    <wp:wrapPolygon edited="0">
                      <wp:start x="0" y="0"/>
                      <wp:lineTo x="0" y="21086"/>
                      <wp:lineTo x="21125" y="21086"/>
                      <wp:lineTo x="21125" y="0"/>
                      <wp:lineTo x="0" y="0"/>
                    </wp:wrapPolygon>
                  </wp:wrapTight>
                  <wp:docPr id="123" name="Picture 90" descr="Persona joven practicando el ciclismo." title="Ciclis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90"/>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779145" cy="800100"/>
                          </a:xfrm>
                          <a:prstGeom prst="rect">
                            <a:avLst/>
                          </a:prstGeom>
                          <a:noFill/>
                          <a:ln>
                            <a:noFill/>
                          </a:ln>
                          <a:extLst/>
                        </pic:spPr>
                      </pic:pic>
                    </a:graphicData>
                  </a:graphic>
                  <wp14:sizeRelH relativeFrom="margin">
                    <wp14:pctWidth>0</wp14:pctWidth>
                  </wp14:sizeRelH>
                  <wp14:sizeRelV relativeFrom="margin">
                    <wp14:pctHeight>0</wp14:pctHeight>
                  </wp14:sizeRelV>
                </wp:anchor>
              </w:drawing>
            </w:r>
          </w:p>
          <w:p w14:paraId="0947585D" w14:textId="1D88A279" w:rsidR="004E0A88" w:rsidRPr="00E51009" w:rsidRDefault="004E0A88" w:rsidP="00D05A2A">
            <w:pPr>
              <w:pStyle w:val="Ttulo1"/>
              <w:spacing w:line="247" w:lineRule="auto"/>
              <w:rPr>
                <w:rFonts w:ascii="Arial" w:eastAsia="Arial" w:hAnsi="Arial" w:cs="Arial"/>
                <w:b/>
                <w:bCs/>
                <w:color w:val="auto"/>
                <w:sz w:val="24"/>
                <w:szCs w:val="24"/>
              </w:rPr>
            </w:pPr>
            <w:r w:rsidRPr="00E51009">
              <w:rPr>
                <w:rFonts w:ascii="Arial" w:hAnsi="Arial" w:cs="Arial"/>
                <w:color w:val="auto"/>
                <w:sz w:val="24"/>
                <w:szCs w:val="24"/>
              </w:rPr>
              <w:t>I went cycling</w:t>
            </w:r>
            <w:r w:rsidRPr="00E51009">
              <w:rPr>
                <w:rFonts w:ascii="Arial" w:hAnsi="Arial" w:cs="Arial"/>
                <w:color w:val="auto"/>
                <w:spacing w:val="1"/>
                <w:sz w:val="24"/>
                <w:szCs w:val="24"/>
              </w:rPr>
              <w:t xml:space="preserve"> </w:t>
            </w:r>
            <w:r w:rsidRPr="00E51009">
              <w:rPr>
                <w:rFonts w:ascii="Arial" w:hAnsi="Arial" w:cs="Arial"/>
                <w:color w:val="auto"/>
                <w:sz w:val="24"/>
                <w:szCs w:val="24"/>
              </w:rPr>
              <w:t>around</w:t>
            </w:r>
            <w:r w:rsidRPr="00E51009">
              <w:rPr>
                <w:rFonts w:ascii="Arial" w:hAnsi="Arial" w:cs="Arial"/>
                <w:color w:val="auto"/>
                <w:spacing w:val="-24"/>
                <w:sz w:val="24"/>
                <w:szCs w:val="24"/>
              </w:rPr>
              <w:t xml:space="preserve"> </w:t>
            </w:r>
            <w:r w:rsidRPr="00E51009">
              <w:rPr>
                <w:rFonts w:ascii="Arial" w:hAnsi="Arial" w:cs="Arial"/>
                <w:color w:val="auto"/>
                <w:sz w:val="24"/>
                <w:szCs w:val="24"/>
              </w:rPr>
              <w:t>the</w:t>
            </w:r>
            <w:r w:rsidRPr="00E51009">
              <w:rPr>
                <w:rFonts w:ascii="Arial" w:hAnsi="Arial" w:cs="Arial"/>
                <w:color w:val="auto"/>
                <w:spacing w:val="-25"/>
                <w:sz w:val="24"/>
                <w:szCs w:val="24"/>
              </w:rPr>
              <w:t xml:space="preserve"> </w:t>
            </w:r>
            <w:r w:rsidRPr="00E51009">
              <w:rPr>
                <w:rFonts w:ascii="Arial" w:hAnsi="Arial" w:cs="Arial"/>
                <w:color w:val="auto"/>
                <w:sz w:val="24"/>
                <w:szCs w:val="24"/>
              </w:rPr>
              <w:t xml:space="preserve">Volcán </w:t>
            </w:r>
            <w:r w:rsidRPr="00E51009">
              <w:rPr>
                <w:rFonts w:ascii="Arial" w:hAnsi="Arial" w:cs="Arial"/>
                <w:color w:val="auto"/>
                <w:spacing w:val="-166"/>
                <w:sz w:val="24"/>
                <w:szCs w:val="24"/>
              </w:rPr>
              <w:t xml:space="preserve"> </w:t>
            </w:r>
            <w:r w:rsidRPr="00E51009">
              <w:rPr>
                <w:rFonts w:ascii="Arial" w:hAnsi="Arial" w:cs="Arial"/>
                <w:color w:val="auto"/>
                <w:w w:val="105"/>
                <w:sz w:val="24"/>
                <w:szCs w:val="24"/>
              </w:rPr>
              <w:t>Arenal</w:t>
            </w:r>
            <w:r w:rsidR="00AD17CB" w:rsidRPr="00E51009">
              <w:rPr>
                <w:rFonts w:ascii="Arial" w:hAnsi="Arial" w:cs="Arial"/>
                <w:color w:val="auto"/>
                <w:w w:val="105"/>
                <w:sz w:val="24"/>
                <w:szCs w:val="24"/>
              </w:rPr>
              <w:t>.</w:t>
            </w:r>
          </w:p>
          <w:p w14:paraId="11159A37" w14:textId="07F166CD" w:rsidR="004E0A88" w:rsidRPr="00E51009" w:rsidRDefault="004E0A88" w:rsidP="00D05A2A">
            <w:pPr>
              <w:spacing w:after="0" w:line="240" w:lineRule="auto"/>
              <w:rPr>
                <w:rFonts w:ascii="Arial" w:eastAsia="Arial" w:hAnsi="Arial" w:cs="Arial"/>
                <w:b/>
                <w:bCs/>
                <w:color w:val="000000" w:themeColor="text1"/>
                <w:sz w:val="24"/>
                <w:szCs w:val="24"/>
              </w:rPr>
            </w:pPr>
          </w:p>
          <w:p w14:paraId="04C9ECD4" w14:textId="20A72FF6" w:rsidR="004E0A88" w:rsidRPr="00E51009" w:rsidRDefault="00DE133D" w:rsidP="00D05A2A">
            <w:pPr>
              <w:spacing w:after="0" w:line="240" w:lineRule="auto"/>
              <w:rPr>
                <w:rFonts w:ascii="Arial" w:eastAsia="Arial" w:hAnsi="Arial" w:cs="Arial"/>
                <w:b/>
                <w:bCs/>
                <w:color w:val="000000" w:themeColor="text1"/>
                <w:sz w:val="24"/>
                <w:szCs w:val="24"/>
              </w:rPr>
            </w:pPr>
            <w:r w:rsidRPr="00E51009">
              <w:rPr>
                <w:rFonts w:ascii="Arial" w:hAnsi="Arial" w:cs="Arial"/>
                <w:noProof/>
                <w:sz w:val="24"/>
                <w:szCs w:val="24"/>
              </w:rPr>
              <mc:AlternateContent>
                <mc:Choice Requires="wpg">
                  <w:drawing>
                    <wp:anchor distT="0" distB="0" distL="114300" distR="114300" simplePos="0" relativeHeight="251646464" behindDoc="1" locked="0" layoutInCell="1" allowOverlap="1" wp14:anchorId="2F54E682" wp14:editId="4E167721">
                      <wp:simplePos x="0" y="0"/>
                      <wp:positionH relativeFrom="page">
                        <wp:posOffset>2163817</wp:posOffset>
                      </wp:positionH>
                      <wp:positionV relativeFrom="paragraph">
                        <wp:posOffset>136070</wp:posOffset>
                      </wp:positionV>
                      <wp:extent cx="889000" cy="1028700"/>
                      <wp:effectExtent l="0" t="19050" r="6350" b="0"/>
                      <wp:wrapTight wrapText="bothSides">
                        <wp:wrapPolygon edited="0">
                          <wp:start x="18051" y="-400"/>
                          <wp:lineTo x="0" y="800"/>
                          <wp:lineTo x="0" y="21200"/>
                          <wp:lineTo x="9257" y="21200"/>
                          <wp:lineTo x="21291" y="20400"/>
                          <wp:lineTo x="21291" y="-400"/>
                          <wp:lineTo x="18051" y="-400"/>
                        </wp:wrapPolygon>
                      </wp:wrapTight>
                      <wp:docPr id="113" name="Group 82" descr="Equipo de mujeres jugando volleyball." title="Volleyball"/>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89000" cy="1028700"/>
                                <a:chOff x="6716" y="-449"/>
                                <a:chExt cx="6954" cy="7275"/>
                              </a:xfrm>
                            </wpg:grpSpPr>
                            <wps:wsp>
                              <wps:cNvPr id="114" name="Freeform 85"/>
                              <wps:cNvSpPr>
                                <a:spLocks/>
                              </wps:cNvSpPr>
                              <wps:spPr bwMode="auto">
                                <a:xfrm>
                                  <a:off x="6716" y="-153"/>
                                  <a:ext cx="6954" cy="6978"/>
                                </a:xfrm>
                                <a:custGeom>
                                  <a:avLst/>
                                  <a:gdLst>
                                    <a:gd name="T0" fmla="+- 0 13292 6716"/>
                                    <a:gd name="T1" fmla="*/ T0 w 6954"/>
                                    <a:gd name="T2" fmla="+- 0 -152 -152"/>
                                    <a:gd name="T3" fmla="*/ -152 h 6978"/>
                                    <a:gd name="T4" fmla="+- 0 6716 6716"/>
                                    <a:gd name="T5" fmla="*/ T4 w 6954"/>
                                    <a:gd name="T6" fmla="+- 0 225 -152"/>
                                    <a:gd name="T7" fmla="*/ 225 h 6978"/>
                                    <a:gd name="T8" fmla="+- 0 7094 6716"/>
                                    <a:gd name="T9" fmla="*/ T8 w 6954"/>
                                    <a:gd name="T10" fmla="+- 0 6826 -152"/>
                                    <a:gd name="T11" fmla="*/ 6826 h 6978"/>
                                    <a:gd name="T12" fmla="+- 0 13670 6716"/>
                                    <a:gd name="T13" fmla="*/ T12 w 6954"/>
                                    <a:gd name="T14" fmla="+- 0 6449 -152"/>
                                    <a:gd name="T15" fmla="*/ 6449 h 6978"/>
                                    <a:gd name="T16" fmla="+- 0 13292 6716"/>
                                    <a:gd name="T17" fmla="*/ T16 w 6954"/>
                                    <a:gd name="T18" fmla="+- 0 -152 -152"/>
                                    <a:gd name="T19" fmla="*/ -152 h 6978"/>
                                  </a:gdLst>
                                  <a:ahLst/>
                                  <a:cxnLst>
                                    <a:cxn ang="0">
                                      <a:pos x="T1" y="T3"/>
                                    </a:cxn>
                                    <a:cxn ang="0">
                                      <a:pos x="T5" y="T7"/>
                                    </a:cxn>
                                    <a:cxn ang="0">
                                      <a:pos x="T9" y="T11"/>
                                    </a:cxn>
                                    <a:cxn ang="0">
                                      <a:pos x="T13" y="T15"/>
                                    </a:cxn>
                                    <a:cxn ang="0">
                                      <a:pos x="T17" y="T19"/>
                                    </a:cxn>
                                  </a:cxnLst>
                                  <a:rect l="0" t="0" r="r" b="b"/>
                                  <a:pathLst>
                                    <a:path w="6954" h="6978">
                                      <a:moveTo>
                                        <a:pt x="6576" y="0"/>
                                      </a:moveTo>
                                      <a:lnTo>
                                        <a:pt x="0" y="377"/>
                                      </a:lnTo>
                                      <a:lnTo>
                                        <a:pt x="378" y="6978"/>
                                      </a:lnTo>
                                      <a:lnTo>
                                        <a:pt x="6954" y="6601"/>
                                      </a:lnTo>
                                      <a:lnTo>
                                        <a:pt x="6576" y="0"/>
                                      </a:lnTo>
                                      <a:close/>
                                    </a:path>
                                  </a:pathLst>
                                </a:custGeom>
                                <a:solidFill>
                                  <a:srgbClr val="FFF6E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 name="Freeform 84"/>
                              <wps:cNvSpPr>
                                <a:spLocks/>
                              </wps:cNvSpPr>
                              <wps:spPr bwMode="auto">
                                <a:xfrm>
                                  <a:off x="12986" y="-427"/>
                                  <a:ext cx="652" cy="1189"/>
                                </a:xfrm>
                                <a:custGeom>
                                  <a:avLst/>
                                  <a:gdLst>
                                    <a:gd name="T0" fmla="+- 0 13638 12987"/>
                                    <a:gd name="T1" fmla="*/ T0 w 652"/>
                                    <a:gd name="T2" fmla="+- 0 -359 -426"/>
                                    <a:gd name="T3" fmla="*/ -359 h 1189"/>
                                    <a:gd name="T4" fmla="+- 0 13529 12987"/>
                                    <a:gd name="T5" fmla="*/ T4 w 652"/>
                                    <a:gd name="T6" fmla="+- 0 539 -426"/>
                                    <a:gd name="T7" fmla="*/ 539 h 1189"/>
                                    <a:gd name="T8" fmla="+- 0 13511 12987"/>
                                    <a:gd name="T9" fmla="*/ T8 w 652"/>
                                    <a:gd name="T10" fmla="+- 0 605 -426"/>
                                    <a:gd name="T11" fmla="*/ 605 h 1189"/>
                                    <a:gd name="T12" fmla="+- 0 13479 12987"/>
                                    <a:gd name="T13" fmla="*/ T12 w 652"/>
                                    <a:gd name="T14" fmla="+- 0 663 -426"/>
                                    <a:gd name="T15" fmla="*/ 663 h 1189"/>
                                    <a:gd name="T16" fmla="+- 0 13433 12987"/>
                                    <a:gd name="T17" fmla="*/ T16 w 652"/>
                                    <a:gd name="T18" fmla="+- 0 710 -426"/>
                                    <a:gd name="T19" fmla="*/ 710 h 1189"/>
                                    <a:gd name="T20" fmla="+- 0 13377 12987"/>
                                    <a:gd name="T21" fmla="*/ T20 w 652"/>
                                    <a:gd name="T22" fmla="+- 0 744 -426"/>
                                    <a:gd name="T23" fmla="*/ 744 h 1189"/>
                                    <a:gd name="T24" fmla="+- 0 13314 12987"/>
                                    <a:gd name="T25" fmla="*/ T24 w 652"/>
                                    <a:gd name="T26" fmla="+- 0 762 -426"/>
                                    <a:gd name="T27" fmla="*/ 762 h 1189"/>
                                    <a:gd name="T28" fmla="+- 0 13245 12987"/>
                                    <a:gd name="T29" fmla="*/ T28 w 652"/>
                                    <a:gd name="T30" fmla="+- 0 762 -426"/>
                                    <a:gd name="T31" fmla="*/ 762 h 1189"/>
                                    <a:gd name="T32" fmla="+- 0 13211 12987"/>
                                    <a:gd name="T33" fmla="*/ T32 w 652"/>
                                    <a:gd name="T34" fmla="+- 0 758 -426"/>
                                    <a:gd name="T35" fmla="*/ 758 h 1189"/>
                                    <a:gd name="T36" fmla="+- 0 13144 12987"/>
                                    <a:gd name="T37" fmla="*/ T36 w 652"/>
                                    <a:gd name="T38" fmla="+- 0 741 -426"/>
                                    <a:gd name="T39" fmla="*/ 741 h 1189"/>
                                    <a:gd name="T40" fmla="+- 0 13086 12987"/>
                                    <a:gd name="T41" fmla="*/ T40 w 652"/>
                                    <a:gd name="T42" fmla="+- 0 708 -426"/>
                                    <a:gd name="T43" fmla="*/ 708 h 1189"/>
                                    <a:gd name="T44" fmla="+- 0 13040 12987"/>
                                    <a:gd name="T45" fmla="*/ T44 w 652"/>
                                    <a:gd name="T46" fmla="+- 0 662 -426"/>
                                    <a:gd name="T47" fmla="*/ 662 h 1189"/>
                                    <a:gd name="T48" fmla="+- 0 13007 12987"/>
                                    <a:gd name="T49" fmla="*/ T48 w 652"/>
                                    <a:gd name="T50" fmla="+- 0 606 -426"/>
                                    <a:gd name="T51" fmla="*/ 606 h 1189"/>
                                    <a:gd name="T52" fmla="+- 0 12988 12987"/>
                                    <a:gd name="T53" fmla="*/ T52 w 652"/>
                                    <a:gd name="T54" fmla="+- 0 542 -426"/>
                                    <a:gd name="T55" fmla="*/ 542 h 1189"/>
                                    <a:gd name="T56" fmla="+- 0 12987 12987"/>
                                    <a:gd name="T57" fmla="*/ T56 w 652"/>
                                    <a:gd name="T58" fmla="+- 0 474 -426"/>
                                    <a:gd name="T59" fmla="*/ 474 h 1189"/>
                                    <a:gd name="T60" fmla="+- 0 13095 12987"/>
                                    <a:gd name="T61" fmla="*/ T60 w 652"/>
                                    <a:gd name="T62" fmla="+- 0 -426 -426"/>
                                    <a:gd name="T63" fmla="*/ -426 h 1189"/>
                                    <a:gd name="T64" fmla="+- 0 13185 12987"/>
                                    <a:gd name="T65" fmla="*/ T64 w 652"/>
                                    <a:gd name="T66" fmla="+- 0 -415 -426"/>
                                    <a:gd name="T67" fmla="*/ -415 h 1189"/>
                                    <a:gd name="T68" fmla="+- 0 13257 12987"/>
                                    <a:gd name="T69" fmla="*/ T68 w 652"/>
                                    <a:gd name="T70" fmla="+- 0 -396 -426"/>
                                    <a:gd name="T71" fmla="*/ -396 h 1189"/>
                                    <a:gd name="T72" fmla="+- 0 13320 12987"/>
                                    <a:gd name="T73" fmla="*/ T72 w 652"/>
                                    <a:gd name="T74" fmla="+- 0 -360 -426"/>
                                    <a:gd name="T75" fmla="*/ -360 h 1189"/>
                                    <a:gd name="T76" fmla="+- 0 13371 12987"/>
                                    <a:gd name="T77" fmla="*/ T76 w 652"/>
                                    <a:gd name="T78" fmla="+- 0 -310 -426"/>
                                    <a:gd name="T79" fmla="*/ -310 h 1189"/>
                                    <a:gd name="T80" fmla="+- 0 13407 12987"/>
                                    <a:gd name="T81" fmla="*/ T80 w 652"/>
                                    <a:gd name="T82" fmla="+- 0 -249 -426"/>
                                    <a:gd name="T83" fmla="*/ -249 h 1189"/>
                                    <a:gd name="T84" fmla="+- 0 13427 12987"/>
                                    <a:gd name="T85" fmla="*/ T84 w 652"/>
                                    <a:gd name="T86" fmla="+- 0 -180 -426"/>
                                    <a:gd name="T87" fmla="*/ -180 h 1189"/>
                                    <a:gd name="T88" fmla="+- 0 13427 12987"/>
                                    <a:gd name="T89" fmla="*/ T88 w 652"/>
                                    <a:gd name="T90" fmla="+- 0 -106 -426"/>
                                    <a:gd name="T91" fmla="*/ -106 h 1189"/>
                                    <a:gd name="T92" fmla="+- 0 13368 12987"/>
                                    <a:gd name="T93" fmla="*/ T92 w 652"/>
                                    <a:gd name="T94" fmla="+- 0 385 -426"/>
                                    <a:gd name="T95" fmla="*/ 385 h 1189"/>
                                    <a:gd name="T96" fmla="+- 0 13335 12987"/>
                                    <a:gd name="T97" fmla="*/ T96 w 652"/>
                                    <a:gd name="T98" fmla="+- 0 446 -426"/>
                                    <a:gd name="T99" fmla="*/ 446 h 1189"/>
                                    <a:gd name="T100" fmla="+- 0 13270 12987"/>
                                    <a:gd name="T101" fmla="*/ T100 w 652"/>
                                    <a:gd name="T102" fmla="+- 0 462 -426"/>
                                    <a:gd name="T103" fmla="*/ 462 h 1189"/>
                                    <a:gd name="T104" fmla="+- 0 13193 12987"/>
                                    <a:gd name="T105" fmla="*/ T104 w 652"/>
                                    <a:gd name="T106" fmla="+- 0 447 -426"/>
                                    <a:gd name="T107" fmla="*/ 447 h 1189"/>
                                    <a:gd name="T108" fmla="+- 0 13151 12987"/>
                                    <a:gd name="T109" fmla="*/ T108 w 652"/>
                                    <a:gd name="T110" fmla="+- 0 395 -426"/>
                                    <a:gd name="T111" fmla="*/ 395 h 1189"/>
                                    <a:gd name="T112" fmla="+- 0 13195 12987"/>
                                    <a:gd name="T113" fmla="*/ T112 w 652"/>
                                    <a:gd name="T114" fmla="+- 0 -12 -426"/>
                                    <a:gd name="T115" fmla="*/ -12 h 11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Lst>
                                  <a:rect l="0" t="0" r="r" b="b"/>
                                  <a:pathLst>
                                    <a:path w="652" h="1189">
                                      <a:moveTo>
                                        <a:pt x="651" y="67"/>
                                      </a:moveTo>
                                      <a:lnTo>
                                        <a:pt x="542" y="965"/>
                                      </a:lnTo>
                                      <a:lnTo>
                                        <a:pt x="524" y="1031"/>
                                      </a:lnTo>
                                      <a:lnTo>
                                        <a:pt x="492" y="1089"/>
                                      </a:lnTo>
                                      <a:lnTo>
                                        <a:pt x="446" y="1136"/>
                                      </a:lnTo>
                                      <a:lnTo>
                                        <a:pt x="390" y="1170"/>
                                      </a:lnTo>
                                      <a:lnTo>
                                        <a:pt x="327" y="1188"/>
                                      </a:lnTo>
                                      <a:lnTo>
                                        <a:pt x="258" y="1188"/>
                                      </a:lnTo>
                                      <a:lnTo>
                                        <a:pt x="224" y="1184"/>
                                      </a:lnTo>
                                      <a:lnTo>
                                        <a:pt x="157" y="1167"/>
                                      </a:lnTo>
                                      <a:lnTo>
                                        <a:pt x="99" y="1134"/>
                                      </a:lnTo>
                                      <a:lnTo>
                                        <a:pt x="53" y="1088"/>
                                      </a:lnTo>
                                      <a:lnTo>
                                        <a:pt x="20" y="1032"/>
                                      </a:lnTo>
                                      <a:lnTo>
                                        <a:pt x="1" y="968"/>
                                      </a:lnTo>
                                      <a:lnTo>
                                        <a:pt x="0" y="900"/>
                                      </a:lnTo>
                                      <a:lnTo>
                                        <a:pt x="108" y="0"/>
                                      </a:lnTo>
                                      <a:lnTo>
                                        <a:pt x="198" y="11"/>
                                      </a:lnTo>
                                      <a:lnTo>
                                        <a:pt x="270" y="30"/>
                                      </a:lnTo>
                                      <a:lnTo>
                                        <a:pt x="333" y="66"/>
                                      </a:lnTo>
                                      <a:lnTo>
                                        <a:pt x="384" y="116"/>
                                      </a:lnTo>
                                      <a:lnTo>
                                        <a:pt x="420" y="177"/>
                                      </a:lnTo>
                                      <a:lnTo>
                                        <a:pt x="440" y="246"/>
                                      </a:lnTo>
                                      <a:lnTo>
                                        <a:pt x="440" y="320"/>
                                      </a:lnTo>
                                      <a:lnTo>
                                        <a:pt x="381" y="811"/>
                                      </a:lnTo>
                                      <a:lnTo>
                                        <a:pt x="348" y="872"/>
                                      </a:lnTo>
                                      <a:lnTo>
                                        <a:pt x="283" y="888"/>
                                      </a:lnTo>
                                      <a:lnTo>
                                        <a:pt x="206" y="873"/>
                                      </a:lnTo>
                                      <a:lnTo>
                                        <a:pt x="164" y="821"/>
                                      </a:lnTo>
                                      <a:lnTo>
                                        <a:pt x="208" y="414"/>
                                      </a:lnTo>
                                    </a:path>
                                  </a:pathLst>
                                </a:custGeom>
                                <a:noFill/>
                                <a:ln w="28575">
                                  <a:solidFill>
                                    <a:srgbClr val="462C2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16" name="Picture 83"/>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7672" y="594"/>
                                  <a:ext cx="5416" cy="53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5F10A233" id="Group 82" o:spid="_x0000_s1026" alt="Título: Volleyball - Descripción: Equipo de mujeres jugando volleyball." style="position:absolute;margin-left:170.4pt;margin-top:10.7pt;width:70pt;height:81pt;z-index:-251667968;mso-position-horizontal-relative:page" coordorigin="6716,-449" coordsize="6954,727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">
                      <v:shape id="Freeform 85" o:spid="_x0000_s1027" style="position:absolute;left:6716;top:-153;width:6954;height:6978;visibility:visible;mso-wrap-style:square;v-text-anchor:top" coordsize="6954,69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nZzuMEA&#10;AADcAAAADwAAAGRycy9kb3ducmV2LnhtbERPzWrCQBC+C32HZQredBMVK6mrlFIhFw9GH2DITrPB&#10;7GzY3Sbp23cLgrf5+H5nf5xsJwbyoXWsIF9mIIhrp1tuFNyup8UORIjIGjvHpOCXAhwPL7M9FtqN&#10;fKGhio1IIRwKVGBi7AspQ23IYli6njhx385bjAn6RmqPYwq3nVxl2VZabDk1GOzp01B9r36sgrep&#10;NLt8dce178vhXH1l7Xq8KTV/nT7eQUSa4lP8cJc6zc838P9MukAe/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J2c7jBAAAA3AAAAA8AAAAAAAAAAAAAAAAAmAIAAGRycy9kb3du&#10;cmV2LnhtbFBLBQYAAAAABAAEAPUAAACGAwAAAAA=&#10;" path="m6576,l,377,378,6978,6954,6601,6576,xe" fillcolor="#fff6e3" stroked="f">
                        <v:path arrowok="t" o:connecttype="custom" o:connectlocs="6576,-152;0,225;378,6826;6954,6449;6576,-152" o:connectangles="0,0,0,0,0"/>
                      </v:shape>
                      <v:shape id="Freeform 84" o:spid="_x0000_s1028" style="position:absolute;left:12986;top:-427;width:652;height:1189;visibility:visible;mso-wrap-style:square;v-text-anchor:top" coordsize="652,11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wFtsQA&#10;AADcAAAADwAAAGRycy9kb3ducmV2LnhtbERPTWvCQBC9F/oflin0UsxGqVqiq4ilxXozWrwO2TGJ&#10;ZmfD7tak/75bELzN433OfNmbRlzJ+dqygmGSgiAurK65VHDYfwzeQPiArLGxTAp+ycNy8fgwx0zb&#10;jnd0zUMpYgj7DBVUIbSZlL6oyKBPbEscuZN1BkOErpTaYRfDTSNHaTqRBmuODRW2tK6ouOQ/RsG2&#10;ezmev9rxbvR5ep8em+9XWm03Sj0/9asZiEB9uItv7o2O84dj+H8mXiA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WMBbbEAAAA3AAAAA8AAAAAAAAAAAAAAAAAmAIAAGRycy9k&#10;b3ducmV2LnhtbFBLBQYAAAAABAAEAPUAAACJAwAAAAA=&#10;" path="m651,67l542,965r-18,66l492,1089r-46,47l390,1170r-63,18l258,1188r-34,-4l157,1167,99,1134,53,1088,20,1032,1,968,,900,108,r90,11l270,30r63,36l384,116r36,61l440,246r,74l381,811r-33,61l283,888,206,873,164,821,208,414e" filled="f" strokecolor="#462c2f" strokeweight="2.25pt">
                        <v:path arrowok="t" o:connecttype="custom" o:connectlocs="651,-359;542,539;524,605;492,663;446,710;390,744;327,762;258,762;224,758;157,741;99,708;53,662;20,606;1,542;0,474;108,-426;198,-415;270,-396;333,-360;384,-310;420,-249;440,-180;440,-106;381,385;348,446;283,462;206,447;164,395;208,-12" o:connectangles="0,0,0,0,0,0,0,0,0,0,0,0,0,0,0,0,0,0,0,0,0,0,0,0,0,0,0,0,0"/>
                      </v:shape>
                      <v:shape id="Picture 83" o:spid="_x0000_s1029" type="#_x0000_t75" style="position:absolute;left:7672;top:594;width:5416;height:53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xRicnCAAAA3AAAAA8AAABkcnMvZG93bnJldi54bWxET01rg0AQvRfyH5Yp5FbX5JAW6yaUBmmP&#10;iRVynbhTtbqz1t1G/ffZQiC3ebzPSXeT6cSFBtdYVrCKYhDEpdUNVwqKr+zpBYTzyBo7y6RgJge7&#10;7eIhxUTbkY90yX0lQgi7BBXU3veJlK6syaCLbE8cuG87GPQBDpXUA44h3HRyHccbabDh0FBjT+81&#10;lW3+ZxR4mc2/Zt22fXXOn7Py51TsDx9KLR+nt1cQniZ/F9/cnzrMX23g/5lwgdxe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cUYnJwgAAANwAAAAPAAAAAAAAAAAAAAAAAJ8C&#10;AABkcnMvZG93bnJldi54bWxQSwUGAAAAAAQABAD3AAAAjgMAAAAA&#10;">
                        <v:imagedata r:id="rId136" o:title=""/>
                      </v:shape>
                      <w10:wrap type="tight" anchorx="page"/>
                    </v:group>
                  </w:pict>
                </mc:Fallback>
              </mc:AlternateContent>
            </w:r>
          </w:p>
          <w:p w14:paraId="518F2102" w14:textId="05DA3EC8" w:rsidR="004E0A88" w:rsidRPr="00E51009" w:rsidRDefault="004E0A88" w:rsidP="00D05A2A">
            <w:pPr>
              <w:spacing w:after="0" w:line="240" w:lineRule="auto"/>
              <w:rPr>
                <w:rFonts w:ascii="Arial" w:hAnsi="Arial" w:cs="Arial"/>
                <w:sz w:val="24"/>
                <w:szCs w:val="24"/>
              </w:rPr>
            </w:pPr>
          </w:p>
          <w:p w14:paraId="7AF23911" w14:textId="29A52C18" w:rsidR="004E0A88" w:rsidRPr="00E51009" w:rsidRDefault="004E0A88" w:rsidP="00D05A2A">
            <w:pPr>
              <w:spacing w:after="0" w:line="240" w:lineRule="auto"/>
              <w:rPr>
                <w:rFonts w:ascii="Arial" w:hAnsi="Arial" w:cs="Arial"/>
                <w:sz w:val="24"/>
                <w:szCs w:val="24"/>
              </w:rPr>
            </w:pPr>
          </w:p>
          <w:p w14:paraId="39843E3B" w14:textId="20B9E901" w:rsidR="004E0A88" w:rsidRPr="00E51009" w:rsidRDefault="004E0A88" w:rsidP="00D05A2A">
            <w:pPr>
              <w:spacing w:after="0" w:line="240" w:lineRule="auto"/>
              <w:rPr>
                <w:rFonts w:ascii="Arial" w:hAnsi="Arial" w:cs="Arial"/>
                <w:sz w:val="24"/>
                <w:szCs w:val="24"/>
              </w:rPr>
            </w:pPr>
            <w:r w:rsidRPr="00E51009">
              <w:rPr>
                <w:rFonts w:ascii="Arial" w:hAnsi="Arial" w:cs="Arial"/>
                <w:sz w:val="24"/>
                <w:szCs w:val="24"/>
              </w:rPr>
              <w:t>I played volleyball at school</w:t>
            </w:r>
            <w:r w:rsidR="00AD17CB" w:rsidRPr="00E51009">
              <w:rPr>
                <w:rFonts w:ascii="Arial" w:hAnsi="Arial" w:cs="Arial"/>
                <w:sz w:val="24"/>
                <w:szCs w:val="24"/>
              </w:rPr>
              <w:t>.</w:t>
            </w:r>
          </w:p>
          <w:p w14:paraId="21543D6B" w14:textId="21E341A9" w:rsidR="004E0A88" w:rsidRPr="00E51009" w:rsidRDefault="004E0A88" w:rsidP="00D05A2A">
            <w:pPr>
              <w:spacing w:after="0" w:line="240" w:lineRule="auto"/>
              <w:jc w:val="center"/>
              <w:rPr>
                <w:rFonts w:ascii="Arial" w:hAnsi="Arial" w:cs="Arial"/>
                <w:sz w:val="24"/>
                <w:szCs w:val="24"/>
              </w:rPr>
            </w:pPr>
          </w:p>
          <w:p w14:paraId="37C4FF7F" w14:textId="780EC93D" w:rsidR="004E0A88" w:rsidRPr="00E51009" w:rsidRDefault="004E0A88" w:rsidP="00D05A2A">
            <w:pPr>
              <w:spacing w:after="0" w:line="240" w:lineRule="auto"/>
              <w:jc w:val="center"/>
              <w:rPr>
                <w:rFonts w:ascii="Arial" w:hAnsi="Arial" w:cs="Arial"/>
                <w:sz w:val="24"/>
                <w:szCs w:val="24"/>
              </w:rPr>
            </w:pPr>
          </w:p>
          <w:p w14:paraId="1B8A8BDF" w14:textId="10039951" w:rsidR="004E0A88" w:rsidRPr="00E51009" w:rsidRDefault="004E0A88" w:rsidP="00D05A2A">
            <w:pPr>
              <w:spacing w:after="0" w:line="240" w:lineRule="auto"/>
              <w:jc w:val="center"/>
              <w:rPr>
                <w:rFonts w:ascii="Arial" w:hAnsi="Arial" w:cs="Arial"/>
                <w:sz w:val="24"/>
                <w:szCs w:val="24"/>
              </w:rPr>
            </w:pPr>
          </w:p>
          <w:p w14:paraId="2D24B098" w14:textId="54E7359E" w:rsidR="004E0A88" w:rsidRPr="00E51009" w:rsidRDefault="004E0A88" w:rsidP="00D05A2A">
            <w:pPr>
              <w:spacing w:after="0" w:line="240" w:lineRule="auto"/>
              <w:jc w:val="center"/>
              <w:rPr>
                <w:rFonts w:ascii="Arial" w:hAnsi="Arial" w:cs="Arial"/>
                <w:sz w:val="24"/>
                <w:szCs w:val="24"/>
              </w:rPr>
            </w:pPr>
          </w:p>
          <w:p w14:paraId="40C380A3" w14:textId="0FFBBF95" w:rsidR="00DE133D" w:rsidRDefault="00DE133D" w:rsidP="00D05A2A">
            <w:pPr>
              <w:spacing w:after="0" w:line="240" w:lineRule="auto"/>
              <w:jc w:val="center"/>
              <w:rPr>
                <w:rFonts w:ascii="Arial" w:hAnsi="Arial" w:cs="Arial"/>
                <w:sz w:val="24"/>
                <w:szCs w:val="24"/>
              </w:rPr>
            </w:pPr>
            <w:r w:rsidRPr="00E51009">
              <w:rPr>
                <w:rFonts w:ascii="Arial" w:hAnsi="Arial" w:cs="Arial"/>
                <w:noProof/>
                <w:sz w:val="24"/>
                <w:szCs w:val="24"/>
              </w:rPr>
              <mc:AlternateContent>
                <mc:Choice Requires="wpg">
                  <w:drawing>
                    <wp:anchor distT="0" distB="0" distL="114300" distR="114300" simplePos="0" relativeHeight="251647488" behindDoc="1" locked="0" layoutInCell="1" allowOverlap="1" wp14:anchorId="30C698AC" wp14:editId="0F07EF0C">
                      <wp:simplePos x="0" y="0"/>
                      <wp:positionH relativeFrom="page">
                        <wp:posOffset>2472558</wp:posOffset>
                      </wp:positionH>
                      <wp:positionV relativeFrom="page">
                        <wp:posOffset>4148084</wp:posOffset>
                      </wp:positionV>
                      <wp:extent cx="901700" cy="787400"/>
                      <wp:effectExtent l="0" t="19050" r="12700" b="0"/>
                      <wp:wrapTight wrapText="bothSides">
                        <wp:wrapPolygon edited="0">
                          <wp:start x="18254" y="-523"/>
                          <wp:lineTo x="0" y="1045"/>
                          <wp:lineTo x="0" y="20903"/>
                          <wp:lineTo x="11865" y="20903"/>
                          <wp:lineTo x="19166" y="20903"/>
                          <wp:lineTo x="21448" y="19858"/>
                          <wp:lineTo x="21448" y="-523"/>
                          <wp:lineTo x="18254" y="-523"/>
                        </wp:wrapPolygon>
                      </wp:wrapTight>
                      <wp:docPr id="105" name="Group 74" descr="Persona prácticando la yoga." title="Yoga"/>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01700" cy="787400"/>
                                <a:chOff x="6716" y="287"/>
                                <a:chExt cx="6954" cy="7252"/>
                              </a:xfrm>
                            </wpg:grpSpPr>
                            <wps:wsp>
                              <wps:cNvPr id="106" name="Freeform 78"/>
                              <wps:cNvSpPr>
                                <a:spLocks/>
                              </wps:cNvSpPr>
                              <wps:spPr bwMode="auto">
                                <a:xfrm>
                                  <a:off x="6716" y="561"/>
                                  <a:ext cx="6954" cy="6978"/>
                                </a:xfrm>
                                <a:custGeom>
                                  <a:avLst/>
                                  <a:gdLst>
                                    <a:gd name="T0" fmla="+- 0 13292 6716"/>
                                    <a:gd name="T1" fmla="*/ T0 w 6954"/>
                                    <a:gd name="T2" fmla="+- 0 561 561"/>
                                    <a:gd name="T3" fmla="*/ 561 h 6978"/>
                                    <a:gd name="T4" fmla="+- 0 6716 6716"/>
                                    <a:gd name="T5" fmla="*/ T4 w 6954"/>
                                    <a:gd name="T6" fmla="+- 0 938 561"/>
                                    <a:gd name="T7" fmla="*/ 938 h 6978"/>
                                    <a:gd name="T8" fmla="+- 0 7094 6716"/>
                                    <a:gd name="T9" fmla="*/ T8 w 6954"/>
                                    <a:gd name="T10" fmla="+- 0 7539 561"/>
                                    <a:gd name="T11" fmla="*/ 7539 h 6978"/>
                                    <a:gd name="T12" fmla="+- 0 13670 6716"/>
                                    <a:gd name="T13" fmla="*/ T12 w 6954"/>
                                    <a:gd name="T14" fmla="+- 0 7162 561"/>
                                    <a:gd name="T15" fmla="*/ 7162 h 6978"/>
                                    <a:gd name="T16" fmla="+- 0 13292 6716"/>
                                    <a:gd name="T17" fmla="*/ T16 w 6954"/>
                                    <a:gd name="T18" fmla="+- 0 561 561"/>
                                    <a:gd name="T19" fmla="*/ 561 h 6978"/>
                                  </a:gdLst>
                                  <a:ahLst/>
                                  <a:cxnLst>
                                    <a:cxn ang="0">
                                      <a:pos x="T1" y="T3"/>
                                    </a:cxn>
                                    <a:cxn ang="0">
                                      <a:pos x="T5" y="T7"/>
                                    </a:cxn>
                                    <a:cxn ang="0">
                                      <a:pos x="T9" y="T11"/>
                                    </a:cxn>
                                    <a:cxn ang="0">
                                      <a:pos x="T13" y="T15"/>
                                    </a:cxn>
                                    <a:cxn ang="0">
                                      <a:pos x="T17" y="T19"/>
                                    </a:cxn>
                                  </a:cxnLst>
                                  <a:rect l="0" t="0" r="r" b="b"/>
                                  <a:pathLst>
                                    <a:path w="6954" h="6978">
                                      <a:moveTo>
                                        <a:pt x="6576" y="0"/>
                                      </a:moveTo>
                                      <a:lnTo>
                                        <a:pt x="0" y="377"/>
                                      </a:lnTo>
                                      <a:lnTo>
                                        <a:pt x="378" y="6978"/>
                                      </a:lnTo>
                                      <a:lnTo>
                                        <a:pt x="6954" y="6601"/>
                                      </a:lnTo>
                                      <a:lnTo>
                                        <a:pt x="6576" y="0"/>
                                      </a:lnTo>
                                      <a:close/>
                                    </a:path>
                                  </a:pathLst>
                                </a:custGeom>
                                <a:solidFill>
                                  <a:srgbClr val="FFF6E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7" name="Freeform 77"/>
                              <wps:cNvSpPr>
                                <a:spLocks/>
                              </wps:cNvSpPr>
                              <wps:spPr bwMode="auto">
                                <a:xfrm>
                                  <a:off x="12986" y="287"/>
                                  <a:ext cx="652" cy="1189"/>
                                </a:xfrm>
                                <a:custGeom>
                                  <a:avLst/>
                                  <a:gdLst>
                                    <a:gd name="T0" fmla="+- 0 13638 12987"/>
                                    <a:gd name="T1" fmla="*/ T0 w 652"/>
                                    <a:gd name="T2" fmla="+- 0 354 287"/>
                                    <a:gd name="T3" fmla="*/ 354 h 1189"/>
                                    <a:gd name="T4" fmla="+- 0 13529 12987"/>
                                    <a:gd name="T5" fmla="*/ T4 w 652"/>
                                    <a:gd name="T6" fmla="+- 0 1252 287"/>
                                    <a:gd name="T7" fmla="*/ 1252 h 1189"/>
                                    <a:gd name="T8" fmla="+- 0 13511 12987"/>
                                    <a:gd name="T9" fmla="*/ T8 w 652"/>
                                    <a:gd name="T10" fmla="+- 0 1319 287"/>
                                    <a:gd name="T11" fmla="*/ 1319 h 1189"/>
                                    <a:gd name="T12" fmla="+- 0 13479 12987"/>
                                    <a:gd name="T13" fmla="*/ T12 w 652"/>
                                    <a:gd name="T14" fmla="+- 0 1377 287"/>
                                    <a:gd name="T15" fmla="*/ 1377 h 1189"/>
                                    <a:gd name="T16" fmla="+- 0 13433 12987"/>
                                    <a:gd name="T17" fmla="*/ T16 w 652"/>
                                    <a:gd name="T18" fmla="+- 0 1423 287"/>
                                    <a:gd name="T19" fmla="*/ 1423 h 1189"/>
                                    <a:gd name="T20" fmla="+- 0 13377 12987"/>
                                    <a:gd name="T21" fmla="*/ T20 w 652"/>
                                    <a:gd name="T22" fmla="+- 0 1457 287"/>
                                    <a:gd name="T23" fmla="*/ 1457 h 1189"/>
                                    <a:gd name="T24" fmla="+- 0 13314 12987"/>
                                    <a:gd name="T25" fmla="*/ T24 w 652"/>
                                    <a:gd name="T26" fmla="+- 0 1475 287"/>
                                    <a:gd name="T27" fmla="*/ 1475 h 1189"/>
                                    <a:gd name="T28" fmla="+- 0 13245 12987"/>
                                    <a:gd name="T29" fmla="*/ T28 w 652"/>
                                    <a:gd name="T30" fmla="+- 0 1476 287"/>
                                    <a:gd name="T31" fmla="*/ 1476 h 1189"/>
                                    <a:gd name="T32" fmla="+- 0 13211 12987"/>
                                    <a:gd name="T33" fmla="*/ T32 w 652"/>
                                    <a:gd name="T34" fmla="+- 0 1471 287"/>
                                    <a:gd name="T35" fmla="*/ 1471 h 1189"/>
                                    <a:gd name="T36" fmla="+- 0 13144 12987"/>
                                    <a:gd name="T37" fmla="*/ T36 w 652"/>
                                    <a:gd name="T38" fmla="+- 0 1454 287"/>
                                    <a:gd name="T39" fmla="*/ 1454 h 1189"/>
                                    <a:gd name="T40" fmla="+- 0 13086 12987"/>
                                    <a:gd name="T41" fmla="*/ T40 w 652"/>
                                    <a:gd name="T42" fmla="+- 0 1421 287"/>
                                    <a:gd name="T43" fmla="*/ 1421 h 1189"/>
                                    <a:gd name="T44" fmla="+- 0 13040 12987"/>
                                    <a:gd name="T45" fmla="*/ T44 w 652"/>
                                    <a:gd name="T46" fmla="+- 0 1375 287"/>
                                    <a:gd name="T47" fmla="*/ 1375 h 1189"/>
                                    <a:gd name="T48" fmla="+- 0 13007 12987"/>
                                    <a:gd name="T49" fmla="*/ T48 w 652"/>
                                    <a:gd name="T50" fmla="+- 0 1319 287"/>
                                    <a:gd name="T51" fmla="*/ 1319 h 1189"/>
                                    <a:gd name="T52" fmla="+- 0 12988 12987"/>
                                    <a:gd name="T53" fmla="*/ T52 w 652"/>
                                    <a:gd name="T54" fmla="+- 0 1256 287"/>
                                    <a:gd name="T55" fmla="*/ 1256 h 1189"/>
                                    <a:gd name="T56" fmla="+- 0 12987 12987"/>
                                    <a:gd name="T57" fmla="*/ T56 w 652"/>
                                    <a:gd name="T58" fmla="+- 0 1187 287"/>
                                    <a:gd name="T59" fmla="*/ 1187 h 1189"/>
                                    <a:gd name="T60" fmla="+- 0 13095 12987"/>
                                    <a:gd name="T61" fmla="*/ T60 w 652"/>
                                    <a:gd name="T62" fmla="+- 0 287 287"/>
                                    <a:gd name="T63" fmla="*/ 287 h 1189"/>
                                    <a:gd name="T64" fmla="+- 0 13185 12987"/>
                                    <a:gd name="T65" fmla="*/ T64 w 652"/>
                                    <a:gd name="T66" fmla="+- 0 298 287"/>
                                    <a:gd name="T67" fmla="*/ 298 h 1189"/>
                                    <a:gd name="T68" fmla="+- 0 13257 12987"/>
                                    <a:gd name="T69" fmla="*/ T68 w 652"/>
                                    <a:gd name="T70" fmla="+- 0 317 287"/>
                                    <a:gd name="T71" fmla="*/ 317 h 1189"/>
                                    <a:gd name="T72" fmla="+- 0 13320 12987"/>
                                    <a:gd name="T73" fmla="*/ T72 w 652"/>
                                    <a:gd name="T74" fmla="+- 0 353 287"/>
                                    <a:gd name="T75" fmla="*/ 353 h 1189"/>
                                    <a:gd name="T76" fmla="+- 0 13371 12987"/>
                                    <a:gd name="T77" fmla="*/ T76 w 652"/>
                                    <a:gd name="T78" fmla="+- 0 403 287"/>
                                    <a:gd name="T79" fmla="*/ 403 h 1189"/>
                                    <a:gd name="T80" fmla="+- 0 13407 12987"/>
                                    <a:gd name="T81" fmla="*/ T80 w 652"/>
                                    <a:gd name="T82" fmla="+- 0 465 287"/>
                                    <a:gd name="T83" fmla="*/ 465 h 1189"/>
                                    <a:gd name="T84" fmla="+- 0 13427 12987"/>
                                    <a:gd name="T85" fmla="*/ T84 w 652"/>
                                    <a:gd name="T86" fmla="+- 0 534 287"/>
                                    <a:gd name="T87" fmla="*/ 534 h 1189"/>
                                    <a:gd name="T88" fmla="+- 0 13427 12987"/>
                                    <a:gd name="T89" fmla="*/ T88 w 652"/>
                                    <a:gd name="T90" fmla="+- 0 608 287"/>
                                    <a:gd name="T91" fmla="*/ 608 h 1189"/>
                                    <a:gd name="T92" fmla="+- 0 13368 12987"/>
                                    <a:gd name="T93" fmla="*/ T92 w 652"/>
                                    <a:gd name="T94" fmla="+- 0 1098 287"/>
                                    <a:gd name="T95" fmla="*/ 1098 h 1189"/>
                                    <a:gd name="T96" fmla="+- 0 13335 12987"/>
                                    <a:gd name="T97" fmla="*/ T96 w 652"/>
                                    <a:gd name="T98" fmla="+- 0 1159 287"/>
                                    <a:gd name="T99" fmla="*/ 1159 h 1189"/>
                                    <a:gd name="T100" fmla="+- 0 13270 12987"/>
                                    <a:gd name="T101" fmla="*/ T100 w 652"/>
                                    <a:gd name="T102" fmla="+- 0 1175 287"/>
                                    <a:gd name="T103" fmla="*/ 1175 h 1189"/>
                                    <a:gd name="T104" fmla="+- 0 13193 12987"/>
                                    <a:gd name="T105" fmla="*/ T104 w 652"/>
                                    <a:gd name="T106" fmla="+- 0 1160 287"/>
                                    <a:gd name="T107" fmla="*/ 1160 h 1189"/>
                                    <a:gd name="T108" fmla="+- 0 13151 12987"/>
                                    <a:gd name="T109" fmla="*/ T108 w 652"/>
                                    <a:gd name="T110" fmla="+- 0 1108 287"/>
                                    <a:gd name="T111" fmla="*/ 1108 h 1189"/>
                                    <a:gd name="T112" fmla="+- 0 13195 12987"/>
                                    <a:gd name="T113" fmla="*/ T112 w 652"/>
                                    <a:gd name="T114" fmla="+- 0 702 287"/>
                                    <a:gd name="T115" fmla="*/ 702 h 11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Lst>
                                  <a:rect l="0" t="0" r="r" b="b"/>
                                  <a:pathLst>
                                    <a:path w="652" h="1189">
                                      <a:moveTo>
                                        <a:pt x="651" y="67"/>
                                      </a:moveTo>
                                      <a:lnTo>
                                        <a:pt x="542" y="965"/>
                                      </a:lnTo>
                                      <a:lnTo>
                                        <a:pt x="524" y="1032"/>
                                      </a:lnTo>
                                      <a:lnTo>
                                        <a:pt x="492" y="1090"/>
                                      </a:lnTo>
                                      <a:lnTo>
                                        <a:pt x="446" y="1136"/>
                                      </a:lnTo>
                                      <a:lnTo>
                                        <a:pt x="390" y="1170"/>
                                      </a:lnTo>
                                      <a:lnTo>
                                        <a:pt x="327" y="1188"/>
                                      </a:lnTo>
                                      <a:lnTo>
                                        <a:pt x="258" y="1189"/>
                                      </a:lnTo>
                                      <a:lnTo>
                                        <a:pt x="224" y="1184"/>
                                      </a:lnTo>
                                      <a:lnTo>
                                        <a:pt x="157" y="1167"/>
                                      </a:lnTo>
                                      <a:lnTo>
                                        <a:pt x="99" y="1134"/>
                                      </a:lnTo>
                                      <a:lnTo>
                                        <a:pt x="53" y="1088"/>
                                      </a:lnTo>
                                      <a:lnTo>
                                        <a:pt x="20" y="1032"/>
                                      </a:lnTo>
                                      <a:lnTo>
                                        <a:pt x="1" y="969"/>
                                      </a:lnTo>
                                      <a:lnTo>
                                        <a:pt x="0" y="900"/>
                                      </a:lnTo>
                                      <a:lnTo>
                                        <a:pt x="108" y="0"/>
                                      </a:lnTo>
                                      <a:lnTo>
                                        <a:pt x="198" y="11"/>
                                      </a:lnTo>
                                      <a:lnTo>
                                        <a:pt x="270" y="30"/>
                                      </a:lnTo>
                                      <a:lnTo>
                                        <a:pt x="333" y="66"/>
                                      </a:lnTo>
                                      <a:lnTo>
                                        <a:pt x="384" y="116"/>
                                      </a:lnTo>
                                      <a:lnTo>
                                        <a:pt x="420" y="178"/>
                                      </a:lnTo>
                                      <a:lnTo>
                                        <a:pt x="440" y="247"/>
                                      </a:lnTo>
                                      <a:lnTo>
                                        <a:pt x="440" y="321"/>
                                      </a:lnTo>
                                      <a:lnTo>
                                        <a:pt x="381" y="811"/>
                                      </a:lnTo>
                                      <a:lnTo>
                                        <a:pt x="348" y="872"/>
                                      </a:lnTo>
                                      <a:lnTo>
                                        <a:pt x="283" y="888"/>
                                      </a:lnTo>
                                      <a:lnTo>
                                        <a:pt x="206" y="873"/>
                                      </a:lnTo>
                                      <a:lnTo>
                                        <a:pt x="164" y="821"/>
                                      </a:lnTo>
                                      <a:lnTo>
                                        <a:pt x="208" y="415"/>
                                      </a:lnTo>
                                    </a:path>
                                  </a:pathLst>
                                </a:custGeom>
                                <a:noFill/>
                                <a:ln w="28575">
                                  <a:solidFill>
                                    <a:srgbClr val="462C2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08" name="Picture 76"/>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7944" y="1800"/>
                                  <a:ext cx="4500" cy="4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40426E7E" id="Group 74" o:spid="_x0000_s1026" alt="Título: Yoga - Descripción: Persona prácticando la yoga." style="position:absolute;margin-left:194.7pt;margin-top:326.6pt;width:71pt;height:62pt;z-index:-251666944;mso-position-horizontal-relative:page;mso-position-vertical-relative:page" coordorigin="6716,287" coordsize="6954,72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">
                      <v:shape id="Freeform 78" o:spid="_x0000_s1027" style="position:absolute;left:6716;top:561;width:6954;height:6978;visibility:visible;mso-wrap-style:square;v-text-anchor:top" coordsize="6954,69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HeicAA&#10;AADcAAAADwAAAGRycy9kb3ducmV2LnhtbERPzWoCMRC+F/oOYQreaqKCldUoUlrYi4dufYBhM24W&#10;N5MlSXfXtzeC0Nt8fL+zO0yuEwOF2HrWsJgrEMS1Ny03Gs6/3+8bEDEhG+w8k4YbRTjsX192WBg/&#10;8g8NVWpEDuFYoAabUl9IGWtLDuPc98SZu/jgMGUYGmkCjjncdXKp1Fo6bDk3WOzp01J9rf6cho+p&#10;tJvF8oqr0JfDqfpS7Wo8az17m45bEImm9C9+ukuT56s1PJ7JF8j9H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DHeicAAAADcAAAADwAAAAAAAAAAAAAAAACYAgAAZHJzL2Rvd25y&#10;ZXYueG1sUEsFBgAAAAAEAAQA9QAAAIUDAAAAAA==&#10;" path="m6576,l,377,378,6978,6954,6601,6576,xe" fillcolor="#fff6e3" stroked="f">
                        <v:path arrowok="t" o:connecttype="custom" o:connectlocs="6576,561;0,938;378,7539;6954,7162;6576,561" o:connectangles="0,0,0,0,0"/>
                      </v:shape>
                      <v:shape id="Freeform 77" o:spid="_x0000_s1028" style="position:absolute;left:12986;top:287;width:652;height:1189;visibility:visible;mso-wrap-style:square;v-text-anchor:top" coordsize="652,11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8uoh8QA&#10;AADcAAAADwAAAGRycy9kb3ducmV2LnhtbERPTWvCQBC9F/wPywheSt1VqpboKtLSorlFW7wO2TGJ&#10;ZmdDdjXpv+8WCr3N433OatPbWtyp9ZVjDZOxAkGcO1NxoeHz+P70AsIHZIO1Y9LwTR4268HDChPj&#10;Os7ofgiFiCHsE9RQhtAkUvq8JIt+7BriyJ1dazFE2BbStNjFcFvLqVJzabHi2FBiQ68l5dfDzWpI&#10;u8fTZd/MsunH+W1xqr+eaZvutB4N++0SRKA+/Iv/3DsT56sF/D4TL5Dr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LqIfEAAAA3AAAAA8AAAAAAAAAAAAAAAAAmAIAAGRycy9k&#10;b3ducmV2LnhtbFBLBQYAAAAABAAEAPUAAACJAwAAAAA=&#10;" path="m651,67l542,965r-18,67l492,1090r-46,46l390,1170r-63,18l258,1189r-34,-5l157,1167,99,1134,53,1088,20,1032,1,969,,900,108,r90,11l270,30r63,36l384,116r36,62l440,247r,74l381,811r-33,61l283,888,206,873,164,821,208,415e" filled="f" strokecolor="#462c2f" strokeweight="2.25pt">
                        <v:path arrowok="t" o:connecttype="custom" o:connectlocs="651,354;542,1252;524,1319;492,1377;446,1423;390,1457;327,1475;258,1476;224,1471;157,1454;99,1421;53,1375;20,1319;1,1256;0,1187;108,287;198,298;270,317;333,353;384,403;420,465;440,534;440,608;381,1098;348,1159;283,1175;206,1160;164,1108;208,702" o:connectangles="0,0,0,0,0,0,0,0,0,0,0,0,0,0,0,0,0,0,0,0,0,0,0,0,0,0,0,0,0"/>
                      </v:shape>
                      <v:shape id="Picture 76" o:spid="_x0000_s1029" type="#_x0000_t75" style="position:absolute;left:7944;top:1800;width:4500;height:45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uC/VjEAAAA3AAAAA8AAABkcnMvZG93bnJldi54bWxEj0FrAjEQhe8F/0MYwVtNLFLKahTRChZ6&#10;aG0Rj8Nm3CxuJusm6vbfdw6F3mZ4b977Zr7sQ6Nu1KU6soXJ2IAiLqOrubLw/bV9fAGVMrLDJjJZ&#10;+KEEy8XgYY6Fi3f+pNs+V0pCOBVowefcFlqn0lPANI4tsWin2AXMsnaVdh3eJTw0+smYZx2wZmnw&#10;2NLaU3neX4OF91f/8XZxqA/txmz94TSN2h2tHQ371QxUpj7/m/+ud07wjdDKMzKBXvw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uC/VjEAAAA3AAAAA8AAAAAAAAAAAAAAAAA&#10;nwIAAGRycy9kb3ducmV2LnhtbFBLBQYAAAAABAAEAPcAAACQAwAAAAA=&#10;">
                        <v:imagedata r:id="rId138" o:title=""/>
                      </v:shape>
                      <w10:wrap type="tight" anchorx="page" anchory="page"/>
                    </v:group>
                  </w:pict>
                </mc:Fallback>
              </mc:AlternateContent>
            </w:r>
          </w:p>
          <w:p w14:paraId="272ABF57" w14:textId="71777CCD" w:rsidR="00DE133D" w:rsidRDefault="00DE133D" w:rsidP="00D05A2A">
            <w:pPr>
              <w:spacing w:after="0" w:line="240" w:lineRule="auto"/>
              <w:jc w:val="center"/>
              <w:rPr>
                <w:rFonts w:ascii="Arial" w:hAnsi="Arial" w:cs="Arial"/>
                <w:sz w:val="24"/>
                <w:szCs w:val="24"/>
              </w:rPr>
            </w:pPr>
          </w:p>
          <w:p w14:paraId="2DFB2314" w14:textId="2D169AA1" w:rsidR="00DE133D" w:rsidRDefault="00DE133D" w:rsidP="00D05A2A">
            <w:pPr>
              <w:spacing w:after="0" w:line="240" w:lineRule="auto"/>
              <w:jc w:val="center"/>
              <w:rPr>
                <w:rFonts w:ascii="Arial" w:hAnsi="Arial" w:cs="Arial"/>
                <w:sz w:val="24"/>
                <w:szCs w:val="24"/>
              </w:rPr>
            </w:pPr>
            <w:r w:rsidRPr="00E51009">
              <w:rPr>
                <w:rFonts w:ascii="Arial" w:hAnsi="Arial" w:cs="Arial"/>
                <w:sz w:val="24"/>
                <w:szCs w:val="24"/>
              </w:rPr>
              <w:t>I practiced yoga with my mother.</w:t>
            </w:r>
          </w:p>
          <w:p w14:paraId="167D9221" w14:textId="77777777" w:rsidR="00DE133D" w:rsidRDefault="00DE133D" w:rsidP="00D05A2A">
            <w:pPr>
              <w:spacing w:after="0" w:line="240" w:lineRule="auto"/>
              <w:jc w:val="center"/>
              <w:rPr>
                <w:rFonts w:ascii="Arial" w:hAnsi="Arial" w:cs="Arial"/>
                <w:sz w:val="24"/>
                <w:szCs w:val="24"/>
              </w:rPr>
            </w:pPr>
          </w:p>
          <w:p w14:paraId="6A5BC9FD" w14:textId="77777777" w:rsidR="00DE133D" w:rsidRDefault="00DE133D" w:rsidP="00D05A2A">
            <w:pPr>
              <w:spacing w:after="0" w:line="240" w:lineRule="auto"/>
              <w:jc w:val="center"/>
              <w:rPr>
                <w:rFonts w:ascii="Arial" w:hAnsi="Arial" w:cs="Arial"/>
                <w:sz w:val="24"/>
                <w:szCs w:val="24"/>
              </w:rPr>
            </w:pPr>
          </w:p>
          <w:p w14:paraId="5E60CC1F" w14:textId="77777777" w:rsidR="00DE133D" w:rsidRDefault="00DE133D" w:rsidP="00D05A2A">
            <w:pPr>
              <w:spacing w:after="0" w:line="240" w:lineRule="auto"/>
              <w:jc w:val="center"/>
              <w:rPr>
                <w:rFonts w:ascii="Arial" w:hAnsi="Arial" w:cs="Arial"/>
                <w:sz w:val="24"/>
                <w:szCs w:val="24"/>
              </w:rPr>
            </w:pPr>
          </w:p>
          <w:p w14:paraId="4283999A" w14:textId="77777777" w:rsidR="00DE133D" w:rsidRDefault="00DE133D" w:rsidP="00D05A2A">
            <w:pPr>
              <w:spacing w:after="0" w:line="240" w:lineRule="auto"/>
              <w:jc w:val="center"/>
              <w:rPr>
                <w:rFonts w:ascii="Arial" w:hAnsi="Arial" w:cs="Arial"/>
                <w:sz w:val="24"/>
                <w:szCs w:val="24"/>
              </w:rPr>
            </w:pPr>
          </w:p>
          <w:p w14:paraId="4DA888B4" w14:textId="77777777" w:rsidR="00DE133D" w:rsidRDefault="00DE133D" w:rsidP="00D05A2A">
            <w:pPr>
              <w:spacing w:after="0" w:line="240" w:lineRule="auto"/>
              <w:jc w:val="center"/>
              <w:rPr>
                <w:rFonts w:ascii="Arial" w:hAnsi="Arial" w:cs="Arial"/>
                <w:sz w:val="24"/>
                <w:szCs w:val="24"/>
              </w:rPr>
            </w:pPr>
          </w:p>
          <w:p w14:paraId="55914079" w14:textId="77777777" w:rsidR="00DE133D" w:rsidRDefault="00DE133D" w:rsidP="00D05A2A">
            <w:pPr>
              <w:spacing w:after="0" w:line="240" w:lineRule="auto"/>
              <w:jc w:val="center"/>
              <w:rPr>
                <w:rFonts w:ascii="Arial" w:hAnsi="Arial" w:cs="Arial"/>
                <w:sz w:val="24"/>
                <w:szCs w:val="24"/>
              </w:rPr>
            </w:pPr>
          </w:p>
          <w:p w14:paraId="7397951A" w14:textId="3DCBC121" w:rsidR="004E0A88" w:rsidRPr="00E51009" w:rsidRDefault="00FC3A9E" w:rsidP="00D05A2A">
            <w:pPr>
              <w:spacing w:after="0" w:line="240" w:lineRule="auto"/>
              <w:jc w:val="center"/>
              <w:rPr>
                <w:rFonts w:ascii="Arial" w:hAnsi="Arial" w:cs="Arial"/>
                <w:sz w:val="24"/>
                <w:szCs w:val="24"/>
              </w:rPr>
            </w:pPr>
            <w:r w:rsidRPr="00E51009">
              <w:rPr>
                <w:rFonts w:ascii="Arial" w:hAnsi="Arial" w:cs="Arial"/>
                <w:noProof/>
                <w:sz w:val="24"/>
                <w:szCs w:val="24"/>
              </w:rPr>
              <w:lastRenderedPageBreak/>
              <mc:AlternateContent>
                <mc:Choice Requires="wpg">
                  <w:drawing>
                    <wp:anchor distT="0" distB="0" distL="114300" distR="114300" simplePos="0" relativeHeight="251648512" behindDoc="1" locked="0" layoutInCell="1" allowOverlap="1" wp14:anchorId="048E2AC5" wp14:editId="5CAA6017">
                      <wp:simplePos x="0" y="0"/>
                      <wp:positionH relativeFrom="page">
                        <wp:posOffset>2736215</wp:posOffset>
                      </wp:positionH>
                      <wp:positionV relativeFrom="paragraph">
                        <wp:posOffset>110490</wp:posOffset>
                      </wp:positionV>
                      <wp:extent cx="965200" cy="800100"/>
                      <wp:effectExtent l="0" t="19050" r="6350" b="0"/>
                      <wp:wrapNone/>
                      <wp:docPr id="90" name="Group 59" descr="Grupo de deportistas practicando la natación en una piscina." title="Natación"/>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65200" cy="800100"/>
                                <a:chOff x="6716" y="-449"/>
                                <a:chExt cx="6954" cy="7275"/>
                              </a:xfrm>
                            </wpg:grpSpPr>
                            <wps:wsp>
                              <wps:cNvPr id="91" name="Freeform 62"/>
                              <wps:cNvSpPr>
                                <a:spLocks/>
                              </wps:cNvSpPr>
                              <wps:spPr bwMode="auto">
                                <a:xfrm>
                                  <a:off x="6716" y="-153"/>
                                  <a:ext cx="6954" cy="6978"/>
                                </a:xfrm>
                                <a:custGeom>
                                  <a:avLst/>
                                  <a:gdLst>
                                    <a:gd name="T0" fmla="+- 0 13292 6716"/>
                                    <a:gd name="T1" fmla="*/ T0 w 6954"/>
                                    <a:gd name="T2" fmla="+- 0 -152 -152"/>
                                    <a:gd name="T3" fmla="*/ -152 h 6978"/>
                                    <a:gd name="T4" fmla="+- 0 6716 6716"/>
                                    <a:gd name="T5" fmla="*/ T4 w 6954"/>
                                    <a:gd name="T6" fmla="+- 0 225 -152"/>
                                    <a:gd name="T7" fmla="*/ 225 h 6978"/>
                                    <a:gd name="T8" fmla="+- 0 7094 6716"/>
                                    <a:gd name="T9" fmla="*/ T8 w 6954"/>
                                    <a:gd name="T10" fmla="+- 0 6826 -152"/>
                                    <a:gd name="T11" fmla="*/ 6826 h 6978"/>
                                    <a:gd name="T12" fmla="+- 0 13670 6716"/>
                                    <a:gd name="T13" fmla="*/ T12 w 6954"/>
                                    <a:gd name="T14" fmla="+- 0 6449 -152"/>
                                    <a:gd name="T15" fmla="*/ 6449 h 6978"/>
                                    <a:gd name="T16" fmla="+- 0 13292 6716"/>
                                    <a:gd name="T17" fmla="*/ T16 w 6954"/>
                                    <a:gd name="T18" fmla="+- 0 -152 -152"/>
                                    <a:gd name="T19" fmla="*/ -152 h 6978"/>
                                  </a:gdLst>
                                  <a:ahLst/>
                                  <a:cxnLst>
                                    <a:cxn ang="0">
                                      <a:pos x="T1" y="T3"/>
                                    </a:cxn>
                                    <a:cxn ang="0">
                                      <a:pos x="T5" y="T7"/>
                                    </a:cxn>
                                    <a:cxn ang="0">
                                      <a:pos x="T9" y="T11"/>
                                    </a:cxn>
                                    <a:cxn ang="0">
                                      <a:pos x="T13" y="T15"/>
                                    </a:cxn>
                                    <a:cxn ang="0">
                                      <a:pos x="T17" y="T19"/>
                                    </a:cxn>
                                  </a:cxnLst>
                                  <a:rect l="0" t="0" r="r" b="b"/>
                                  <a:pathLst>
                                    <a:path w="6954" h="6978">
                                      <a:moveTo>
                                        <a:pt x="6576" y="0"/>
                                      </a:moveTo>
                                      <a:lnTo>
                                        <a:pt x="0" y="377"/>
                                      </a:lnTo>
                                      <a:lnTo>
                                        <a:pt x="378" y="6978"/>
                                      </a:lnTo>
                                      <a:lnTo>
                                        <a:pt x="6954" y="6601"/>
                                      </a:lnTo>
                                      <a:lnTo>
                                        <a:pt x="6576" y="0"/>
                                      </a:lnTo>
                                      <a:close/>
                                    </a:path>
                                  </a:pathLst>
                                </a:custGeom>
                                <a:solidFill>
                                  <a:srgbClr val="FFF6E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2" name="Freeform 61"/>
                              <wps:cNvSpPr>
                                <a:spLocks/>
                              </wps:cNvSpPr>
                              <wps:spPr bwMode="auto">
                                <a:xfrm>
                                  <a:off x="12986" y="-427"/>
                                  <a:ext cx="652" cy="1189"/>
                                </a:xfrm>
                                <a:custGeom>
                                  <a:avLst/>
                                  <a:gdLst>
                                    <a:gd name="T0" fmla="+- 0 13638 12987"/>
                                    <a:gd name="T1" fmla="*/ T0 w 652"/>
                                    <a:gd name="T2" fmla="+- 0 -359 -426"/>
                                    <a:gd name="T3" fmla="*/ -359 h 1189"/>
                                    <a:gd name="T4" fmla="+- 0 13529 12987"/>
                                    <a:gd name="T5" fmla="*/ T4 w 652"/>
                                    <a:gd name="T6" fmla="+- 0 539 -426"/>
                                    <a:gd name="T7" fmla="*/ 539 h 1189"/>
                                    <a:gd name="T8" fmla="+- 0 13511 12987"/>
                                    <a:gd name="T9" fmla="*/ T8 w 652"/>
                                    <a:gd name="T10" fmla="+- 0 605 -426"/>
                                    <a:gd name="T11" fmla="*/ 605 h 1189"/>
                                    <a:gd name="T12" fmla="+- 0 13479 12987"/>
                                    <a:gd name="T13" fmla="*/ T12 w 652"/>
                                    <a:gd name="T14" fmla="+- 0 663 -426"/>
                                    <a:gd name="T15" fmla="*/ 663 h 1189"/>
                                    <a:gd name="T16" fmla="+- 0 13433 12987"/>
                                    <a:gd name="T17" fmla="*/ T16 w 652"/>
                                    <a:gd name="T18" fmla="+- 0 710 -426"/>
                                    <a:gd name="T19" fmla="*/ 710 h 1189"/>
                                    <a:gd name="T20" fmla="+- 0 13377 12987"/>
                                    <a:gd name="T21" fmla="*/ T20 w 652"/>
                                    <a:gd name="T22" fmla="+- 0 744 -426"/>
                                    <a:gd name="T23" fmla="*/ 744 h 1189"/>
                                    <a:gd name="T24" fmla="+- 0 13314 12987"/>
                                    <a:gd name="T25" fmla="*/ T24 w 652"/>
                                    <a:gd name="T26" fmla="+- 0 762 -426"/>
                                    <a:gd name="T27" fmla="*/ 762 h 1189"/>
                                    <a:gd name="T28" fmla="+- 0 13245 12987"/>
                                    <a:gd name="T29" fmla="*/ T28 w 652"/>
                                    <a:gd name="T30" fmla="+- 0 762 -426"/>
                                    <a:gd name="T31" fmla="*/ 762 h 1189"/>
                                    <a:gd name="T32" fmla="+- 0 13211 12987"/>
                                    <a:gd name="T33" fmla="*/ T32 w 652"/>
                                    <a:gd name="T34" fmla="+- 0 758 -426"/>
                                    <a:gd name="T35" fmla="*/ 758 h 1189"/>
                                    <a:gd name="T36" fmla="+- 0 13144 12987"/>
                                    <a:gd name="T37" fmla="*/ T36 w 652"/>
                                    <a:gd name="T38" fmla="+- 0 741 -426"/>
                                    <a:gd name="T39" fmla="*/ 741 h 1189"/>
                                    <a:gd name="T40" fmla="+- 0 13086 12987"/>
                                    <a:gd name="T41" fmla="*/ T40 w 652"/>
                                    <a:gd name="T42" fmla="+- 0 708 -426"/>
                                    <a:gd name="T43" fmla="*/ 708 h 1189"/>
                                    <a:gd name="T44" fmla="+- 0 13040 12987"/>
                                    <a:gd name="T45" fmla="*/ T44 w 652"/>
                                    <a:gd name="T46" fmla="+- 0 662 -426"/>
                                    <a:gd name="T47" fmla="*/ 662 h 1189"/>
                                    <a:gd name="T48" fmla="+- 0 13007 12987"/>
                                    <a:gd name="T49" fmla="*/ T48 w 652"/>
                                    <a:gd name="T50" fmla="+- 0 606 -426"/>
                                    <a:gd name="T51" fmla="*/ 606 h 1189"/>
                                    <a:gd name="T52" fmla="+- 0 12988 12987"/>
                                    <a:gd name="T53" fmla="*/ T52 w 652"/>
                                    <a:gd name="T54" fmla="+- 0 542 -426"/>
                                    <a:gd name="T55" fmla="*/ 542 h 1189"/>
                                    <a:gd name="T56" fmla="+- 0 12987 12987"/>
                                    <a:gd name="T57" fmla="*/ T56 w 652"/>
                                    <a:gd name="T58" fmla="+- 0 474 -426"/>
                                    <a:gd name="T59" fmla="*/ 474 h 1189"/>
                                    <a:gd name="T60" fmla="+- 0 13095 12987"/>
                                    <a:gd name="T61" fmla="*/ T60 w 652"/>
                                    <a:gd name="T62" fmla="+- 0 -426 -426"/>
                                    <a:gd name="T63" fmla="*/ -426 h 1189"/>
                                    <a:gd name="T64" fmla="+- 0 13185 12987"/>
                                    <a:gd name="T65" fmla="*/ T64 w 652"/>
                                    <a:gd name="T66" fmla="+- 0 -415 -426"/>
                                    <a:gd name="T67" fmla="*/ -415 h 1189"/>
                                    <a:gd name="T68" fmla="+- 0 13257 12987"/>
                                    <a:gd name="T69" fmla="*/ T68 w 652"/>
                                    <a:gd name="T70" fmla="+- 0 -396 -426"/>
                                    <a:gd name="T71" fmla="*/ -396 h 1189"/>
                                    <a:gd name="T72" fmla="+- 0 13320 12987"/>
                                    <a:gd name="T73" fmla="*/ T72 w 652"/>
                                    <a:gd name="T74" fmla="+- 0 -360 -426"/>
                                    <a:gd name="T75" fmla="*/ -360 h 1189"/>
                                    <a:gd name="T76" fmla="+- 0 13371 12987"/>
                                    <a:gd name="T77" fmla="*/ T76 w 652"/>
                                    <a:gd name="T78" fmla="+- 0 -310 -426"/>
                                    <a:gd name="T79" fmla="*/ -310 h 1189"/>
                                    <a:gd name="T80" fmla="+- 0 13407 12987"/>
                                    <a:gd name="T81" fmla="*/ T80 w 652"/>
                                    <a:gd name="T82" fmla="+- 0 -249 -426"/>
                                    <a:gd name="T83" fmla="*/ -249 h 1189"/>
                                    <a:gd name="T84" fmla="+- 0 13427 12987"/>
                                    <a:gd name="T85" fmla="*/ T84 w 652"/>
                                    <a:gd name="T86" fmla="+- 0 -180 -426"/>
                                    <a:gd name="T87" fmla="*/ -180 h 1189"/>
                                    <a:gd name="T88" fmla="+- 0 13427 12987"/>
                                    <a:gd name="T89" fmla="*/ T88 w 652"/>
                                    <a:gd name="T90" fmla="+- 0 -106 -426"/>
                                    <a:gd name="T91" fmla="*/ -106 h 1189"/>
                                    <a:gd name="T92" fmla="+- 0 13368 12987"/>
                                    <a:gd name="T93" fmla="*/ T92 w 652"/>
                                    <a:gd name="T94" fmla="+- 0 385 -426"/>
                                    <a:gd name="T95" fmla="*/ 385 h 1189"/>
                                    <a:gd name="T96" fmla="+- 0 13335 12987"/>
                                    <a:gd name="T97" fmla="*/ T96 w 652"/>
                                    <a:gd name="T98" fmla="+- 0 446 -426"/>
                                    <a:gd name="T99" fmla="*/ 446 h 1189"/>
                                    <a:gd name="T100" fmla="+- 0 13270 12987"/>
                                    <a:gd name="T101" fmla="*/ T100 w 652"/>
                                    <a:gd name="T102" fmla="+- 0 462 -426"/>
                                    <a:gd name="T103" fmla="*/ 462 h 1189"/>
                                    <a:gd name="T104" fmla="+- 0 13193 12987"/>
                                    <a:gd name="T105" fmla="*/ T104 w 652"/>
                                    <a:gd name="T106" fmla="+- 0 447 -426"/>
                                    <a:gd name="T107" fmla="*/ 447 h 1189"/>
                                    <a:gd name="T108" fmla="+- 0 13151 12987"/>
                                    <a:gd name="T109" fmla="*/ T108 w 652"/>
                                    <a:gd name="T110" fmla="+- 0 395 -426"/>
                                    <a:gd name="T111" fmla="*/ 395 h 1189"/>
                                    <a:gd name="T112" fmla="+- 0 13195 12987"/>
                                    <a:gd name="T113" fmla="*/ T112 w 652"/>
                                    <a:gd name="T114" fmla="+- 0 -12 -426"/>
                                    <a:gd name="T115" fmla="*/ -12 h 11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Lst>
                                  <a:rect l="0" t="0" r="r" b="b"/>
                                  <a:pathLst>
                                    <a:path w="652" h="1189">
                                      <a:moveTo>
                                        <a:pt x="651" y="67"/>
                                      </a:moveTo>
                                      <a:lnTo>
                                        <a:pt x="542" y="965"/>
                                      </a:lnTo>
                                      <a:lnTo>
                                        <a:pt x="524" y="1031"/>
                                      </a:lnTo>
                                      <a:lnTo>
                                        <a:pt x="492" y="1089"/>
                                      </a:lnTo>
                                      <a:lnTo>
                                        <a:pt x="446" y="1136"/>
                                      </a:lnTo>
                                      <a:lnTo>
                                        <a:pt x="390" y="1170"/>
                                      </a:lnTo>
                                      <a:lnTo>
                                        <a:pt x="327" y="1188"/>
                                      </a:lnTo>
                                      <a:lnTo>
                                        <a:pt x="258" y="1188"/>
                                      </a:lnTo>
                                      <a:lnTo>
                                        <a:pt x="224" y="1184"/>
                                      </a:lnTo>
                                      <a:lnTo>
                                        <a:pt x="157" y="1167"/>
                                      </a:lnTo>
                                      <a:lnTo>
                                        <a:pt x="99" y="1134"/>
                                      </a:lnTo>
                                      <a:lnTo>
                                        <a:pt x="53" y="1088"/>
                                      </a:lnTo>
                                      <a:lnTo>
                                        <a:pt x="20" y="1032"/>
                                      </a:lnTo>
                                      <a:lnTo>
                                        <a:pt x="1" y="968"/>
                                      </a:lnTo>
                                      <a:lnTo>
                                        <a:pt x="0" y="900"/>
                                      </a:lnTo>
                                      <a:lnTo>
                                        <a:pt x="108" y="0"/>
                                      </a:lnTo>
                                      <a:lnTo>
                                        <a:pt x="198" y="11"/>
                                      </a:lnTo>
                                      <a:lnTo>
                                        <a:pt x="270" y="30"/>
                                      </a:lnTo>
                                      <a:lnTo>
                                        <a:pt x="333" y="66"/>
                                      </a:lnTo>
                                      <a:lnTo>
                                        <a:pt x="384" y="116"/>
                                      </a:lnTo>
                                      <a:lnTo>
                                        <a:pt x="420" y="177"/>
                                      </a:lnTo>
                                      <a:lnTo>
                                        <a:pt x="440" y="246"/>
                                      </a:lnTo>
                                      <a:lnTo>
                                        <a:pt x="440" y="320"/>
                                      </a:lnTo>
                                      <a:lnTo>
                                        <a:pt x="381" y="811"/>
                                      </a:lnTo>
                                      <a:lnTo>
                                        <a:pt x="348" y="872"/>
                                      </a:lnTo>
                                      <a:lnTo>
                                        <a:pt x="283" y="888"/>
                                      </a:lnTo>
                                      <a:lnTo>
                                        <a:pt x="206" y="873"/>
                                      </a:lnTo>
                                      <a:lnTo>
                                        <a:pt x="164" y="821"/>
                                      </a:lnTo>
                                      <a:lnTo>
                                        <a:pt x="208" y="414"/>
                                      </a:lnTo>
                                    </a:path>
                                  </a:pathLst>
                                </a:custGeom>
                                <a:noFill/>
                                <a:ln w="28575">
                                  <a:solidFill>
                                    <a:srgbClr val="462C2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93" name="Picture 60"/>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7148" y="406"/>
                                  <a:ext cx="6092" cy="5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1890428C" id="Group 59" o:spid="_x0000_s1026" alt="Título: Natación - Descripción: Grupo de deportistas practicando la natación en una piscina." style="position:absolute;margin-left:215.45pt;margin-top:8.7pt;width:76pt;height:63pt;z-index:-251665920;mso-position-horizontal-relative:page" coordorigin="6716,-449" coordsize="6954,727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">
                      <v:shape id="Freeform 62" o:spid="_x0000_s1027" style="position:absolute;left:6716;top:-153;width:6954;height:6978;visibility:visible;mso-wrap-style:square;v-text-anchor:top" coordsize="6954,69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9lF8IA&#10;AADbAAAADwAAAGRycy9kb3ducmV2LnhtbESPQWvCQBSE70L/w/IK3nQTBbWpq5RSIRcPRn/AI/ua&#10;DWbfht1tkv77bkHwOMzMN8z+ONlODORD61hBvsxAENdOt9wouF1Pix2IEJE1do5JwS8FOB5eZnss&#10;tBv5QkMVG5EgHApUYGLsCylDbchiWLqeOHnfzluMSfpGao9jgttOrrJsIy22nBYM9vRpqL5XP1bB&#10;dirNLl/dce37cjhXX1m7Hm9KzV+nj3cQkab4DD/apVbwlsP/l/QD5OE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OD2UXwgAAANsAAAAPAAAAAAAAAAAAAAAAAJgCAABkcnMvZG93&#10;bnJldi54bWxQSwUGAAAAAAQABAD1AAAAhwMAAAAA&#10;" path="m6576,l,377,378,6978,6954,6601,6576,xe" fillcolor="#fff6e3" stroked="f">
                        <v:path arrowok="t" o:connecttype="custom" o:connectlocs="6576,-152;0,225;378,6826;6954,6449;6576,-152" o:connectangles="0,0,0,0,0"/>
                      </v:shape>
                      <v:shape id="Freeform 61" o:spid="_x0000_s1028" style="position:absolute;left:12986;top:-427;width:652;height:1189;visibility:visible;mso-wrap-style:square;v-text-anchor:top" coordsize="652,11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lcHDMUA&#10;AADbAAAADwAAAGRycy9kb3ducmV2LnhtbESPT2vCQBTE70K/w/IKXqRuGvpHU1cRpSXmplW8PrLP&#10;JG32bciuJv32rlDwOMzMb5jZoje1uFDrKssKnscRCOLc6ooLBfvvz6cJCOeRNdaWScEfOVjMHwYz&#10;TLTteEuXnS9EgLBLUEHpfZNI6fKSDLqxbYiDd7KtQR9kW0jdYhfgppZxFL1JgxWHhRIbWpWU/+7O&#10;RkHWjY4/m+Z1G3+d1u/H+vBCyyxVavjYLz9AeOr9PfzfTrWCaQy3L+EHyPk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2VwcMxQAAANsAAAAPAAAAAAAAAAAAAAAAAJgCAABkcnMv&#10;ZG93bnJldi54bWxQSwUGAAAAAAQABAD1AAAAigMAAAAA&#10;" path="m651,67l542,965r-18,66l492,1089r-46,47l390,1170r-63,18l258,1188r-34,-4l157,1167,99,1134,53,1088,20,1032,1,968,,900,108,r90,11l270,30r63,36l384,116r36,61l440,246r,74l381,811r-33,61l283,888,206,873,164,821,208,414e" filled="f" strokecolor="#462c2f" strokeweight="2.25pt">
                        <v:path arrowok="t" o:connecttype="custom" o:connectlocs="651,-359;542,539;524,605;492,663;446,710;390,744;327,762;258,762;224,758;157,741;99,708;53,662;20,606;1,542;0,474;108,-426;198,-415;270,-396;333,-360;384,-310;420,-249;440,-180;440,-106;381,385;348,446;283,462;206,447;164,395;208,-12" o:connectangles="0,0,0,0,0,0,0,0,0,0,0,0,0,0,0,0,0,0,0,0,0,0,0,0,0,0,0,0,0"/>
                      </v:shape>
                      <v:shape id="Picture 60" o:spid="_x0000_s1029" type="#_x0000_t75" style="position:absolute;left:7148;top:406;width:6092;height:55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HAyBbFAAAA2wAAAA8AAABkcnMvZG93bnJldi54bWxEj91qAjEUhO8LfYdwCt6IZmuh6GoUKViF&#10;Wuof6uVhc9ws3Zwsm+hu374RCr0cZuYbZjJrbSluVPvCsYLnfgKCOHO64FzBYb/oDUH4gKyxdEwK&#10;fsjDbPr4MMFUu4a3dNuFXEQI+xQVmBCqVEqfGbLo+64ijt7F1RZDlHUudY1NhNtSDpLkVVosOC4Y&#10;rOjNUPa9u1oF8p2ObL7Wq8/uIj9tutgszx9zpTpP7XwMIlAb/sN/7ZVWMHqB+5f4A+T0F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hwMgWxQAAANsAAAAPAAAAAAAAAAAAAAAA&#10;AJ8CAABkcnMvZG93bnJldi54bWxQSwUGAAAAAAQABAD3AAAAkQMAAAAA&#10;">
                        <v:imagedata r:id="rId140" o:title=""/>
                      </v:shape>
                      <w10:wrap anchorx="page"/>
                    </v:group>
                  </w:pict>
                </mc:Fallback>
              </mc:AlternateContent>
            </w:r>
          </w:p>
          <w:p w14:paraId="45CE3C9B" w14:textId="77777777" w:rsidR="00DE133D" w:rsidRPr="00E51009" w:rsidRDefault="00DE133D" w:rsidP="00DE133D">
            <w:pPr>
              <w:spacing w:after="0" w:line="240" w:lineRule="auto"/>
              <w:rPr>
                <w:rFonts w:ascii="Arial" w:hAnsi="Arial" w:cs="Arial"/>
                <w:sz w:val="24"/>
                <w:szCs w:val="24"/>
              </w:rPr>
            </w:pPr>
            <w:r w:rsidRPr="00E51009">
              <w:rPr>
                <w:rFonts w:ascii="Arial" w:hAnsi="Arial" w:cs="Arial"/>
                <w:sz w:val="24"/>
                <w:szCs w:val="24"/>
              </w:rPr>
              <w:t>I swam everyday.</w:t>
            </w:r>
          </w:p>
          <w:p w14:paraId="193FF724" w14:textId="14B097EC" w:rsidR="004E0A88" w:rsidRPr="00E51009" w:rsidRDefault="004E0A88" w:rsidP="00D05A2A">
            <w:pPr>
              <w:spacing w:after="0" w:line="240" w:lineRule="auto"/>
              <w:jc w:val="center"/>
              <w:rPr>
                <w:rFonts w:ascii="Arial" w:hAnsi="Arial" w:cs="Arial"/>
                <w:sz w:val="24"/>
                <w:szCs w:val="24"/>
              </w:rPr>
            </w:pPr>
          </w:p>
          <w:p w14:paraId="45F8DABF" w14:textId="15FD2F91" w:rsidR="004E0A88" w:rsidRDefault="00DE133D" w:rsidP="00DE133D">
            <w:pPr>
              <w:tabs>
                <w:tab w:val="left" w:pos="5257"/>
              </w:tabs>
              <w:spacing w:after="0" w:line="240" w:lineRule="auto"/>
              <w:rPr>
                <w:rFonts w:ascii="Arial" w:hAnsi="Arial" w:cs="Arial"/>
                <w:sz w:val="24"/>
                <w:szCs w:val="24"/>
              </w:rPr>
            </w:pPr>
            <w:r>
              <w:rPr>
                <w:rFonts w:ascii="Arial" w:hAnsi="Arial" w:cs="Arial"/>
                <w:sz w:val="24"/>
                <w:szCs w:val="24"/>
              </w:rPr>
              <w:tab/>
            </w:r>
          </w:p>
          <w:p w14:paraId="39A3C434" w14:textId="040C7C98" w:rsidR="00DE133D" w:rsidRPr="00E51009" w:rsidRDefault="00DE133D" w:rsidP="00D05A2A">
            <w:pPr>
              <w:spacing w:after="0" w:line="240" w:lineRule="auto"/>
              <w:rPr>
                <w:rFonts w:ascii="Arial" w:hAnsi="Arial" w:cs="Arial"/>
                <w:sz w:val="24"/>
                <w:szCs w:val="24"/>
              </w:rPr>
            </w:pPr>
          </w:p>
          <w:p w14:paraId="76ECB3D7" w14:textId="5E1926F4" w:rsidR="004E0A88" w:rsidRPr="00E51009" w:rsidRDefault="004E0A88" w:rsidP="00D05A2A">
            <w:pPr>
              <w:spacing w:after="0" w:line="240" w:lineRule="auto"/>
              <w:jc w:val="center"/>
              <w:rPr>
                <w:rFonts w:ascii="Arial" w:hAnsi="Arial" w:cs="Arial"/>
                <w:sz w:val="24"/>
                <w:szCs w:val="24"/>
              </w:rPr>
            </w:pPr>
          </w:p>
          <w:p w14:paraId="71BC32DE" w14:textId="05F853FB" w:rsidR="004E0A88" w:rsidRPr="00E51009" w:rsidRDefault="00DE133D" w:rsidP="00D05A2A">
            <w:pPr>
              <w:spacing w:after="0" w:line="240" w:lineRule="auto"/>
              <w:jc w:val="center"/>
              <w:rPr>
                <w:rFonts w:ascii="Arial" w:hAnsi="Arial" w:cs="Arial"/>
                <w:sz w:val="24"/>
                <w:szCs w:val="24"/>
              </w:rPr>
            </w:pPr>
            <w:r w:rsidRPr="00E51009">
              <w:rPr>
                <w:rFonts w:ascii="Arial" w:hAnsi="Arial" w:cs="Arial"/>
                <w:noProof/>
                <w:sz w:val="24"/>
                <w:szCs w:val="24"/>
              </w:rPr>
              <mc:AlternateContent>
                <mc:Choice Requires="wpg">
                  <w:drawing>
                    <wp:anchor distT="0" distB="0" distL="114300" distR="114300" simplePos="0" relativeHeight="251649536" behindDoc="0" locked="0" layoutInCell="1" allowOverlap="1" wp14:anchorId="1CD542A9" wp14:editId="69228252">
                      <wp:simplePos x="0" y="0"/>
                      <wp:positionH relativeFrom="page">
                        <wp:posOffset>2658110</wp:posOffset>
                      </wp:positionH>
                      <wp:positionV relativeFrom="page">
                        <wp:posOffset>1066800</wp:posOffset>
                      </wp:positionV>
                      <wp:extent cx="1168400" cy="647700"/>
                      <wp:effectExtent l="0" t="19050" r="12700" b="0"/>
                      <wp:wrapNone/>
                      <wp:docPr id="82" name="Group 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168400" cy="647700"/>
                                <a:chOff x="6716" y="287"/>
                                <a:chExt cx="6954" cy="7252"/>
                              </a:xfrm>
                            </wpg:grpSpPr>
                            <wps:wsp>
                              <wps:cNvPr id="83" name="Freeform 55"/>
                              <wps:cNvSpPr>
                                <a:spLocks/>
                              </wps:cNvSpPr>
                              <wps:spPr bwMode="auto">
                                <a:xfrm>
                                  <a:off x="6716" y="561"/>
                                  <a:ext cx="6954" cy="6978"/>
                                </a:xfrm>
                                <a:custGeom>
                                  <a:avLst/>
                                  <a:gdLst>
                                    <a:gd name="T0" fmla="+- 0 13292 6716"/>
                                    <a:gd name="T1" fmla="*/ T0 w 6954"/>
                                    <a:gd name="T2" fmla="+- 0 561 561"/>
                                    <a:gd name="T3" fmla="*/ 561 h 6978"/>
                                    <a:gd name="T4" fmla="+- 0 6716 6716"/>
                                    <a:gd name="T5" fmla="*/ T4 w 6954"/>
                                    <a:gd name="T6" fmla="+- 0 938 561"/>
                                    <a:gd name="T7" fmla="*/ 938 h 6978"/>
                                    <a:gd name="T8" fmla="+- 0 7094 6716"/>
                                    <a:gd name="T9" fmla="*/ T8 w 6954"/>
                                    <a:gd name="T10" fmla="+- 0 7539 561"/>
                                    <a:gd name="T11" fmla="*/ 7539 h 6978"/>
                                    <a:gd name="T12" fmla="+- 0 13670 6716"/>
                                    <a:gd name="T13" fmla="*/ T12 w 6954"/>
                                    <a:gd name="T14" fmla="+- 0 7162 561"/>
                                    <a:gd name="T15" fmla="*/ 7162 h 6978"/>
                                    <a:gd name="T16" fmla="+- 0 13292 6716"/>
                                    <a:gd name="T17" fmla="*/ T16 w 6954"/>
                                    <a:gd name="T18" fmla="+- 0 561 561"/>
                                    <a:gd name="T19" fmla="*/ 561 h 6978"/>
                                  </a:gdLst>
                                  <a:ahLst/>
                                  <a:cxnLst>
                                    <a:cxn ang="0">
                                      <a:pos x="T1" y="T3"/>
                                    </a:cxn>
                                    <a:cxn ang="0">
                                      <a:pos x="T5" y="T7"/>
                                    </a:cxn>
                                    <a:cxn ang="0">
                                      <a:pos x="T9" y="T11"/>
                                    </a:cxn>
                                    <a:cxn ang="0">
                                      <a:pos x="T13" y="T15"/>
                                    </a:cxn>
                                    <a:cxn ang="0">
                                      <a:pos x="T17" y="T19"/>
                                    </a:cxn>
                                  </a:cxnLst>
                                  <a:rect l="0" t="0" r="r" b="b"/>
                                  <a:pathLst>
                                    <a:path w="6954" h="6978">
                                      <a:moveTo>
                                        <a:pt x="6576" y="0"/>
                                      </a:moveTo>
                                      <a:lnTo>
                                        <a:pt x="0" y="377"/>
                                      </a:lnTo>
                                      <a:lnTo>
                                        <a:pt x="378" y="6978"/>
                                      </a:lnTo>
                                      <a:lnTo>
                                        <a:pt x="6954" y="6601"/>
                                      </a:lnTo>
                                      <a:lnTo>
                                        <a:pt x="6576" y="0"/>
                                      </a:lnTo>
                                      <a:close/>
                                    </a:path>
                                  </a:pathLst>
                                </a:custGeom>
                                <a:solidFill>
                                  <a:srgbClr val="FFF6E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4" name="Freeform 54"/>
                              <wps:cNvSpPr>
                                <a:spLocks/>
                              </wps:cNvSpPr>
                              <wps:spPr bwMode="auto">
                                <a:xfrm>
                                  <a:off x="12986" y="287"/>
                                  <a:ext cx="652" cy="1189"/>
                                </a:xfrm>
                                <a:custGeom>
                                  <a:avLst/>
                                  <a:gdLst>
                                    <a:gd name="T0" fmla="+- 0 13638 12987"/>
                                    <a:gd name="T1" fmla="*/ T0 w 652"/>
                                    <a:gd name="T2" fmla="+- 0 354 287"/>
                                    <a:gd name="T3" fmla="*/ 354 h 1189"/>
                                    <a:gd name="T4" fmla="+- 0 13529 12987"/>
                                    <a:gd name="T5" fmla="*/ T4 w 652"/>
                                    <a:gd name="T6" fmla="+- 0 1252 287"/>
                                    <a:gd name="T7" fmla="*/ 1252 h 1189"/>
                                    <a:gd name="T8" fmla="+- 0 13511 12987"/>
                                    <a:gd name="T9" fmla="*/ T8 w 652"/>
                                    <a:gd name="T10" fmla="+- 0 1319 287"/>
                                    <a:gd name="T11" fmla="*/ 1319 h 1189"/>
                                    <a:gd name="T12" fmla="+- 0 13479 12987"/>
                                    <a:gd name="T13" fmla="*/ T12 w 652"/>
                                    <a:gd name="T14" fmla="+- 0 1377 287"/>
                                    <a:gd name="T15" fmla="*/ 1377 h 1189"/>
                                    <a:gd name="T16" fmla="+- 0 13433 12987"/>
                                    <a:gd name="T17" fmla="*/ T16 w 652"/>
                                    <a:gd name="T18" fmla="+- 0 1423 287"/>
                                    <a:gd name="T19" fmla="*/ 1423 h 1189"/>
                                    <a:gd name="T20" fmla="+- 0 13377 12987"/>
                                    <a:gd name="T21" fmla="*/ T20 w 652"/>
                                    <a:gd name="T22" fmla="+- 0 1457 287"/>
                                    <a:gd name="T23" fmla="*/ 1457 h 1189"/>
                                    <a:gd name="T24" fmla="+- 0 13314 12987"/>
                                    <a:gd name="T25" fmla="*/ T24 w 652"/>
                                    <a:gd name="T26" fmla="+- 0 1475 287"/>
                                    <a:gd name="T27" fmla="*/ 1475 h 1189"/>
                                    <a:gd name="T28" fmla="+- 0 13245 12987"/>
                                    <a:gd name="T29" fmla="*/ T28 w 652"/>
                                    <a:gd name="T30" fmla="+- 0 1476 287"/>
                                    <a:gd name="T31" fmla="*/ 1476 h 1189"/>
                                    <a:gd name="T32" fmla="+- 0 13211 12987"/>
                                    <a:gd name="T33" fmla="*/ T32 w 652"/>
                                    <a:gd name="T34" fmla="+- 0 1471 287"/>
                                    <a:gd name="T35" fmla="*/ 1471 h 1189"/>
                                    <a:gd name="T36" fmla="+- 0 13144 12987"/>
                                    <a:gd name="T37" fmla="*/ T36 w 652"/>
                                    <a:gd name="T38" fmla="+- 0 1454 287"/>
                                    <a:gd name="T39" fmla="*/ 1454 h 1189"/>
                                    <a:gd name="T40" fmla="+- 0 13086 12987"/>
                                    <a:gd name="T41" fmla="*/ T40 w 652"/>
                                    <a:gd name="T42" fmla="+- 0 1421 287"/>
                                    <a:gd name="T43" fmla="*/ 1421 h 1189"/>
                                    <a:gd name="T44" fmla="+- 0 13040 12987"/>
                                    <a:gd name="T45" fmla="*/ T44 w 652"/>
                                    <a:gd name="T46" fmla="+- 0 1375 287"/>
                                    <a:gd name="T47" fmla="*/ 1375 h 1189"/>
                                    <a:gd name="T48" fmla="+- 0 13007 12987"/>
                                    <a:gd name="T49" fmla="*/ T48 w 652"/>
                                    <a:gd name="T50" fmla="+- 0 1319 287"/>
                                    <a:gd name="T51" fmla="*/ 1319 h 1189"/>
                                    <a:gd name="T52" fmla="+- 0 12988 12987"/>
                                    <a:gd name="T53" fmla="*/ T52 w 652"/>
                                    <a:gd name="T54" fmla="+- 0 1256 287"/>
                                    <a:gd name="T55" fmla="*/ 1256 h 1189"/>
                                    <a:gd name="T56" fmla="+- 0 12987 12987"/>
                                    <a:gd name="T57" fmla="*/ T56 w 652"/>
                                    <a:gd name="T58" fmla="+- 0 1187 287"/>
                                    <a:gd name="T59" fmla="*/ 1187 h 1189"/>
                                    <a:gd name="T60" fmla="+- 0 13095 12987"/>
                                    <a:gd name="T61" fmla="*/ T60 w 652"/>
                                    <a:gd name="T62" fmla="+- 0 287 287"/>
                                    <a:gd name="T63" fmla="*/ 287 h 1189"/>
                                    <a:gd name="T64" fmla="+- 0 13185 12987"/>
                                    <a:gd name="T65" fmla="*/ T64 w 652"/>
                                    <a:gd name="T66" fmla="+- 0 298 287"/>
                                    <a:gd name="T67" fmla="*/ 298 h 1189"/>
                                    <a:gd name="T68" fmla="+- 0 13257 12987"/>
                                    <a:gd name="T69" fmla="*/ T68 w 652"/>
                                    <a:gd name="T70" fmla="+- 0 317 287"/>
                                    <a:gd name="T71" fmla="*/ 317 h 1189"/>
                                    <a:gd name="T72" fmla="+- 0 13320 12987"/>
                                    <a:gd name="T73" fmla="*/ T72 w 652"/>
                                    <a:gd name="T74" fmla="+- 0 353 287"/>
                                    <a:gd name="T75" fmla="*/ 353 h 1189"/>
                                    <a:gd name="T76" fmla="+- 0 13371 12987"/>
                                    <a:gd name="T77" fmla="*/ T76 w 652"/>
                                    <a:gd name="T78" fmla="+- 0 403 287"/>
                                    <a:gd name="T79" fmla="*/ 403 h 1189"/>
                                    <a:gd name="T80" fmla="+- 0 13407 12987"/>
                                    <a:gd name="T81" fmla="*/ T80 w 652"/>
                                    <a:gd name="T82" fmla="+- 0 465 287"/>
                                    <a:gd name="T83" fmla="*/ 465 h 1189"/>
                                    <a:gd name="T84" fmla="+- 0 13427 12987"/>
                                    <a:gd name="T85" fmla="*/ T84 w 652"/>
                                    <a:gd name="T86" fmla="+- 0 534 287"/>
                                    <a:gd name="T87" fmla="*/ 534 h 1189"/>
                                    <a:gd name="T88" fmla="+- 0 13427 12987"/>
                                    <a:gd name="T89" fmla="*/ T88 w 652"/>
                                    <a:gd name="T90" fmla="+- 0 608 287"/>
                                    <a:gd name="T91" fmla="*/ 608 h 1189"/>
                                    <a:gd name="T92" fmla="+- 0 13368 12987"/>
                                    <a:gd name="T93" fmla="*/ T92 w 652"/>
                                    <a:gd name="T94" fmla="+- 0 1098 287"/>
                                    <a:gd name="T95" fmla="*/ 1098 h 1189"/>
                                    <a:gd name="T96" fmla="+- 0 13335 12987"/>
                                    <a:gd name="T97" fmla="*/ T96 w 652"/>
                                    <a:gd name="T98" fmla="+- 0 1159 287"/>
                                    <a:gd name="T99" fmla="*/ 1159 h 1189"/>
                                    <a:gd name="T100" fmla="+- 0 13270 12987"/>
                                    <a:gd name="T101" fmla="*/ T100 w 652"/>
                                    <a:gd name="T102" fmla="+- 0 1175 287"/>
                                    <a:gd name="T103" fmla="*/ 1175 h 1189"/>
                                    <a:gd name="T104" fmla="+- 0 13193 12987"/>
                                    <a:gd name="T105" fmla="*/ T104 w 652"/>
                                    <a:gd name="T106" fmla="+- 0 1160 287"/>
                                    <a:gd name="T107" fmla="*/ 1160 h 1189"/>
                                    <a:gd name="T108" fmla="+- 0 13151 12987"/>
                                    <a:gd name="T109" fmla="*/ T108 w 652"/>
                                    <a:gd name="T110" fmla="+- 0 1108 287"/>
                                    <a:gd name="T111" fmla="*/ 1108 h 1189"/>
                                    <a:gd name="T112" fmla="+- 0 13195 12987"/>
                                    <a:gd name="T113" fmla="*/ T112 w 652"/>
                                    <a:gd name="T114" fmla="+- 0 702 287"/>
                                    <a:gd name="T115" fmla="*/ 702 h 11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Lst>
                                  <a:rect l="0" t="0" r="r" b="b"/>
                                  <a:pathLst>
                                    <a:path w="652" h="1189">
                                      <a:moveTo>
                                        <a:pt x="651" y="67"/>
                                      </a:moveTo>
                                      <a:lnTo>
                                        <a:pt x="542" y="965"/>
                                      </a:lnTo>
                                      <a:lnTo>
                                        <a:pt x="524" y="1032"/>
                                      </a:lnTo>
                                      <a:lnTo>
                                        <a:pt x="492" y="1090"/>
                                      </a:lnTo>
                                      <a:lnTo>
                                        <a:pt x="446" y="1136"/>
                                      </a:lnTo>
                                      <a:lnTo>
                                        <a:pt x="390" y="1170"/>
                                      </a:lnTo>
                                      <a:lnTo>
                                        <a:pt x="327" y="1188"/>
                                      </a:lnTo>
                                      <a:lnTo>
                                        <a:pt x="258" y="1189"/>
                                      </a:lnTo>
                                      <a:lnTo>
                                        <a:pt x="224" y="1184"/>
                                      </a:lnTo>
                                      <a:lnTo>
                                        <a:pt x="157" y="1167"/>
                                      </a:lnTo>
                                      <a:lnTo>
                                        <a:pt x="99" y="1134"/>
                                      </a:lnTo>
                                      <a:lnTo>
                                        <a:pt x="53" y="1088"/>
                                      </a:lnTo>
                                      <a:lnTo>
                                        <a:pt x="20" y="1032"/>
                                      </a:lnTo>
                                      <a:lnTo>
                                        <a:pt x="1" y="969"/>
                                      </a:lnTo>
                                      <a:lnTo>
                                        <a:pt x="0" y="900"/>
                                      </a:lnTo>
                                      <a:lnTo>
                                        <a:pt x="108" y="0"/>
                                      </a:lnTo>
                                      <a:lnTo>
                                        <a:pt x="198" y="11"/>
                                      </a:lnTo>
                                      <a:lnTo>
                                        <a:pt x="270" y="30"/>
                                      </a:lnTo>
                                      <a:lnTo>
                                        <a:pt x="333" y="66"/>
                                      </a:lnTo>
                                      <a:lnTo>
                                        <a:pt x="384" y="116"/>
                                      </a:lnTo>
                                      <a:lnTo>
                                        <a:pt x="420" y="178"/>
                                      </a:lnTo>
                                      <a:lnTo>
                                        <a:pt x="440" y="247"/>
                                      </a:lnTo>
                                      <a:lnTo>
                                        <a:pt x="440" y="321"/>
                                      </a:lnTo>
                                      <a:lnTo>
                                        <a:pt x="381" y="811"/>
                                      </a:lnTo>
                                      <a:lnTo>
                                        <a:pt x="348" y="872"/>
                                      </a:lnTo>
                                      <a:lnTo>
                                        <a:pt x="283" y="888"/>
                                      </a:lnTo>
                                      <a:lnTo>
                                        <a:pt x="206" y="873"/>
                                      </a:lnTo>
                                      <a:lnTo>
                                        <a:pt x="164" y="821"/>
                                      </a:lnTo>
                                      <a:lnTo>
                                        <a:pt x="208" y="415"/>
                                      </a:lnTo>
                                    </a:path>
                                  </a:pathLst>
                                </a:custGeom>
                                <a:noFill/>
                                <a:ln w="28575">
                                  <a:solidFill>
                                    <a:srgbClr val="462C2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85" name="Picture 53" descr="Personas practicando el tennis." title="Tennis"/>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7108" y="1196"/>
                                  <a:ext cx="6172" cy="53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18D5BD70" id="Group 51" o:spid="_x0000_s1026" style="position:absolute;margin-left:209.3pt;margin-top:84pt;width:92pt;height:51pt;z-index:251651584;mso-position-horizontal-relative:page;mso-position-vertical-relative:page" coordorigin="6716,287" coordsize="6954,725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">
                      <v:shape id="Freeform 55" o:spid="_x0000_s1027" style="position:absolute;left:6716;top:561;width:6954;height:6978;visibility:visible;mso-wrap-style:square;v-text-anchor:top" coordsize="6954,69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jIJsIA&#10;AADbAAAADwAAAGRycy9kb3ducmV2LnhtbESPwWrDMBBE74X+g9hAb42cGFrjRjahNOBLDnHzAYu1&#10;tUyslZFU2/n7qlDocZiZN8yhXu0oZvJhcKxgt81AEHdOD9wruH6engsQISJrHB2TgjsFqKvHhwOW&#10;2i18obmNvUgQDiUqMDFOpZShM2QxbN1EnLwv5y3GJH0vtcclwe0o91n2Ii0OnBYMTvRuqLu131bB&#10;69qYYre/Ye6nZj63H9mQL1elnjbr8Q1EpDX+h//ajVZQ5PD7Jf0AWf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SMgmwgAAANsAAAAPAAAAAAAAAAAAAAAAAJgCAABkcnMvZG93&#10;bnJldi54bWxQSwUGAAAAAAQABAD1AAAAhwMAAAAA&#10;" path="m6576,l,377,378,6978,6954,6601,6576,xe" fillcolor="#fff6e3" stroked="f">
                        <v:path arrowok="t" o:connecttype="custom" o:connectlocs="6576,561;0,938;378,7539;6954,7162;6576,561" o:connectangles="0,0,0,0,0"/>
                      </v:shape>
                      <v:shape id="Freeform 54" o:spid="_x0000_s1028" style="position:absolute;left:12986;top:287;width:652;height:1189;visibility:visible;mso-wrap-style:square;v-text-anchor:top" coordsize="652,11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yusPsYA&#10;AADbAAAADwAAAGRycy9kb3ducmV2LnhtbESPT2vCQBTE7wW/w/KEXopuKqlK6iZIS4v15p/i9ZF9&#10;JtHs25DdJum37xYEj8PM/IZZZYOpRUetqywreJ5GIIhzqysuFBwPH5MlCOeRNdaWScEvOcjS0cMK&#10;E2173lG394UIEHYJKii9bxIpXV6SQTe1DXHwzrY16INsC6lb7APc1HIWRXNpsOKwUGJDbyXl1/2P&#10;UbDtn06Xr+ZlN/s8vy9O9XdM6+1GqcfxsH4F4Wnw9/CtvdEKljH8fwk/QK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yusPsYAAADbAAAADwAAAAAAAAAAAAAAAACYAgAAZHJz&#10;L2Rvd25yZXYueG1sUEsFBgAAAAAEAAQA9QAAAIsDAAAAAA==&#10;" path="m651,67l542,965r-18,67l492,1090r-46,46l390,1170r-63,18l258,1189r-34,-5l157,1167,99,1134,53,1088,20,1032,1,969,,900,108,r90,11l270,30r63,36l384,116r36,62l440,247r,74l381,811r-33,61l283,888,206,873,164,821,208,415e" filled="f" strokecolor="#462c2f" strokeweight="2.25pt">
                        <v:path arrowok="t" o:connecttype="custom" o:connectlocs="651,354;542,1252;524,1319;492,1377;446,1423;390,1457;327,1475;258,1476;224,1471;157,1454;99,1421;53,1375;20,1319;1,1256;0,1187;108,287;198,298;270,317;333,353;384,403;420,465;440,534;440,608;381,1098;348,1159;283,1175;206,1160;164,1108;208,702" o:connectangles="0,0,0,0,0,0,0,0,0,0,0,0,0,0,0,0,0,0,0,0,0,0,0,0,0,0,0,0,0"/>
                      </v:shape>
                      <v:shape id="Picture 53" o:spid="_x0000_s1029" type="#_x0000_t75" alt="Personas practicando el tennis." style="position:absolute;left:7108;top:1196;width:6172;height:532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JTvtrDAAAA2wAAAA8AAABkcnMvZG93bnJldi54bWxEj1uLwjAUhN8X/A/hCL6tqZcVqUZRwWVB&#10;WPAKvh2aY1tsTkoTbfXXm4UFH4eZ+YaZzhtTiDtVLresoNeNQBAnVuecKjjs159jEM4jaywsk4IH&#10;OZjPWh9TjLWteUv3nU9FgLCLUUHmfRlL6ZKMDLquLYmDd7GVQR9klUpdYR3gppD9KBpJgzmHhQxL&#10;WmWUXHc3o2Dz/TwOzie2w9+lfRS1Hl2oRKU67WYxAeGp8e/wf/tHKxh/wd+X8APk7AU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0lO+2sMAAADbAAAADwAAAAAAAAAAAAAAAACf&#10;AgAAZHJzL2Rvd25yZXYueG1sUEsFBgAAAAAEAAQA9wAAAI8DAAAAAA==&#10;">
                        <v:imagedata r:id="rId142" o:title="Personas practicando el tennis"/>
                      </v:shape>
                      <w10:wrap anchorx="page" anchory="page"/>
                    </v:group>
                  </w:pict>
                </mc:Fallback>
              </mc:AlternateContent>
            </w:r>
          </w:p>
          <w:p w14:paraId="7EE105EC" w14:textId="77777777" w:rsidR="00DE133D" w:rsidRPr="00E51009" w:rsidRDefault="00DE133D" w:rsidP="00DE133D">
            <w:pPr>
              <w:spacing w:after="0" w:line="240" w:lineRule="auto"/>
              <w:rPr>
                <w:rFonts w:ascii="Arial" w:hAnsi="Arial" w:cs="Arial"/>
                <w:sz w:val="24"/>
                <w:szCs w:val="24"/>
              </w:rPr>
            </w:pPr>
            <w:r w:rsidRPr="00E51009">
              <w:rPr>
                <w:rFonts w:ascii="Arial" w:hAnsi="Arial" w:cs="Arial"/>
                <w:sz w:val="24"/>
                <w:szCs w:val="24"/>
              </w:rPr>
              <w:t>I played tennis in the morning.</w:t>
            </w:r>
          </w:p>
          <w:p w14:paraId="5BF860EA" w14:textId="3B581F63" w:rsidR="004E0A88" w:rsidRPr="00E51009" w:rsidRDefault="004E0A88" w:rsidP="00D05A2A">
            <w:pPr>
              <w:spacing w:after="0" w:line="240" w:lineRule="auto"/>
              <w:jc w:val="center"/>
              <w:rPr>
                <w:rFonts w:ascii="Arial" w:hAnsi="Arial" w:cs="Arial"/>
                <w:sz w:val="24"/>
                <w:szCs w:val="24"/>
              </w:rPr>
            </w:pPr>
          </w:p>
          <w:p w14:paraId="62AACAFF" w14:textId="2D665BD8" w:rsidR="004E0A88" w:rsidRPr="00E51009" w:rsidRDefault="004E0A88" w:rsidP="00D05A2A">
            <w:pPr>
              <w:spacing w:after="0" w:line="240" w:lineRule="auto"/>
              <w:jc w:val="center"/>
              <w:rPr>
                <w:rFonts w:ascii="Arial" w:hAnsi="Arial" w:cs="Arial"/>
                <w:sz w:val="24"/>
                <w:szCs w:val="24"/>
              </w:rPr>
            </w:pPr>
          </w:p>
          <w:p w14:paraId="4D3A783F" w14:textId="03C2DF62" w:rsidR="004E0A88" w:rsidRPr="00E51009" w:rsidRDefault="004E0A88" w:rsidP="00D05A2A">
            <w:pPr>
              <w:spacing w:after="0" w:line="240" w:lineRule="auto"/>
              <w:jc w:val="center"/>
              <w:rPr>
                <w:rFonts w:ascii="Arial" w:hAnsi="Arial" w:cs="Arial"/>
                <w:sz w:val="24"/>
                <w:szCs w:val="24"/>
              </w:rPr>
            </w:pPr>
          </w:p>
          <w:p w14:paraId="5723DA08" w14:textId="006E39B1" w:rsidR="004E0A88" w:rsidRPr="00E51009" w:rsidRDefault="004E0A88" w:rsidP="00D05A2A">
            <w:pPr>
              <w:spacing w:after="0" w:line="240" w:lineRule="auto"/>
              <w:jc w:val="center"/>
              <w:rPr>
                <w:rFonts w:ascii="Arial" w:hAnsi="Arial" w:cs="Arial"/>
                <w:sz w:val="24"/>
                <w:szCs w:val="24"/>
              </w:rPr>
            </w:pPr>
          </w:p>
          <w:p w14:paraId="1242E799" w14:textId="1FA7DD8C" w:rsidR="004E0A88" w:rsidRPr="00E51009" w:rsidRDefault="00DE133D" w:rsidP="00D05A2A">
            <w:pPr>
              <w:spacing w:after="0" w:line="240" w:lineRule="auto"/>
              <w:jc w:val="center"/>
              <w:rPr>
                <w:rFonts w:ascii="Arial" w:hAnsi="Arial" w:cs="Arial"/>
                <w:sz w:val="24"/>
                <w:szCs w:val="24"/>
              </w:rPr>
            </w:pPr>
            <w:r w:rsidRPr="00E51009">
              <w:rPr>
                <w:rFonts w:ascii="Arial" w:hAnsi="Arial" w:cs="Arial"/>
                <w:noProof/>
                <w:sz w:val="24"/>
                <w:szCs w:val="24"/>
              </w:rPr>
              <mc:AlternateContent>
                <mc:Choice Requires="wpg">
                  <w:drawing>
                    <wp:anchor distT="0" distB="0" distL="114300" distR="114300" simplePos="0" relativeHeight="251650560" behindDoc="0" locked="0" layoutInCell="1" allowOverlap="1" wp14:anchorId="73D5F119" wp14:editId="45287A54">
                      <wp:simplePos x="0" y="0"/>
                      <wp:positionH relativeFrom="page">
                        <wp:posOffset>2650070</wp:posOffset>
                      </wp:positionH>
                      <wp:positionV relativeFrom="page">
                        <wp:posOffset>2055267</wp:posOffset>
                      </wp:positionV>
                      <wp:extent cx="1536700" cy="787400"/>
                      <wp:effectExtent l="0" t="19050" r="6350" b="0"/>
                      <wp:wrapNone/>
                      <wp:docPr id="995813056" name="Group 43" descr="Grupo de jóvenes prácticando el futbol." title="Futbol"/>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36700" cy="787400"/>
                                <a:chOff x="6716" y="287"/>
                                <a:chExt cx="6954" cy="7252"/>
                              </a:xfrm>
                            </wpg:grpSpPr>
                            <wps:wsp>
                              <wps:cNvPr id="995813057" name="Freeform 47"/>
                              <wps:cNvSpPr>
                                <a:spLocks/>
                              </wps:cNvSpPr>
                              <wps:spPr bwMode="auto">
                                <a:xfrm>
                                  <a:off x="6716" y="561"/>
                                  <a:ext cx="6954" cy="6978"/>
                                </a:xfrm>
                                <a:custGeom>
                                  <a:avLst/>
                                  <a:gdLst>
                                    <a:gd name="T0" fmla="+- 0 13292 6716"/>
                                    <a:gd name="T1" fmla="*/ T0 w 6954"/>
                                    <a:gd name="T2" fmla="+- 0 561 561"/>
                                    <a:gd name="T3" fmla="*/ 561 h 6978"/>
                                    <a:gd name="T4" fmla="+- 0 6716 6716"/>
                                    <a:gd name="T5" fmla="*/ T4 w 6954"/>
                                    <a:gd name="T6" fmla="+- 0 938 561"/>
                                    <a:gd name="T7" fmla="*/ 938 h 6978"/>
                                    <a:gd name="T8" fmla="+- 0 7094 6716"/>
                                    <a:gd name="T9" fmla="*/ T8 w 6954"/>
                                    <a:gd name="T10" fmla="+- 0 7539 561"/>
                                    <a:gd name="T11" fmla="*/ 7539 h 6978"/>
                                    <a:gd name="T12" fmla="+- 0 13670 6716"/>
                                    <a:gd name="T13" fmla="*/ T12 w 6954"/>
                                    <a:gd name="T14" fmla="+- 0 7162 561"/>
                                    <a:gd name="T15" fmla="*/ 7162 h 6978"/>
                                    <a:gd name="T16" fmla="+- 0 13292 6716"/>
                                    <a:gd name="T17" fmla="*/ T16 w 6954"/>
                                    <a:gd name="T18" fmla="+- 0 561 561"/>
                                    <a:gd name="T19" fmla="*/ 561 h 6978"/>
                                  </a:gdLst>
                                  <a:ahLst/>
                                  <a:cxnLst>
                                    <a:cxn ang="0">
                                      <a:pos x="T1" y="T3"/>
                                    </a:cxn>
                                    <a:cxn ang="0">
                                      <a:pos x="T5" y="T7"/>
                                    </a:cxn>
                                    <a:cxn ang="0">
                                      <a:pos x="T9" y="T11"/>
                                    </a:cxn>
                                    <a:cxn ang="0">
                                      <a:pos x="T13" y="T15"/>
                                    </a:cxn>
                                    <a:cxn ang="0">
                                      <a:pos x="T17" y="T19"/>
                                    </a:cxn>
                                  </a:cxnLst>
                                  <a:rect l="0" t="0" r="r" b="b"/>
                                  <a:pathLst>
                                    <a:path w="6954" h="6978">
                                      <a:moveTo>
                                        <a:pt x="6576" y="0"/>
                                      </a:moveTo>
                                      <a:lnTo>
                                        <a:pt x="0" y="377"/>
                                      </a:lnTo>
                                      <a:lnTo>
                                        <a:pt x="378" y="6978"/>
                                      </a:lnTo>
                                      <a:lnTo>
                                        <a:pt x="6954" y="6601"/>
                                      </a:lnTo>
                                      <a:lnTo>
                                        <a:pt x="6576" y="0"/>
                                      </a:lnTo>
                                      <a:close/>
                                    </a:path>
                                  </a:pathLst>
                                </a:custGeom>
                                <a:solidFill>
                                  <a:srgbClr val="FFF6E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95813058" name="Freeform 46"/>
                              <wps:cNvSpPr>
                                <a:spLocks/>
                              </wps:cNvSpPr>
                              <wps:spPr bwMode="auto">
                                <a:xfrm>
                                  <a:off x="12986" y="287"/>
                                  <a:ext cx="652" cy="1189"/>
                                </a:xfrm>
                                <a:custGeom>
                                  <a:avLst/>
                                  <a:gdLst>
                                    <a:gd name="T0" fmla="+- 0 13638 12987"/>
                                    <a:gd name="T1" fmla="*/ T0 w 652"/>
                                    <a:gd name="T2" fmla="+- 0 354 287"/>
                                    <a:gd name="T3" fmla="*/ 354 h 1189"/>
                                    <a:gd name="T4" fmla="+- 0 13529 12987"/>
                                    <a:gd name="T5" fmla="*/ T4 w 652"/>
                                    <a:gd name="T6" fmla="+- 0 1252 287"/>
                                    <a:gd name="T7" fmla="*/ 1252 h 1189"/>
                                    <a:gd name="T8" fmla="+- 0 13511 12987"/>
                                    <a:gd name="T9" fmla="*/ T8 w 652"/>
                                    <a:gd name="T10" fmla="+- 0 1319 287"/>
                                    <a:gd name="T11" fmla="*/ 1319 h 1189"/>
                                    <a:gd name="T12" fmla="+- 0 13479 12987"/>
                                    <a:gd name="T13" fmla="*/ T12 w 652"/>
                                    <a:gd name="T14" fmla="+- 0 1377 287"/>
                                    <a:gd name="T15" fmla="*/ 1377 h 1189"/>
                                    <a:gd name="T16" fmla="+- 0 13433 12987"/>
                                    <a:gd name="T17" fmla="*/ T16 w 652"/>
                                    <a:gd name="T18" fmla="+- 0 1423 287"/>
                                    <a:gd name="T19" fmla="*/ 1423 h 1189"/>
                                    <a:gd name="T20" fmla="+- 0 13377 12987"/>
                                    <a:gd name="T21" fmla="*/ T20 w 652"/>
                                    <a:gd name="T22" fmla="+- 0 1457 287"/>
                                    <a:gd name="T23" fmla="*/ 1457 h 1189"/>
                                    <a:gd name="T24" fmla="+- 0 13314 12987"/>
                                    <a:gd name="T25" fmla="*/ T24 w 652"/>
                                    <a:gd name="T26" fmla="+- 0 1475 287"/>
                                    <a:gd name="T27" fmla="*/ 1475 h 1189"/>
                                    <a:gd name="T28" fmla="+- 0 13245 12987"/>
                                    <a:gd name="T29" fmla="*/ T28 w 652"/>
                                    <a:gd name="T30" fmla="+- 0 1476 287"/>
                                    <a:gd name="T31" fmla="*/ 1476 h 1189"/>
                                    <a:gd name="T32" fmla="+- 0 13211 12987"/>
                                    <a:gd name="T33" fmla="*/ T32 w 652"/>
                                    <a:gd name="T34" fmla="+- 0 1471 287"/>
                                    <a:gd name="T35" fmla="*/ 1471 h 1189"/>
                                    <a:gd name="T36" fmla="+- 0 13144 12987"/>
                                    <a:gd name="T37" fmla="*/ T36 w 652"/>
                                    <a:gd name="T38" fmla="+- 0 1454 287"/>
                                    <a:gd name="T39" fmla="*/ 1454 h 1189"/>
                                    <a:gd name="T40" fmla="+- 0 13086 12987"/>
                                    <a:gd name="T41" fmla="*/ T40 w 652"/>
                                    <a:gd name="T42" fmla="+- 0 1421 287"/>
                                    <a:gd name="T43" fmla="*/ 1421 h 1189"/>
                                    <a:gd name="T44" fmla="+- 0 13040 12987"/>
                                    <a:gd name="T45" fmla="*/ T44 w 652"/>
                                    <a:gd name="T46" fmla="+- 0 1375 287"/>
                                    <a:gd name="T47" fmla="*/ 1375 h 1189"/>
                                    <a:gd name="T48" fmla="+- 0 13007 12987"/>
                                    <a:gd name="T49" fmla="*/ T48 w 652"/>
                                    <a:gd name="T50" fmla="+- 0 1319 287"/>
                                    <a:gd name="T51" fmla="*/ 1319 h 1189"/>
                                    <a:gd name="T52" fmla="+- 0 12988 12987"/>
                                    <a:gd name="T53" fmla="*/ T52 w 652"/>
                                    <a:gd name="T54" fmla="+- 0 1256 287"/>
                                    <a:gd name="T55" fmla="*/ 1256 h 1189"/>
                                    <a:gd name="T56" fmla="+- 0 12987 12987"/>
                                    <a:gd name="T57" fmla="*/ T56 w 652"/>
                                    <a:gd name="T58" fmla="+- 0 1187 287"/>
                                    <a:gd name="T59" fmla="*/ 1187 h 1189"/>
                                    <a:gd name="T60" fmla="+- 0 13095 12987"/>
                                    <a:gd name="T61" fmla="*/ T60 w 652"/>
                                    <a:gd name="T62" fmla="+- 0 287 287"/>
                                    <a:gd name="T63" fmla="*/ 287 h 1189"/>
                                    <a:gd name="T64" fmla="+- 0 13185 12987"/>
                                    <a:gd name="T65" fmla="*/ T64 w 652"/>
                                    <a:gd name="T66" fmla="+- 0 298 287"/>
                                    <a:gd name="T67" fmla="*/ 298 h 1189"/>
                                    <a:gd name="T68" fmla="+- 0 13257 12987"/>
                                    <a:gd name="T69" fmla="*/ T68 w 652"/>
                                    <a:gd name="T70" fmla="+- 0 317 287"/>
                                    <a:gd name="T71" fmla="*/ 317 h 1189"/>
                                    <a:gd name="T72" fmla="+- 0 13320 12987"/>
                                    <a:gd name="T73" fmla="*/ T72 w 652"/>
                                    <a:gd name="T74" fmla="+- 0 353 287"/>
                                    <a:gd name="T75" fmla="*/ 353 h 1189"/>
                                    <a:gd name="T76" fmla="+- 0 13371 12987"/>
                                    <a:gd name="T77" fmla="*/ T76 w 652"/>
                                    <a:gd name="T78" fmla="+- 0 403 287"/>
                                    <a:gd name="T79" fmla="*/ 403 h 1189"/>
                                    <a:gd name="T80" fmla="+- 0 13407 12987"/>
                                    <a:gd name="T81" fmla="*/ T80 w 652"/>
                                    <a:gd name="T82" fmla="+- 0 465 287"/>
                                    <a:gd name="T83" fmla="*/ 465 h 1189"/>
                                    <a:gd name="T84" fmla="+- 0 13427 12987"/>
                                    <a:gd name="T85" fmla="*/ T84 w 652"/>
                                    <a:gd name="T86" fmla="+- 0 534 287"/>
                                    <a:gd name="T87" fmla="*/ 534 h 1189"/>
                                    <a:gd name="T88" fmla="+- 0 13427 12987"/>
                                    <a:gd name="T89" fmla="*/ T88 w 652"/>
                                    <a:gd name="T90" fmla="+- 0 608 287"/>
                                    <a:gd name="T91" fmla="*/ 608 h 1189"/>
                                    <a:gd name="T92" fmla="+- 0 13368 12987"/>
                                    <a:gd name="T93" fmla="*/ T92 w 652"/>
                                    <a:gd name="T94" fmla="+- 0 1098 287"/>
                                    <a:gd name="T95" fmla="*/ 1098 h 1189"/>
                                    <a:gd name="T96" fmla="+- 0 13335 12987"/>
                                    <a:gd name="T97" fmla="*/ T96 w 652"/>
                                    <a:gd name="T98" fmla="+- 0 1159 287"/>
                                    <a:gd name="T99" fmla="*/ 1159 h 1189"/>
                                    <a:gd name="T100" fmla="+- 0 13270 12987"/>
                                    <a:gd name="T101" fmla="*/ T100 w 652"/>
                                    <a:gd name="T102" fmla="+- 0 1175 287"/>
                                    <a:gd name="T103" fmla="*/ 1175 h 1189"/>
                                    <a:gd name="T104" fmla="+- 0 13193 12987"/>
                                    <a:gd name="T105" fmla="*/ T104 w 652"/>
                                    <a:gd name="T106" fmla="+- 0 1160 287"/>
                                    <a:gd name="T107" fmla="*/ 1160 h 1189"/>
                                    <a:gd name="T108" fmla="+- 0 13151 12987"/>
                                    <a:gd name="T109" fmla="*/ T108 w 652"/>
                                    <a:gd name="T110" fmla="+- 0 1108 287"/>
                                    <a:gd name="T111" fmla="*/ 1108 h 1189"/>
                                    <a:gd name="T112" fmla="+- 0 13195 12987"/>
                                    <a:gd name="T113" fmla="*/ T112 w 652"/>
                                    <a:gd name="T114" fmla="+- 0 702 287"/>
                                    <a:gd name="T115" fmla="*/ 702 h 11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Lst>
                                  <a:rect l="0" t="0" r="r" b="b"/>
                                  <a:pathLst>
                                    <a:path w="652" h="1189">
                                      <a:moveTo>
                                        <a:pt x="651" y="67"/>
                                      </a:moveTo>
                                      <a:lnTo>
                                        <a:pt x="542" y="965"/>
                                      </a:lnTo>
                                      <a:lnTo>
                                        <a:pt x="524" y="1032"/>
                                      </a:lnTo>
                                      <a:lnTo>
                                        <a:pt x="492" y="1090"/>
                                      </a:lnTo>
                                      <a:lnTo>
                                        <a:pt x="446" y="1136"/>
                                      </a:lnTo>
                                      <a:lnTo>
                                        <a:pt x="390" y="1170"/>
                                      </a:lnTo>
                                      <a:lnTo>
                                        <a:pt x="327" y="1188"/>
                                      </a:lnTo>
                                      <a:lnTo>
                                        <a:pt x="258" y="1189"/>
                                      </a:lnTo>
                                      <a:lnTo>
                                        <a:pt x="224" y="1184"/>
                                      </a:lnTo>
                                      <a:lnTo>
                                        <a:pt x="157" y="1167"/>
                                      </a:lnTo>
                                      <a:lnTo>
                                        <a:pt x="99" y="1134"/>
                                      </a:lnTo>
                                      <a:lnTo>
                                        <a:pt x="53" y="1088"/>
                                      </a:lnTo>
                                      <a:lnTo>
                                        <a:pt x="20" y="1032"/>
                                      </a:lnTo>
                                      <a:lnTo>
                                        <a:pt x="1" y="969"/>
                                      </a:lnTo>
                                      <a:lnTo>
                                        <a:pt x="0" y="900"/>
                                      </a:lnTo>
                                      <a:lnTo>
                                        <a:pt x="108" y="0"/>
                                      </a:lnTo>
                                      <a:lnTo>
                                        <a:pt x="198" y="11"/>
                                      </a:lnTo>
                                      <a:lnTo>
                                        <a:pt x="270" y="30"/>
                                      </a:lnTo>
                                      <a:lnTo>
                                        <a:pt x="333" y="66"/>
                                      </a:lnTo>
                                      <a:lnTo>
                                        <a:pt x="384" y="116"/>
                                      </a:lnTo>
                                      <a:lnTo>
                                        <a:pt x="420" y="178"/>
                                      </a:lnTo>
                                      <a:lnTo>
                                        <a:pt x="440" y="247"/>
                                      </a:lnTo>
                                      <a:lnTo>
                                        <a:pt x="440" y="321"/>
                                      </a:lnTo>
                                      <a:lnTo>
                                        <a:pt x="381" y="811"/>
                                      </a:lnTo>
                                      <a:lnTo>
                                        <a:pt x="348" y="872"/>
                                      </a:lnTo>
                                      <a:lnTo>
                                        <a:pt x="283" y="888"/>
                                      </a:lnTo>
                                      <a:lnTo>
                                        <a:pt x="206" y="873"/>
                                      </a:lnTo>
                                      <a:lnTo>
                                        <a:pt x="164" y="821"/>
                                      </a:lnTo>
                                      <a:lnTo>
                                        <a:pt x="208" y="415"/>
                                      </a:lnTo>
                                    </a:path>
                                  </a:pathLst>
                                </a:custGeom>
                                <a:noFill/>
                                <a:ln w="28575">
                                  <a:solidFill>
                                    <a:srgbClr val="462C2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995813059" name="Picture 45"/>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7216" y="1252"/>
                                  <a:ext cx="5956" cy="51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380C843C" id="Group 43" o:spid="_x0000_s1026" alt="Título: Futbol - Descripción: Grupo de jóvenes prácticando el futbol." style="position:absolute;margin-left:208.65pt;margin-top:161.85pt;width:121pt;height:62pt;z-index:251652608;mso-position-horizontal-relative:page;mso-position-vertical-relative:page" coordorigin="6716,287" coordsize="6954,725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">
                      <v:shape id="Freeform 47" o:spid="_x0000_s1027" style="position:absolute;left:6716;top:561;width:6954;height:6978;visibility:visible;mso-wrap-style:square;v-text-anchor:top" coordsize="6954,69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FmEM8kA&#10;AADiAAAADwAAAGRycy9kb3ducmV2LnhtbESPwWrDMBBE74X8g9hAb43kmDSOEyWE0oIvPdTJByzW&#10;xjKxJCMptvv3VaHQ4zAzb5jDaTY9G8mHzlkJ2UoAI9s41dlWwvXy8VIACxGtwt5ZkvBNAU7HxdMB&#10;S+Um+0VjHVuWIDaUKEHHOJSch0aTwbByA9nk3Zw3GJP0LVcepwQ3PV8L8coNdjYtaBzoTVNzrx9G&#10;wnaudJGt75j7oRo/63fR5dNVyuflfN4DizTH//Bfu1ISdrtNkeVis4XfS+kO8OMP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RFmEM8kAAADiAAAADwAAAAAAAAAAAAAAAACYAgAA&#10;ZHJzL2Rvd25yZXYueG1sUEsFBgAAAAAEAAQA9QAAAI4DAAAAAA==&#10;" path="m6576,l,377,378,6978,6954,6601,6576,xe" fillcolor="#fff6e3" stroked="f">
                        <v:path arrowok="t" o:connecttype="custom" o:connectlocs="6576,561;0,938;378,7539;6954,7162;6576,561" o:connectangles="0,0,0,0,0"/>
                      </v:shape>
                      <v:shape id="Freeform 46" o:spid="_x0000_s1028" style="position:absolute;left:12986;top:287;width:652;height:1189;visibility:visible;mso-wrap-style:square;v-text-anchor:top" coordsize="652,11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X9/cgA&#10;AADiAAAADwAAAGRycy9kb3ducmV2LnhtbERPy2rCQBTdC/2H4Ra6kTrRGh/RUaSlou60ittL5pqk&#10;zdwJmamJf+8sBJeH854vW1OKK9WusKyg34tAEKdWF5wpOP58v09AOI+ssbRMCm7kYLl46cwx0bbh&#10;PV0PPhMhhF2CCnLvq0RKl+Zk0PVsRRy4i60N+gDrTOoamxBuSjmIopE0WHBoyLGiz5zSv8O/UbBr&#10;uuffbRXvB+vL1/hcnoa02m2UenttVzMQnlr/FD/cG61gOo0n/Y8oDpvDpXAH5OIO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A1f39yAAAAOIAAAAPAAAAAAAAAAAAAAAAAJgCAABk&#10;cnMvZG93bnJldi54bWxQSwUGAAAAAAQABAD1AAAAjQMAAAAA&#10;" path="m651,67l542,965r-18,67l492,1090r-46,46l390,1170r-63,18l258,1189r-34,-5l157,1167,99,1134,53,1088,20,1032,1,969,,900,108,r90,11l270,30r63,36l384,116r36,62l440,247r,74l381,811r-33,61l283,888,206,873,164,821,208,415e" filled="f" strokecolor="#462c2f" strokeweight="2.25pt">
                        <v:path arrowok="t" o:connecttype="custom" o:connectlocs="651,354;542,1252;524,1319;492,1377;446,1423;390,1457;327,1475;258,1476;224,1471;157,1454;99,1421;53,1375;20,1319;1,1256;0,1187;108,287;198,298;270,317;333,353;384,403;420,465;440,534;440,608;381,1098;348,1159;283,1175;206,1160;164,1108;208,702" o:connectangles="0,0,0,0,0,0,0,0,0,0,0,0,0,0,0,0,0,0,0,0,0,0,0,0,0,0,0,0,0"/>
                      </v:shape>
                      <v:shape id="Picture 45" o:spid="_x0000_s1029" type="#_x0000_t75" style="position:absolute;left:7216;top:1252;width:5956;height:51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">
                        <v:imagedata r:id="rId144" o:title=""/>
                      </v:shape>
                      <w10:wrap anchorx="page" anchory="page"/>
                    </v:group>
                  </w:pict>
                </mc:Fallback>
              </mc:AlternateContent>
            </w:r>
          </w:p>
          <w:p w14:paraId="3FA66DC9" w14:textId="6ECE80D9" w:rsidR="00DE133D" w:rsidRPr="00E51009" w:rsidRDefault="00DE133D" w:rsidP="00DE133D">
            <w:pPr>
              <w:spacing w:after="0" w:line="240" w:lineRule="auto"/>
              <w:rPr>
                <w:rFonts w:ascii="Arial" w:hAnsi="Arial" w:cs="Arial"/>
                <w:sz w:val="24"/>
                <w:szCs w:val="24"/>
              </w:rPr>
            </w:pPr>
            <w:r w:rsidRPr="00E51009">
              <w:rPr>
                <w:rFonts w:ascii="Arial" w:hAnsi="Arial" w:cs="Arial"/>
                <w:sz w:val="24"/>
                <w:szCs w:val="24"/>
              </w:rPr>
              <w:t>I ran a lot during the soccer games</w:t>
            </w:r>
            <w:r>
              <w:rPr>
                <w:rFonts w:ascii="Arial" w:hAnsi="Arial" w:cs="Arial"/>
                <w:sz w:val="24"/>
                <w:szCs w:val="24"/>
              </w:rPr>
              <w:t>.</w:t>
            </w:r>
          </w:p>
          <w:p w14:paraId="2BBBA1B7" w14:textId="23D45467" w:rsidR="004E0A88" w:rsidRPr="00E51009" w:rsidRDefault="004E0A88" w:rsidP="00D05A2A">
            <w:pPr>
              <w:spacing w:after="0" w:line="240" w:lineRule="auto"/>
              <w:jc w:val="center"/>
              <w:rPr>
                <w:rFonts w:ascii="Arial" w:hAnsi="Arial" w:cs="Arial"/>
                <w:sz w:val="24"/>
                <w:szCs w:val="24"/>
              </w:rPr>
            </w:pPr>
          </w:p>
          <w:p w14:paraId="5837A7BF" w14:textId="3BD1DC40" w:rsidR="004E0A88" w:rsidRPr="00E51009" w:rsidRDefault="004E0A88" w:rsidP="00D05A2A">
            <w:pPr>
              <w:spacing w:after="0" w:line="240" w:lineRule="auto"/>
              <w:jc w:val="center"/>
              <w:rPr>
                <w:rFonts w:ascii="Arial" w:hAnsi="Arial" w:cs="Arial"/>
                <w:sz w:val="24"/>
                <w:szCs w:val="24"/>
              </w:rPr>
            </w:pPr>
          </w:p>
          <w:p w14:paraId="13C63A7F" w14:textId="4CC1F07E" w:rsidR="004E0A88" w:rsidRPr="00E51009" w:rsidRDefault="004E0A88" w:rsidP="00D05A2A">
            <w:pPr>
              <w:spacing w:after="0" w:line="240" w:lineRule="auto"/>
              <w:jc w:val="center"/>
              <w:rPr>
                <w:rFonts w:ascii="Arial" w:hAnsi="Arial" w:cs="Arial"/>
                <w:sz w:val="24"/>
                <w:szCs w:val="24"/>
              </w:rPr>
            </w:pPr>
          </w:p>
          <w:p w14:paraId="36BED196" w14:textId="58A057F2" w:rsidR="004E0A88" w:rsidRPr="00E51009" w:rsidRDefault="004E0A88" w:rsidP="00D05A2A">
            <w:pPr>
              <w:spacing w:after="0" w:line="240" w:lineRule="auto"/>
              <w:jc w:val="center"/>
              <w:rPr>
                <w:rFonts w:ascii="Arial" w:hAnsi="Arial" w:cs="Arial"/>
                <w:sz w:val="24"/>
                <w:szCs w:val="24"/>
              </w:rPr>
            </w:pPr>
          </w:p>
          <w:p w14:paraId="23BCFC99" w14:textId="18A92C90" w:rsidR="004E0A88" w:rsidRPr="00E51009" w:rsidRDefault="004E0A88" w:rsidP="00D05A2A">
            <w:pPr>
              <w:spacing w:after="0" w:line="240" w:lineRule="auto"/>
              <w:jc w:val="center"/>
              <w:rPr>
                <w:rFonts w:ascii="Arial" w:hAnsi="Arial" w:cs="Arial"/>
                <w:sz w:val="24"/>
                <w:szCs w:val="24"/>
              </w:rPr>
            </w:pPr>
          </w:p>
          <w:p w14:paraId="5EDAD600" w14:textId="74765E62" w:rsidR="004E0A88" w:rsidRPr="00E51009" w:rsidRDefault="004E0A88" w:rsidP="00D05A2A">
            <w:pPr>
              <w:spacing w:after="0" w:line="240" w:lineRule="auto"/>
              <w:jc w:val="center"/>
              <w:rPr>
                <w:rFonts w:ascii="Arial" w:hAnsi="Arial" w:cs="Arial"/>
                <w:b/>
                <w:sz w:val="24"/>
                <w:szCs w:val="24"/>
              </w:rPr>
            </w:pPr>
            <w:r w:rsidRPr="00E51009">
              <w:rPr>
                <w:rFonts w:ascii="Arial" w:hAnsi="Arial" w:cs="Arial"/>
                <w:b/>
                <w:sz w:val="24"/>
                <w:szCs w:val="24"/>
              </w:rPr>
              <w:t>Clarifying</w:t>
            </w:r>
          </w:p>
          <w:p w14:paraId="0C50B298" w14:textId="33A1BE8F" w:rsidR="004E0A88" w:rsidRPr="00E51009" w:rsidRDefault="004E0A88" w:rsidP="00D05A2A">
            <w:pPr>
              <w:spacing w:after="0" w:line="240" w:lineRule="auto"/>
              <w:jc w:val="center"/>
              <w:rPr>
                <w:rFonts w:ascii="Arial" w:hAnsi="Arial" w:cs="Arial"/>
                <w:b/>
                <w:bCs/>
                <w:sz w:val="24"/>
                <w:szCs w:val="24"/>
              </w:rPr>
            </w:pPr>
          </w:p>
          <w:p w14:paraId="0EE0169C" w14:textId="77777777" w:rsidR="004E0A88" w:rsidRPr="00017F0D" w:rsidRDefault="004E0A88" w:rsidP="00017F0D">
            <w:pPr>
              <w:spacing w:after="0" w:line="240" w:lineRule="auto"/>
              <w:rPr>
                <w:rFonts w:ascii="Arial" w:hAnsi="Arial" w:cs="Arial"/>
                <w:sz w:val="24"/>
                <w:szCs w:val="24"/>
              </w:rPr>
            </w:pPr>
            <w:r w:rsidRPr="00017F0D">
              <w:rPr>
                <w:rFonts w:ascii="Arial" w:hAnsi="Arial" w:cs="Arial"/>
                <w:sz w:val="24"/>
                <w:szCs w:val="24"/>
              </w:rPr>
              <w:t>Students follow a pattern to complete sentences describing the sports they played in the past.</w:t>
            </w:r>
          </w:p>
          <w:p w14:paraId="45D02AA6" w14:textId="77777777" w:rsidR="004E0A88" w:rsidRPr="00E51009" w:rsidRDefault="004E0A88" w:rsidP="00D05A2A">
            <w:pPr>
              <w:spacing w:after="0" w:line="240" w:lineRule="auto"/>
              <w:jc w:val="center"/>
              <w:rPr>
                <w:rFonts w:ascii="Arial" w:hAnsi="Arial" w:cs="Arial"/>
                <w:sz w:val="24"/>
                <w:szCs w:val="24"/>
              </w:rPr>
            </w:pPr>
          </w:p>
          <w:p w14:paraId="5E01032F" w14:textId="77777777" w:rsidR="004E0A88" w:rsidRPr="00E51009" w:rsidRDefault="004E0A88" w:rsidP="00D05A2A">
            <w:pPr>
              <w:spacing w:after="0" w:line="240" w:lineRule="auto"/>
              <w:jc w:val="center"/>
              <w:rPr>
                <w:rFonts w:ascii="Arial" w:hAnsi="Arial" w:cs="Arial"/>
                <w:sz w:val="24"/>
                <w:szCs w:val="24"/>
              </w:rPr>
            </w:pPr>
            <w:r w:rsidRPr="00E51009">
              <w:rPr>
                <w:rFonts w:ascii="Arial" w:hAnsi="Arial" w:cs="Arial"/>
                <w:sz w:val="24"/>
                <w:szCs w:val="24"/>
              </w:rPr>
              <w:t>Examples:</w:t>
            </w:r>
          </w:p>
          <w:p w14:paraId="67E41CF4" w14:textId="77777777" w:rsidR="004E0A88" w:rsidRPr="00E51009" w:rsidRDefault="004E0A88" w:rsidP="00D05A2A">
            <w:pPr>
              <w:spacing w:after="0" w:line="240" w:lineRule="auto"/>
              <w:jc w:val="center"/>
              <w:rPr>
                <w:rFonts w:ascii="Arial" w:hAnsi="Arial" w:cs="Arial"/>
                <w:sz w:val="24"/>
                <w:szCs w:val="24"/>
              </w:rPr>
            </w:pPr>
          </w:p>
          <w:p w14:paraId="3537B8A6" w14:textId="77777777" w:rsidR="004E0A88" w:rsidRPr="00E51009" w:rsidRDefault="004E0A88" w:rsidP="00D05A2A">
            <w:pPr>
              <w:spacing w:after="0" w:line="240" w:lineRule="auto"/>
              <w:rPr>
                <w:rFonts w:ascii="Arial" w:eastAsia="Century Gothic" w:hAnsi="Arial" w:cs="Arial"/>
                <w:sz w:val="24"/>
                <w:szCs w:val="24"/>
              </w:rPr>
            </w:pPr>
            <w:r w:rsidRPr="00E51009">
              <w:rPr>
                <w:rFonts w:ascii="Arial" w:eastAsia="Century Gothic" w:hAnsi="Arial" w:cs="Arial"/>
                <w:sz w:val="24"/>
                <w:szCs w:val="24"/>
              </w:rPr>
              <w:t xml:space="preserve">When I </w:t>
            </w:r>
            <w:r w:rsidRPr="00E51009">
              <w:rPr>
                <w:rFonts w:ascii="Arial" w:eastAsia="Century Gothic" w:hAnsi="Arial" w:cs="Arial"/>
                <w:b/>
                <w:bCs/>
                <w:color w:val="5B9AD5"/>
                <w:sz w:val="24"/>
                <w:szCs w:val="24"/>
              </w:rPr>
              <w:t>was</w:t>
            </w:r>
            <w:r w:rsidRPr="00E51009">
              <w:rPr>
                <w:rFonts w:ascii="Arial" w:eastAsia="Century Gothic" w:hAnsi="Arial" w:cs="Arial"/>
                <w:sz w:val="24"/>
                <w:szCs w:val="24"/>
              </w:rPr>
              <w:t xml:space="preserve"> in kindergarten, I </w:t>
            </w:r>
            <w:r w:rsidRPr="00E51009">
              <w:rPr>
                <w:rFonts w:ascii="Arial" w:eastAsia="Century Gothic" w:hAnsi="Arial" w:cs="Arial"/>
                <w:b/>
                <w:bCs/>
                <w:color w:val="5B9AD5"/>
                <w:sz w:val="24"/>
                <w:szCs w:val="24"/>
              </w:rPr>
              <w:t>played</w:t>
            </w:r>
            <w:r w:rsidRPr="00E51009">
              <w:rPr>
                <w:rFonts w:ascii="Arial" w:eastAsia="Century Gothic" w:hAnsi="Arial" w:cs="Arial"/>
                <w:sz w:val="24"/>
                <w:szCs w:val="24"/>
              </w:rPr>
              <w:t>_____________.</w:t>
            </w:r>
          </w:p>
          <w:p w14:paraId="35B38362" w14:textId="77777777" w:rsidR="004E0A88" w:rsidRPr="00E51009" w:rsidRDefault="004E0A88" w:rsidP="00D05A2A">
            <w:pPr>
              <w:spacing w:after="0" w:line="240" w:lineRule="auto"/>
              <w:rPr>
                <w:rFonts w:ascii="Arial" w:eastAsia="Century Gothic" w:hAnsi="Arial" w:cs="Arial"/>
                <w:sz w:val="24"/>
                <w:szCs w:val="24"/>
              </w:rPr>
            </w:pPr>
          </w:p>
          <w:p w14:paraId="42C42097" w14:textId="77777777" w:rsidR="004E0A88" w:rsidRPr="00E51009" w:rsidRDefault="004E0A88" w:rsidP="00D05A2A">
            <w:pPr>
              <w:spacing w:after="0" w:line="240" w:lineRule="auto"/>
              <w:rPr>
                <w:rFonts w:ascii="Arial" w:eastAsia="Century Gothic" w:hAnsi="Arial" w:cs="Arial"/>
                <w:sz w:val="24"/>
                <w:szCs w:val="24"/>
              </w:rPr>
            </w:pPr>
            <w:r w:rsidRPr="00E51009">
              <w:rPr>
                <w:rFonts w:ascii="Arial" w:eastAsia="Century Gothic" w:hAnsi="Arial" w:cs="Arial"/>
                <w:sz w:val="24"/>
                <w:szCs w:val="24"/>
              </w:rPr>
              <w:t xml:space="preserve">Last year, I </w:t>
            </w:r>
            <w:r w:rsidRPr="00E51009">
              <w:rPr>
                <w:rFonts w:ascii="Arial" w:eastAsia="Century Gothic" w:hAnsi="Arial" w:cs="Arial"/>
                <w:b/>
                <w:bCs/>
                <w:color w:val="5B9AD5"/>
                <w:sz w:val="24"/>
                <w:szCs w:val="24"/>
              </w:rPr>
              <w:t>participated</w:t>
            </w:r>
            <w:r w:rsidRPr="00E51009">
              <w:rPr>
                <w:rFonts w:ascii="Arial" w:eastAsia="Century Gothic" w:hAnsi="Arial" w:cs="Arial"/>
                <w:sz w:val="24"/>
                <w:szCs w:val="24"/>
              </w:rPr>
              <w:t xml:space="preserve"> in ________________tournament. </w:t>
            </w:r>
          </w:p>
          <w:p w14:paraId="79232076" w14:textId="77777777" w:rsidR="004E0A88" w:rsidRPr="00E51009" w:rsidRDefault="004E0A88" w:rsidP="00D05A2A">
            <w:pPr>
              <w:spacing w:after="0" w:line="240" w:lineRule="auto"/>
              <w:rPr>
                <w:rFonts w:ascii="Arial" w:eastAsia="Century Gothic" w:hAnsi="Arial" w:cs="Arial"/>
                <w:sz w:val="24"/>
                <w:szCs w:val="24"/>
              </w:rPr>
            </w:pPr>
          </w:p>
          <w:p w14:paraId="53A14660" w14:textId="77777777" w:rsidR="004E0A88" w:rsidRPr="00E51009" w:rsidRDefault="004E0A88" w:rsidP="00D05A2A">
            <w:pPr>
              <w:spacing w:after="0" w:line="240" w:lineRule="auto"/>
              <w:rPr>
                <w:rFonts w:ascii="Arial" w:eastAsia="Century Gothic" w:hAnsi="Arial" w:cs="Arial"/>
                <w:sz w:val="24"/>
                <w:szCs w:val="24"/>
              </w:rPr>
            </w:pPr>
            <w:r w:rsidRPr="00E51009">
              <w:rPr>
                <w:rFonts w:ascii="Arial" w:eastAsia="Century Gothic" w:hAnsi="Arial" w:cs="Arial"/>
                <w:sz w:val="24"/>
                <w:szCs w:val="24"/>
              </w:rPr>
              <w:t xml:space="preserve">Last weekend, I </w:t>
            </w:r>
            <w:r w:rsidRPr="00E51009">
              <w:rPr>
                <w:rFonts w:ascii="Arial" w:eastAsia="Century Gothic" w:hAnsi="Arial" w:cs="Arial"/>
                <w:b/>
                <w:bCs/>
                <w:color w:val="5B9AD5"/>
                <w:sz w:val="24"/>
                <w:szCs w:val="24"/>
              </w:rPr>
              <w:t xml:space="preserve">practiced </w:t>
            </w:r>
            <w:r w:rsidRPr="00E51009">
              <w:rPr>
                <w:rFonts w:ascii="Arial" w:eastAsia="Century Gothic" w:hAnsi="Arial" w:cs="Arial"/>
                <w:sz w:val="24"/>
                <w:szCs w:val="24"/>
              </w:rPr>
              <w:t>__________________.</w:t>
            </w:r>
          </w:p>
          <w:p w14:paraId="71A1E978" w14:textId="77777777" w:rsidR="004E0A88" w:rsidRPr="00E51009" w:rsidRDefault="004E0A88" w:rsidP="00D05A2A">
            <w:pPr>
              <w:spacing w:after="0" w:line="240" w:lineRule="auto"/>
              <w:jc w:val="both"/>
              <w:rPr>
                <w:rFonts w:ascii="Arial" w:hAnsi="Arial" w:cs="Arial"/>
                <w:sz w:val="24"/>
                <w:szCs w:val="24"/>
              </w:rPr>
            </w:pPr>
            <w:r w:rsidRPr="00E51009">
              <w:rPr>
                <w:rFonts w:ascii="Arial" w:hAnsi="Arial" w:cs="Arial"/>
                <w:sz w:val="24"/>
                <w:szCs w:val="24"/>
              </w:rPr>
              <w:lastRenderedPageBreak/>
              <w:t xml:space="preserve">Students choose words from the studied vocabulary and produce a sentence using past tense.  </w:t>
            </w:r>
          </w:p>
          <w:p w14:paraId="6B86939B" w14:textId="77777777" w:rsidR="004E0A88" w:rsidRPr="00E51009" w:rsidRDefault="004E0A88" w:rsidP="00D05A2A">
            <w:pPr>
              <w:spacing w:after="0" w:line="240" w:lineRule="auto"/>
              <w:jc w:val="center"/>
              <w:rPr>
                <w:rFonts w:ascii="Arial" w:hAnsi="Arial" w:cs="Arial"/>
                <w:b/>
                <w:bCs/>
                <w:sz w:val="24"/>
                <w:szCs w:val="24"/>
              </w:rPr>
            </w:pPr>
          </w:p>
          <w:p w14:paraId="24D99A9F" w14:textId="77777777" w:rsidR="004E0A88" w:rsidRPr="00E51009" w:rsidRDefault="004E0A88" w:rsidP="00D05A2A">
            <w:pPr>
              <w:spacing w:after="0" w:line="240" w:lineRule="auto"/>
              <w:rPr>
                <w:rFonts w:ascii="Arial" w:hAnsi="Arial" w:cs="Arial"/>
                <w:bCs/>
                <w:sz w:val="24"/>
                <w:szCs w:val="24"/>
              </w:rPr>
            </w:pPr>
            <w:r w:rsidRPr="00E51009">
              <w:rPr>
                <w:rFonts w:ascii="Arial" w:hAnsi="Arial" w:cs="Arial"/>
                <w:bCs/>
                <w:sz w:val="24"/>
                <w:szCs w:val="24"/>
              </w:rPr>
              <w:t>If needed, teacher may use this chart to clarify</w:t>
            </w:r>
          </w:p>
          <w:p w14:paraId="4B0D7C3C" w14:textId="77777777" w:rsidR="004E0A88" w:rsidRPr="00E51009" w:rsidRDefault="004E0A88" w:rsidP="00D05A2A">
            <w:pPr>
              <w:spacing w:after="0" w:line="240" w:lineRule="auto"/>
              <w:jc w:val="center"/>
              <w:rPr>
                <w:rFonts w:ascii="Arial" w:hAnsi="Arial" w:cs="Arial"/>
                <w:b/>
                <w:bCs/>
                <w:sz w:val="24"/>
                <w:szCs w:val="24"/>
              </w:rPr>
            </w:pPr>
          </w:p>
          <w:p w14:paraId="5F63E5A8" w14:textId="77777777" w:rsidR="004E0A88" w:rsidRPr="00E51009" w:rsidRDefault="004E0A88" w:rsidP="00D05A2A">
            <w:pPr>
              <w:spacing w:after="0" w:line="240" w:lineRule="auto"/>
              <w:jc w:val="center"/>
              <w:rPr>
                <w:rFonts w:ascii="Arial" w:hAnsi="Arial" w:cs="Arial"/>
                <w:sz w:val="24"/>
                <w:szCs w:val="24"/>
              </w:rPr>
            </w:pPr>
          </w:p>
          <w:p w14:paraId="166E5266" w14:textId="77777777" w:rsidR="004E0A88" w:rsidRPr="00E51009" w:rsidRDefault="004E0A88" w:rsidP="00D05A2A">
            <w:pPr>
              <w:spacing w:after="0" w:line="240" w:lineRule="auto"/>
              <w:jc w:val="center"/>
              <w:rPr>
                <w:rFonts w:ascii="Arial" w:hAnsi="Arial" w:cs="Arial"/>
                <w:sz w:val="24"/>
                <w:szCs w:val="24"/>
              </w:rPr>
            </w:pPr>
          </w:p>
          <w:p w14:paraId="215BC9E8" w14:textId="77777777" w:rsidR="004E0A88" w:rsidRPr="00E51009" w:rsidRDefault="004E0A88" w:rsidP="00D05A2A">
            <w:pPr>
              <w:spacing w:after="0" w:line="240" w:lineRule="auto"/>
              <w:jc w:val="center"/>
              <w:rPr>
                <w:rFonts w:ascii="Arial" w:hAnsi="Arial" w:cs="Arial"/>
                <w:sz w:val="24"/>
                <w:szCs w:val="24"/>
              </w:rPr>
            </w:pPr>
            <w:r w:rsidRPr="00E51009">
              <w:rPr>
                <w:rFonts w:ascii="Arial" w:hAnsi="Arial" w:cs="Arial"/>
                <w:noProof/>
                <w:sz w:val="24"/>
                <w:szCs w:val="24"/>
              </w:rPr>
              <w:drawing>
                <wp:inline distT="0" distB="0" distL="0" distR="0" wp14:anchorId="20350C71" wp14:editId="24E29B07">
                  <wp:extent cx="4219575" cy="3162300"/>
                  <wp:effectExtent l="0" t="0" r="9525" b="0"/>
                  <wp:docPr id="1508076409" name="Imagen 1508076409" descr="Cuadro que describe el tiempo pasado en inglés con ejemplos." title="Tiempo pasado en inglé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extLst>
                              <a:ext uri="{28A0092B-C50C-407E-A947-70E740481C1C}">
                                <a14:useLocalDpi xmlns:a14="http://schemas.microsoft.com/office/drawing/2010/main" val="0"/>
                              </a:ext>
                            </a:extLst>
                          </a:blip>
                          <a:stretch>
                            <a:fillRect/>
                          </a:stretch>
                        </pic:blipFill>
                        <pic:spPr>
                          <a:xfrm>
                            <a:off x="0" y="0"/>
                            <a:ext cx="4219575" cy="3162300"/>
                          </a:xfrm>
                          <a:prstGeom prst="rect">
                            <a:avLst/>
                          </a:prstGeom>
                        </pic:spPr>
                      </pic:pic>
                    </a:graphicData>
                  </a:graphic>
                </wp:inline>
              </w:drawing>
            </w:r>
          </w:p>
          <w:p w14:paraId="595D7B42" w14:textId="77777777" w:rsidR="004E0A88" w:rsidRPr="00E51009" w:rsidRDefault="004E0A88" w:rsidP="00D05A2A">
            <w:pPr>
              <w:spacing w:after="0" w:line="240" w:lineRule="auto"/>
              <w:jc w:val="center"/>
              <w:rPr>
                <w:rFonts w:ascii="Arial" w:hAnsi="Arial" w:cs="Arial"/>
                <w:b/>
                <w:sz w:val="24"/>
                <w:szCs w:val="24"/>
              </w:rPr>
            </w:pPr>
          </w:p>
        </w:tc>
        <w:tc>
          <w:tcPr>
            <w:tcW w:w="1130" w:type="dxa"/>
            <w:tcBorders>
              <w:bottom w:val="single" w:sz="4" w:space="0" w:color="auto"/>
            </w:tcBorders>
          </w:tcPr>
          <w:p w14:paraId="724E72BB" w14:textId="77777777" w:rsidR="004E0A88" w:rsidRPr="00E51009" w:rsidRDefault="004E0A88" w:rsidP="00D05A2A">
            <w:pPr>
              <w:pStyle w:val="NormalWeb"/>
              <w:spacing w:line="360" w:lineRule="auto"/>
              <w:rPr>
                <w:rFonts w:ascii="Arial" w:hAnsi="Arial" w:cs="Arial"/>
              </w:rPr>
            </w:pPr>
            <w:r w:rsidRPr="00E51009">
              <w:rPr>
                <w:rFonts w:ascii="Arial" w:hAnsi="Arial" w:cs="Arial"/>
              </w:rPr>
              <w:lastRenderedPageBreak/>
              <w:t>40 minutes</w:t>
            </w:r>
          </w:p>
          <w:p w14:paraId="46947561" w14:textId="77777777" w:rsidR="004E0A88" w:rsidRPr="00E51009" w:rsidRDefault="004E0A88" w:rsidP="00D05A2A">
            <w:pPr>
              <w:pStyle w:val="NormalWeb"/>
              <w:spacing w:line="360" w:lineRule="auto"/>
              <w:rPr>
                <w:rFonts w:ascii="Arial" w:hAnsi="Arial" w:cs="Arial"/>
              </w:rPr>
            </w:pPr>
          </w:p>
        </w:tc>
      </w:tr>
      <w:tr w:rsidR="004E0A88" w:rsidRPr="00E51009" w14:paraId="79BC1DBB" w14:textId="77777777" w:rsidTr="7A968115">
        <w:trPr>
          <w:trHeight w:val="334"/>
          <w:jc w:val="center"/>
        </w:trPr>
        <w:tc>
          <w:tcPr>
            <w:tcW w:w="2689" w:type="dxa"/>
            <w:tcBorders>
              <w:bottom w:val="single" w:sz="4" w:space="0" w:color="auto"/>
            </w:tcBorders>
          </w:tcPr>
          <w:p w14:paraId="578B4392" w14:textId="57610A76" w:rsidR="004E0A88" w:rsidRPr="00E51009" w:rsidRDefault="004E0A88" w:rsidP="00D05A2A">
            <w:pPr>
              <w:spacing w:line="240" w:lineRule="auto"/>
              <w:rPr>
                <w:rFonts w:ascii="Arial" w:eastAsia="Arial" w:hAnsi="Arial" w:cs="Arial"/>
                <w:sz w:val="24"/>
                <w:szCs w:val="24"/>
              </w:rPr>
            </w:pPr>
            <w:r w:rsidRPr="00E51009">
              <w:rPr>
                <w:rFonts w:ascii="Arial" w:eastAsia="Arial" w:hAnsi="Arial" w:cs="Arial"/>
                <w:b/>
                <w:sz w:val="24"/>
                <w:szCs w:val="24"/>
              </w:rPr>
              <w:lastRenderedPageBreak/>
              <w:t>SI.2.</w:t>
            </w:r>
            <w:r w:rsidR="00663E07">
              <w:rPr>
                <w:rFonts w:ascii="Arial" w:eastAsia="Arial" w:hAnsi="Arial" w:cs="Arial"/>
                <w:sz w:val="24"/>
                <w:szCs w:val="24"/>
              </w:rPr>
              <w:t xml:space="preserve"> a</w:t>
            </w:r>
            <w:r w:rsidRPr="00E51009">
              <w:rPr>
                <w:rFonts w:ascii="Arial" w:eastAsia="Arial" w:hAnsi="Arial" w:cs="Arial"/>
                <w:sz w:val="24"/>
                <w:szCs w:val="24"/>
              </w:rPr>
              <w:t>sks how to express something in English.</w:t>
            </w:r>
          </w:p>
          <w:p w14:paraId="14AC1C5F" w14:textId="77777777" w:rsidR="004E0A88" w:rsidRPr="00E51009" w:rsidRDefault="004E0A88" w:rsidP="00D05A2A">
            <w:pPr>
              <w:rPr>
                <w:rFonts w:ascii="Arial" w:hAnsi="Arial" w:cs="Arial"/>
                <w:sz w:val="24"/>
                <w:szCs w:val="24"/>
              </w:rPr>
            </w:pPr>
          </w:p>
          <w:p w14:paraId="29C9244E" w14:textId="77777777" w:rsidR="004E0A88" w:rsidRPr="00E51009" w:rsidRDefault="004E0A88" w:rsidP="00D05A2A">
            <w:pPr>
              <w:rPr>
                <w:rFonts w:ascii="Arial" w:hAnsi="Arial" w:cs="Arial"/>
                <w:sz w:val="24"/>
                <w:szCs w:val="24"/>
              </w:rPr>
            </w:pPr>
          </w:p>
          <w:p w14:paraId="24829C3B" w14:textId="77777777" w:rsidR="004E0A88" w:rsidRPr="00E51009" w:rsidRDefault="004E0A88" w:rsidP="00D05A2A">
            <w:pPr>
              <w:rPr>
                <w:rFonts w:ascii="Arial" w:hAnsi="Arial" w:cs="Arial"/>
                <w:sz w:val="24"/>
                <w:szCs w:val="24"/>
              </w:rPr>
            </w:pPr>
          </w:p>
          <w:p w14:paraId="41B03962" w14:textId="77777777" w:rsidR="004E0A88" w:rsidRPr="00E51009" w:rsidRDefault="004E0A88" w:rsidP="00D05A2A">
            <w:pPr>
              <w:rPr>
                <w:rFonts w:ascii="Arial" w:hAnsi="Arial" w:cs="Arial"/>
                <w:sz w:val="24"/>
                <w:szCs w:val="24"/>
              </w:rPr>
            </w:pPr>
          </w:p>
          <w:p w14:paraId="2096360D" w14:textId="77777777" w:rsidR="004E0A88" w:rsidRPr="00E51009" w:rsidRDefault="004E0A88" w:rsidP="00D05A2A">
            <w:pPr>
              <w:rPr>
                <w:rFonts w:ascii="Arial" w:hAnsi="Arial" w:cs="Arial"/>
                <w:sz w:val="24"/>
                <w:szCs w:val="24"/>
              </w:rPr>
            </w:pPr>
          </w:p>
          <w:p w14:paraId="3DA45535" w14:textId="77777777" w:rsidR="004E0A88" w:rsidRPr="00E51009" w:rsidRDefault="004E0A88" w:rsidP="00D05A2A">
            <w:pPr>
              <w:rPr>
                <w:rFonts w:ascii="Arial" w:hAnsi="Arial" w:cs="Arial"/>
                <w:sz w:val="24"/>
                <w:szCs w:val="24"/>
              </w:rPr>
            </w:pPr>
          </w:p>
          <w:p w14:paraId="6465ACD7" w14:textId="77777777" w:rsidR="004E0A88" w:rsidRPr="00E51009" w:rsidRDefault="004E0A88" w:rsidP="00D05A2A">
            <w:pPr>
              <w:rPr>
                <w:rFonts w:ascii="Arial" w:hAnsi="Arial" w:cs="Arial"/>
                <w:sz w:val="24"/>
                <w:szCs w:val="24"/>
              </w:rPr>
            </w:pPr>
            <w:r w:rsidRPr="00E51009">
              <w:rPr>
                <w:rFonts w:ascii="Arial" w:hAnsi="Arial" w:cs="Arial"/>
                <w:sz w:val="24"/>
                <w:szCs w:val="24"/>
              </w:rPr>
              <w:t>Indicator:</w:t>
            </w:r>
          </w:p>
          <w:p w14:paraId="2BA4A519" w14:textId="53FCB25F" w:rsidR="004E0A88" w:rsidRPr="00E51009" w:rsidRDefault="004E0A88" w:rsidP="00D05A2A">
            <w:pPr>
              <w:rPr>
                <w:rFonts w:ascii="Arial" w:hAnsi="Arial" w:cs="Arial"/>
                <w:sz w:val="24"/>
                <w:szCs w:val="24"/>
              </w:rPr>
            </w:pPr>
            <w:r w:rsidRPr="00E51009">
              <w:rPr>
                <w:rFonts w:ascii="Arial" w:eastAsia="Arial" w:hAnsi="Arial" w:cs="Arial"/>
                <w:b/>
                <w:sz w:val="24"/>
                <w:szCs w:val="24"/>
              </w:rPr>
              <w:t>SI.2.</w:t>
            </w:r>
            <w:r w:rsidR="00510445" w:rsidRPr="00E51009">
              <w:rPr>
                <w:rFonts w:ascii="Arial" w:eastAsia="Arial" w:hAnsi="Arial" w:cs="Arial"/>
                <w:b/>
                <w:sz w:val="24"/>
                <w:szCs w:val="24"/>
              </w:rPr>
              <w:t>1</w:t>
            </w:r>
            <w:r w:rsidRPr="00E51009">
              <w:rPr>
                <w:rFonts w:ascii="Arial" w:eastAsia="Arial" w:hAnsi="Arial" w:cs="Arial"/>
                <w:sz w:val="24"/>
                <w:szCs w:val="24"/>
              </w:rPr>
              <w:t xml:space="preserve"> asks teacher and peers how to express something in English using formulaic expressions such as: How do you say in English…? What is the meaning of…. in English?</w:t>
            </w:r>
          </w:p>
        </w:tc>
        <w:tc>
          <w:tcPr>
            <w:tcW w:w="2126" w:type="dxa"/>
            <w:gridSpan w:val="3"/>
            <w:tcBorders>
              <w:bottom w:val="single" w:sz="4" w:space="0" w:color="auto"/>
            </w:tcBorders>
          </w:tcPr>
          <w:p w14:paraId="665E869F" w14:textId="77777777" w:rsidR="004E0A88" w:rsidRPr="00E51009" w:rsidRDefault="004E0A88" w:rsidP="00D05A2A">
            <w:pPr>
              <w:rPr>
                <w:rFonts w:ascii="Arial" w:eastAsia="Arial" w:hAnsi="Arial" w:cs="Arial"/>
                <w:sz w:val="24"/>
                <w:szCs w:val="24"/>
              </w:rPr>
            </w:pPr>
            <w:r w:rsidRPr="00E51009">
              <w:rPr>
                <w:rFonts w:ascii="Arial" w:eastAsia="Arial" w:hAnsi="Arial" w:cs="Arial"/>
                <w:b/>
                <w:sz w:val="24"/>
                <w:szCs w:val="24"/>
              </w:rPr>
              <w:lastRenderedPageBreak/>
              <w:t>SI.2.</w:t>
            </w:r>
            <w:r w:rsidRPr="00E51009">
              <w:rPr>
                <w:rFonts w:ascii="Arial" w:eastAsia="Arial" w:hAnsi="Arial" w:cs="Arial"/>
                <w:sz w:val="24"/>
                <w:szCs w:val="24"/>
              </w:rPr>
              <w:t xml:space="preserve"> ask how to express something in another language</w:t>
            </w:r>
          </w:p>
          <w:p w14:paraId="535F7A18" w14:textId="77777777" w:rsidR="004E0A88" w:rsidRPr="00E51009" w:rsidRDefault="004E0A88" w:rsidP="00D05A2A">
            <w:pPr>
              <w:autoSpaceDE w:val="0"/>
              <w:autoSpaceDN w:val="0"/>
              <w:adjustRightInd w:val="0"/>
              <w:rPr>
                <w:rFonts w:ascii="Arial" w:hAnsi="Arial" w:cs="Arial"/>
                <w:color w:val="000000"/>
                <w:sz w:val="24"/>
                <w:szCs w:val="24"/>
              </w:rPr>
            </w:pPr>
          </w:p>
        </w:tc>
        <w:tc>
          <w:tcPr>
            <w:tcW w:w="8514" w:type="dxa"/>
            <w:gridSpan w:val="5"/>
            <w:tcBorders>
              <w:bottom w:val="single" w:sz="4" w:space="0" w:color="auto"/>
            </w:tcBorders>
          </w:tcPr>
          <w:p w14:paraId="10DBDFFC" w14:textId="58BF1E06" w:rsidR="004E0A88" w:rsidRPr="00E51009" w:rsidRDefault="004E0A88" w:rsidP="00D05A2A">
            <w:pPr>
              <w:pStyle w:val="Prrafodelista"/>
              <w:jc w:val="center"/>
              <w:rPr>
                <w:rFonts w:ascii="Arial" w:hAnsi="Arial" w:cs="Arial"/>
                <w:b/>
                <w:bCs/>
                <w:sz w:val="24"/>
                <w:szCs w:val="24"/>
              </w:rPr>
            </w:pPr>
            <w:r w:rsidRPr="00E51009">
              <w:rPr>
                <w:rFonts w:ascii="Arial" w:hAnsi="Arial" w:cs="Arial"/>
                <w:b/>
                <w:bCs/>
                <w:sz w:val="24"/>
                <w:szCs w:val="24"/>
              </w:rPr>
              <w:lastRenderedPageBreak/>
              <w:t>Pre-task</w:t>
            </w:r>
          </w:p>
          <w:p w14:paraId="5E2C8449" w14:textId="77777777" w:rsidR="004E0A88" w:rsidRPr="00E51009" w:rsidRDefault="004E0A88" w:rsidP="00D05A2A">
            <w:pPr>
              <w:pStyle w:val="Prrafodelista"/>
              <w:jc w:val="center"/>
              <w:rPr>
                <w:rFonts w:ascii="Arial" w:hAnsi="Arial" w:cs="Arial"/>
                <w:sz w:val="24"/>
                <w:szCs w:val="24"/>
              </w:rPr>
            </w:pPr>
            <w:r w:rsidRPr="00E51009">
              <w:rPr>
                <w:rFonts w:ascii="Arial" w:hAnsi="Arial" w:cs="Arial"/>
                <w:noProof/>
                <w:sz w:val="24"/>
                <w:szCs w:val="24"/>
                <w:lang w:eastAsia="en-US"/>
              </w:rPr>
              <w:lastRenderedPageBreak/>
              <w:drawing>
                <wp:inline distT="0" distB="0" distL="0" distR="0" wp14:anchorId="42CF4E94" wp14:editId="7544BBFC">
                  <wp:extent cx="2033990" cy="1991393"/>
                  <wp:effectExtent l="0" t="0" r="4445" b="8890"/>
                  <wp:docPr id="115870183" name="Imagen 115870183" descr="Un par de jirafas se preguntan una a la otra en inglés y español:¿Cómo se dice?" title="¿Cómo se d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2033990" cy="1991393"/>
                          </a:xfrm>
                          <a:prstGeom prst="rect">
                            <a:avLst/>
                          </a:prstGeom>
                        </pic:spPr>
                      </pic:pic>
                    </a:graphicData>
                  </a:graphic>
                </wp:inline>
              </w:drawing>
            </w:r>
          </w:p>
          <w:p w14:paraId="6CDBD822" w14:textId="77777777" w:rsidR="004E0A88" w:rsidRPr="00E51009" w:rsidRDefault="004E0A88" w:rsidP="00D05A2A">
            <w:pPr>
              <w:pStyle w:val="Prrafodelista"/>
              <w:jc w:val="center"/>
              <w:rPr>
                <w:rFonts w:ascii="Arial" w:hAnsi="Arial" w:cs="Arial"/>
                <w:sz w:val="24"/>
                <w:szCs w:val="24"/>
              </w:rPr>
            </w:pPr>
          </w:p>
          <w:p w14:paraId="479558E4" w14:textId="757DFA0A" w:rsidR="004E0A88" w:rsidRPr="00E51009" w:rsidRDefault="004E0A88" w:rsidP="00017F0D">
            <w:pPr>
              <w:pStyle w:val="Ttulo1"/>
              <w:spacing w:line="240" w:lineRule="auto"/>
              <w:rPr>
                <w:rFonts w:ascii="Arial" w:eastAsia="Arial" w:hAnsi="Arial" w:cs="Arial"/>
                <w:sz w:val="24"/>
                <w:szCs w:val="24"/>
              </w:rPr>
            </w:pPr>
            <w:r w:rsidRPr="00E51009">
              <w:rPr>
                <w:rFonts w:ascii="Arial" w:eastAsia="Arial" w:hAnsi="Arial" w:cs="Arial"/>
                <w:color w:val="auto"/>
                <w:sz w:val="24"/>
                <w:szCs w:val="24"/>
              </w:rPr>
              <w:t>Students watch the video: How to Say 'How do you say this in English?</w:t>
            </w:r>
            <w:r w:rsidR="00017F0D">
              <w:rPr>
                <w:rFonts w:ascii="Arial" w:eastAsia="Arial" w:hAnsi="Arial" w:cs="Arial"/>
                <w:color w:val="auto"/>
                <w:sz w:val="24"/>
                <w:szCs w:val="24"/>
              </w:rPr>
              <w:t xml:space="preserve"> In the following link, you will find a video with examples of the expression How do you say this? In English: </w:t>
            </w:r>
            <w:hyperlink r:id="rId147">
              <w:r w:rsidRPr="00E51009">
                <w:rPr>
                  <w:rStyle w:val="Hipervnculo"/>
                  <w:rFonts w:ascii="Arial" w:eastAsia="Arial" w:hAnsi="Arial" w:cs="Arial"/>
                  <w:b/>
                  <w:bCs/>
                  <w:sz w:val="24"/>
                  <w:szCs w:val="24"/>
                </w:rPr>
                <w:t>https://www.youtube.com/watch?v=_HPWNOV4xdE</w:t>
              </w:r>
            </w:hyperlink>
          </w:p>
          <w:p w14:paraId="477FF686" w14:textId="77777777" w:rsidR="004E0A88" w:rsidRPr="00E51009" w:rsidRDefault="004E0A88" w:rsidP="00D05A2A">
            <w:pPr>
              <w:spacing w:after="0" w:line="240" w:lineRule="auto"/>
              <w:jc w:val="center"/>
              <w:rPr>
                <w:rFonts w:ascii="Arial" w:eastAsia="Arial" w:hAnsi="Arial" w:cs="Arial"/>
                <w:b/>
                <w:bCs/>
                <w:color w:val="FF0000"/>
                <w:sz w:val="24"/>
                <w:szCs w:val="24"/>
                <w:highlight w:val="yellow"/>
              </w:rPr>
            </w:pPr>
          </w:p>
          <w:p w14:paraId="13214867" w14:textId="77777777" w:rsidR="004E0A88" w:rsidRPr="00E51009" w:rsidRDefault="004E0A88" w:rsidP="00D05A2A">
            <w:pPr>
              <w:spacing w:line="259" w:lineRule="auto"/>
              <w:rPr>
                <w:rFonts w:ascii="Arial" w:hAnsi="Arial" w:cs="Arial"/>
                <w:bCs/>
                <w:sz w:val="24"/>
                <w:szCs w:val="24"/>
              </w:rPr>
            </w:pPr>
            <w:r w:rsidRPr="00E51009">
              <w:rPr>
                <w:rFonts w:ascii="Arial" w:hAnsi="Arial" w:cs="Arial"/>
                <w:bCs/>
                <w:sz w:val="24"/>
                <w:szCs w:val="24"/>
              </w:rPr>
              <w:t>Teacher explains the phrases to ask for the name in English of some words.</w:t>
            </w:r>
          </w:p>
          <w:tbl>
            <w:tblPr>
              <w:tblStyle w:val="Tablaconcuadrcula"/>
              <w:tblW w:w="8415" w:type="dxa"/>
              <w:tblLayout w:type="fixed"/>
              <w:tblLook w:val="06A0" w:firstRow="1" w:lastRow="0" w:firstColumn="1" w:lastColumn="0" w:noHBand="1" w:noVBand="1"/>
            </w:tblPr>
            <w:tblGrid>
              <w:gridCol w:w="4005"/>
              <w:gridCol w:w="4410"/>
            </w:tblGrid>
            <w:tr w:rsidR="004E0A88" w:rsidRPr="00E51009" w14:paraId="51D56732" w14:textId="77777777" w:rsidTr="00D05A2A">
              <w:tc>
                <w:tcPr>
                  <w:tcW w:w="4005" w:type="dxa"/>
                </w:tcPr>
                <w:p w14:paraId="7EE34319" w14:textId="77777777" w:rsidR="004E0A88" w:rsidRPr="00E51009" w:rsidRDefault="004E0A88" w:rsidP="00D05A2A">
                  <w:pPr>
                    <w:jc w:val="center"/>
                    <w:rPr>
                      <w:rFonts w:ascii="Arial" w:eastAsia="Century Gothic" w:hAnsi="Arial" w:cs="Arial"/>
                      <w:b/>
                      <w:bCs/>
                      <w:sz w:val="24"/>
                      <w:szCs w:val="24"/>
                    </w:rPr>
                  </w:pPr>
                  <w:r w:rsidRPr="00E51009">
                    <w:rPr>
                      <w:rFonts w:ascii="Arial" w:eastAsia="Century Gothic" w:hAnsi="Arial" w:cs="Arial"/>
                      <w:b/>
                      <w:bCs/>
                      <w:sz w:val="24"/>
                      <w:szCs w:val="24"/>
                    </w:rPr>
                    <w:t>Question</w:t>
                  </w:r>
                </w:p>
              </w:tc>
              <w:tc>
                <w:tcPr>
                  <w:tcW w:w="4410" w:type="dxa"/>
                </w:tcPr>
                <w:p w14:paraId="6F921250" w14:textId="77777777" w:rsidR="004E0A88" w:rsidRPr="00E51009" w:rsidRDefault="004E0A88" w:rsidP="00D05A2A">
                  <w:pPr>
                    <w:jc w:val="center"/>
                    <w:rPr>
                      <w:rFonts w:ascii="Arial" w:eastAsia="Century Gothic" w:hAnsi="Arial" w:cs="Arial"/>
                      <w:b/>
                      <w:bCs/>
                      <w:sz w:val="24"/>
                      <w:szCs w:val="24"/>
                    </w:rPr>
                  </w:pPr>
                  <w:r w:rsidRPr="00E51009">
                    <w:rPr>
                      <w:rFonts w:ascii="Arial" w:eastAsia="Century Gothic" w:hAnsi="Arial" w:cs="Arial"/>
                      <w:b/>
                      <w:bCs/>
                      <w:sz w:val="24"/>
                      <w:szCs w:val="24"/>
                    </w:rPr>
                    <w:t>Answer</w:t>
                  </w:r>
                </w:p>
              </w:tc>
            </w:tr>
            <w:tr w:rsidR="004E0A88" w:rsidRPr="00E51009" w14:paraId="58C25309" w14:textId="77777777" w:rsidTr="00D05A2A">
              <w:tc>
                <w:tcPr>
                  <w:tcW w:w="4005" w:type="dxa"/>
                </w:tcPr>
                <w:p w14:paraId="02E4C4CE" w14:textId="77777777" w:rsidR="004E0A88" w:rsidRPr="00D23F67" w:rsidRDefault="004E0A88" w:rsidP="00D05A2A">
                  <w:pPr>
                    <w:rPr>
                      <w:rFonts w:ascii="Arial" w:eastAsia="Century Gothic" w:hAnsi="Arial" w:cs="Arial"/>
                      <w:bCs/>
                      <w:sz w:val="24"/>
                      <w:szCs w:val="24"/>
                    </w:rPr>
                  </w:pPr>
                  <w:r w:rsidRPr="00D23F67">
                    <w:rPr>
                      <w:rFonts w:ascii="Arial" w:eastAsia="Century Gothic" w:hAnsi="Arial" w:cs="Arial"/>
                      <w:bCs/>
                      <w:sz w:val="24"/>
                      <w:szCs w:val="24"/>
                    </w:rPr>
                    <w:t>How do you say this in English?</w:t>
                  </w:r>
                </w:p>
              </w:tc>
              <w:tc>
                <w:tcPr>
                  <w:tcW w:w="4410" w:type="dxa"/>
                </w:tcPr>
                <w:p w14:paraId="1D5ECBEF" w14:textId="77777777" w:rsidR="004E0A88" w:rsidRPr="00D23F67" w:rsidRDefault="004E0A88" w:rsidP="00D05A2A">
                  <w:pPr>
                    <w:rPr>
                      <w:rFonts w:ascii="Arial" w:eastAsia="Century Gothic" w:hAnsi="Arial" w:cs="Arial"/>
                      <w:bCs/>
                      <w:sz w:val="24"/>
                      <w:szCs w:val="24"/>
                      <w:lang w:val="es-CR"/>
                    </w:rPr>
                  </w:pPr>
                  <w:r w:rsidRPr="00D23F67">
                    <w:rPr>
                      <w:rFonts w:ascii="Arial" w:eastAsia="Century Gothic" w:hAnsi="Arial" w:cs="Arial"/>
                      <w:bCs/>
                      <w:sz w:val="24"/>
                      <w:szCs w:val="24"/>
                      <w:lang w:val="es-CR"/>
                    </w:rPr>
                    <w:t>It´s __________</w:t>
                  </w:r>
                </w:p>
              </w:tc>
            </w:tr>
            <w:tr w:rsidR="004E0A88" w:rsidRPr="00E51009" w14:paraId="5E0E7B1E" w14:textId="77777777" w:rsidTr="00D05A2A">
              <w:tc>
                <w:tcPr>
                  <w:tcW w:w="4005" w:type="dxa"/>
                </w:tcPr>
                <w:p w14:paraId="31F86E7D" w14:textId="77777777" w:rsidR="004E0A88" w:rsidRPr="00D23F67" w:rsidRDefault="004E0A88" w:rsidP="00D05A2A">
                  <w:pPr>
                    <w:rPr>
                      <w:rFonts w:ascii="Arial" w:eastAsia="Century Gothic" w:hAnsi="Arial" w:cs="Arial"/>
                      <w:bCs/>
                      <w:sz w:val="24"/>
                      <w:szCs w:val="24"/>
                    </w:rPr>
                  </w:pPr>
                  <w:r w:rsidRPr="00D23F67">
                    <w:rPr>
                      <w:rFonts w:ascii="Arial" w:eastAsia="Century Gothic" w:hAnsi="Arial" w:cs="Arial"/>
                      <w:bCs/>
                      <w:sz w:val="24"/>
                      <w:szCs w:val="24"/>
                    </w:rPr>
                    <w:t>How do you pronounce this word?</w:t>
                  </w:r>
                </w:p>
              </w:tc>
              <w:tc>
                <w:tcPr>
                  <w:tcW w:w="4410" w:type="dxa"/>
                </w:tcPr>
                <w:p w14:paraId="22B392AB" w14:textId="77777777" w:rsidR="004E0A88" w:rsidRPr="00D23F67" w:rsidRDefault="004E0A88" w:rsidP="00D05A2A">
                  <w:pPr>
                    <w:rPr>
                      <w:rFonts w:ascii="Arial" w:eastAsia="Century Gothic" w:hAnsi="Arial" w:cs="Arial"/>
                      <w:bCs/>
                      <w:sz w:val="24"/>
                      <w:szCs w:val="24"/>
                    </w:rPr>
                  </w:pPr>
                  <w:r w:rsidRPr="00D23F67">
                    <w:rPr>
                      <w:rFonts w:ascii="Arial" w:eastAsia="Century Gothic" w:hAnsi="Arial" w:cs="Arial"/>
                      <w:bCs/>
                      <w:sz w:val="24"/>
                      <w:szCs w:val="24"/>
                    </w:rPr>
                    <w:t>It´s __________</w:t>
                  </w:r>
                </w:p>
              </w:tc>
            </w:tr>
            <w:tr w:rsidR="004E4A2F" w:rsidRPr="00E51009" w14:paraId="045456A0" w14:textId="77777777" w:rsidTr="00D05A2A">
              <w:tc>
                <w:tcPr>
                  <w:tcW w:w="4005" w:type="dxa"/>
                </w:tcPr>
                <w:p w14:paraId="110034F0" w14:textId="197489FA" w:rsidR="004E4A2F" w:rsidRPr="00D23F67" w:rsidRDefault="004E4A2F" w:rsidP="00D05A2A">
                  <w:pPr>
                    <w:rPr>
                      <w:rFonts w:ascii="Arial" w:eastAsia="Century Gothic" w:hAnsi="Arial" w:cs="Arial"/>
                      <w:bCs/>
                      <w:sz w:val="24"/>
                      <w:szCs w:val="24"/>
                    </w:rPr>
                  </w:pPr>
                  <w:r w:rsidRPr="00D23F67">
                    <w:rPr>
                      <w:rFonts w:ascii="Arial" w:eastAsia="Century Gothic" w:hAnsi="Arial" w:cs="Arial"/>
                      <w:bCs/>
                      <w:sz w:val="24"/>
                      <w:szCs w:val="24"/>
                    </w:rPr>
                    <w:t>What´s the meaning of… in English?</w:t>
                  </w:r>
                </w:p>
              </w:tc>
              <w:tc>
                <w:tcPr>
                  <w:tcW w:w="4410" w:type="dxa"/>
                </w:tcPr>
                <w:p w14:paraId="4FFBA777" w14:textId="2AD60C6C" w:rsidR="004E4A2F" w:rsidRPr="00D23F67" w:rsidRDefault="004E4A2F" w:rsidP="00D05A2A">
                  <w:pPr>
                    <w:rPr>
                      <w:rFonts w:ascii="Arial" w:eastAsia="Century Gothic" w:hAnsi="Arial" w:cs="Arial"/>
                      <w:bCs/>
                      <w:sz w:val="24"/>
                      <w:szCs w:val="24"/>
                    </w:rPr>
                  </w:pPr>
                  <w:r w:rsidRPr="00D23F67">
                    <w:rPr>
                      <w:rFonts w:ascii="Arial" w:eastAsia="Century Gothic" w:hAnsi="Arial" w:cs="Arial"/>
                      <w:bCs/>
                      <w:sz w:val="24"/>
                      <w:szCs w:val="24"/>
                    </w:rPr>
                    <w:t>It´s_________</w:t>
                  </w:r>
                </w:p>
              </w:tc>
            </w:tr>
          </w:tbl>
          <w:p w14:paraId="6C96154C" w14:textId="77777777" w:rsidR="004E0A88" w:rsidRPr="00E51009" w:rsidRDefault="004E0A88" w:rsidP="00D05A2A">
            <w:pPr>
              <w:spacing w:line="259" w:lineRule="auto"/>
              <w:rPr>
                <w:rFonts w:ascii="Arial" w:hAnsi="Arial" w:cs="Arial"/>
                <w:b/>
                <w:bCs/>
                <w:sz w:val="24"/>
                <w:szCs w:val="24"/>
              </w:rPr>
            </w:pPr>
          </w:p>
          <w:p w14:paraId="54BBF7EC" w14:textId="77777777" w:rsidR="004E0A88" w:rsidRPr="00E51009" w:rsidRDefault="004E0A88" w:rsidP="00D05A2A">
            <w:pPr>
              <w:spacing w:line="259" w:lineRule="auto"/>
              <w:rPr>
                <w:rFonts w:ascii="Arial" w:hAnsi="Arial" w:cs="Arial"/>
                <w:bCs/>
                <w:sz w:val="24"/>
                <w:szCs w:val="24"/>
              </w:rPr>
            </w:pPr>
            <w:r w:rsidRPr="00E51009">
              <w:rPr>
                <w:rFonts w:ascii="Arial" w:hAnsi="Arial" w:cs="Arial"/>
                <w:bCs/>
                <w:sz w:val="24"/>
                <w:szCs w:val="24"/>
              </w:rPr>
              <w:lastRenderedPageBreak/>
              <w:t xml:space="preserve">Teacher and students read the examples in this worksheet (see </w:t>
            </w:r>
            <w:r w:rsidRPr="00986FC4">
              <w:rPr>
                <w:rFonts w:ascii="Arial" w:hAnsi="Arial" w:cs="Arial"/>
                <w:b/>
                <w:bCs/>
                <w:sz w:val="24"/>
                <w:szCs w:val="24"/>
              </w:rPr>
              <w:t>annex 1</w:t>
            </w:r>
            <w:r w:rsidRPr="00E51009">
              <w:rPr>
                <w:rFonts w:ascii="Arial" w:hAnsi="Arial" w:cs="Arial"/>
                <w:bCs/>
                <w:sz w:val="24"/>
                <w:szCs w:val="24"/>
              </w:rPr>
              <w:t>). Teacher clarifies any question or doubt.</w:t>
            </w:r>
          </w:p>
          <w:p w14:paraId="4A23078E" w14:textId="77777777" w:rsidR="004E0A88" w:rsidRPr="00E51009" w:rsidRDefault="004E0A88" w:rsidP="00D05A2A">
            <w:pPr>
              <w:spacing w:line="259" w:lineRule="auto"/>
              <w:rPr>
                <w:rFonts w:ascii="Arial" w:hAnsi="Arial" w:cs="Arial"/>
                <w:bCs/>
                <w:sz w:val="24"/>
                <w:szCs w:val="24"/>
              </w:rPr>
            </w:pPr>
          </w:p>
          <w:p w14:paraId="3CE59EDD" w14:textId="77777777" w:rsidR="004E0A88" w:rsidRPr="00E51009" w:rsidRDefault="004E0A88" w:rsidP="00D05A2A">
            <w:pPr>
              <w:spacing w:line="259" w:lineRule="auto"/>
              <w:rPr>
                <w:rFonts w:ascii="Arial" w:hAnsi="Arial" w:cs="Arial"/>
                <w:bCs/>
                <w:sz w:val="24"/>
                <w:szCs w:val="24"/>
              </w:rPr>
            </w:pPr>
            <w:r w:rsidRPr="00E51009">
              <w:rPr>
                <w:rFonts w:ascii="Arial" w:hAnsi="Arial" w:cs="Arial"/>
                <w:noProof/>
                <w:sz w:val="24"/>
                <w:szCs w:val="24"/>
              </w:rPr>
              <w:drawing>
                <wp:inline distT="0" distB="0" distL="0" distR="0" wp14:anchorId="5AACB2B9" wp14:editId="36183FDE">
                  <wp:extent cx="4368800" cy="2446528"/>
                  <wp:effectExtent l="0" t="0" r="0" b="0"/>
                  <wp:docPr id="1099020095" name="Imagen 1099020095" descr="Imagenes de la pregunta en inglés: ¿Cómo se dice?  e images de distintos objetos para realizar la pregunta en inglés sobre el nombre de los objetos en inglés." title="Práctica de la expresión: ¿Cómo se d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extLst>
                              <a:ext uri="{28A0092B-C50C-407E-A947-70E740481C1C}">
                                <a14:useLocalDpi xmlns:a14="http://schemas.microsoft.com/office/drawing/2010/main" val="0"/>
                              </a:ext>
                            </a:extLst>
                          </a:blip>
                          <a:stretch>
                            <a:fillRect/>
                          </a:stretch>
                        </pic:blipFill>
                        <pic:spPr>
                          <a:xfrm>
                            <a:off x="0" y="0"/>
                            <a:ext cx="4377834" cy="2451587"/>
                          </a:xfrm>
                          <a:prstGeom prst="rect">
                            <a:avLst/>
                          </a:prstGeom>
                        </pic:spPr>
                      </pic:pic>
                    </a:graphicData>
                  </a:graphic>
                </wp:inline>
              </w:drawing>
            </w:r>
          </w:p>
          <w:p w14:paraId="176553DA" w14:textId="510DD78C" w:rsidR="004E0A88" w:rsidRPr="00E51009" w:rsidRDefault="004E0A88" w:rsidP="00D05A2A">
            <w:pPr>
              <w:spacing w:line="259" w:lineRule="auto"/>
              <w:rPr>
                <w:rFonts w:ascii="Arial" w:hAnsi="Arial" w:cs="Arial"/>
                <w:sz w:val="24"/>
                <w:szCs w:val="24"/>
              </w:rPr>
            </w:pPr>
            <w:r w:rsidRPr="00E51009">
              <w:rPr>
                <w:rFonts w:ascii="Arial" w:hAnsi="Arial" w:cs="Arial"/>
                <w:sz w:val="24"/>
                <w:szCs w:val="24"/>
              </w:rPr>
              <w:t>Teacher presents some images of familiar words and ask students the question “how do you say this?”</w:t>
            </w:r>
            <w:r w:rsidR="004E4A2F" w:rsidRPr="00E51009">
              <w:rPr>
                <w:rFonts w:ascii="Arial" w:hAnsi="Arial" w:cs="Arial"/>
                <w:sz w:val="24"/>
                <w:szCs w:val="24"/>
              </w:rPr>
              <w:t xml:space="preserve"> What´s the meaning of …. In English?</w:t>
            </w:r>
          </w:p>
          <w:tbl>
            <w:tblPr>
              <w:tblStyle w:val="Tablaconcuadrcula"/>
              <w:tblW w:w="0" w:type="auto"/>
              <w:tblLayout w:type="fixed"/>
              <w:tblLook w:val="06A0" w:firstRow="1" w:lastRow="0" w:firstColumn="1" w:lastColumn="0" w:noHBand="1" w:noVBand="1"/>
            </w:tblPr>
            <w:tblGrid>
              <w:gridCol w:w="2815"/>
              <w:gridCol w:w="2815"/>
              <w:gridCol w:w="2815"/>
            </w:tblGrid>
            <w:tr w:rsidR="004E0A88" w:rsidRPr="00E51009" w14:paraId="6DABABD9" w14:textId="77777777" w:rsidTr="00D05A2A">
              <w:tc>
                <w:tcPr>
                  <w:tcW w:w="2815" w:type="dxa"/>
                </w:tcPr>
                <w:p w14:paraId="254E92EF" w14:textId="77777777" w:rsidR="004E0A88" w:rsidRPr="00E51009" w:rsidRDefault="004E0A88" w:rsidP="00D05A2A">
                  <w:pPr>
                    <w:rPr>
                      <w:rFonts w:ascii="Arial" w:hAnsi="Arial" w:cs="Arial"/>
                      <w:sz w:val="24"/>
                      <w:szCs w:val="24"/>
                    </w:rPr>
                  </w:pPr>
                  <w:r w:rsidRPr="00E51009">
                    <w:rPr>
                      <w:rFonts w:ascii="Arial" w:hAnsi="Arial" w:cs="Arial"/>
                      <w:noProof/>
                      <w:sz w:val="24"/>
                      <w:szCs w:val="24"/>
                    </w:rPr>
                    <w:drawing>
                      <wp:inline distT="0" distB="0" distL="0" distR="0" wp14:anchorId="019F18FF" wp14:editId="18732E8E">
                        <wp:extent cx="1638300" cy="914400"/>
                        <wp:effectExtent l="0" t="0" r="0" b="0"/>
                        <wp:docPr id="578044576" name="Imagen 578044576" descr="Imagen de deportista prácticando el futbol." title="Fut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extLst>
                                    <a:ext uri="{28A0092B-C50C-407E-A947-70E740481C1C}">
                                      <a14:useLocalDpi xmlns:a14="http://schemas.microsoft.com/office/drawing/2010/main" val="0"/>
                                    </a:ext>
                                  </a:extLst>
                                </a:blip>
                                <a:stretch>
                                  <a:fillRect/>
                                </a:stretch>
                              </pic:blipFill>
                              <pic:spPr>
                                <a:xfrm>
                                  <a:off x="0" y="0"/>
                                  <a:ext cx="1638300" cy="914400"/>
                                </a:xfrm>
                                <a:prstGeom prst="rect">
                                  <a:avLst/>
                                </a:prstGeom>
                              </pic:spPr>
                            </pic:pic>
                          </a:graphicData>
                        </a:graphic>
                      </wp:inline>
                    </w:drawing>
                  </w:r>
                </w:p>
              </w:tc>
              <w:tc>
                <w:tcPr>
                  <w:tcW w:w="2815" w:type="dxa"/>
                </w:tcPr>
                <w:p w14:paraId="5267B244" w14:textId="77777777" w:rsidR="004E0A88" w:rsidRPr="00E51009" w:rsidRDefault="004E0A88" w:rsidP="00D05A2A">
                  <w:pPr>
                    <w:rPr>
                      <w:rFonts w:ascii="Arial" w:hAnsi="Arial" w:cs="Arial"/>
                      <w:sz w:val="24"/>
                      <w:szCs w:val="24"/>
                    </w:rPr>
                  </w:pPr>
                  <w:r w:rsidRPr="00E51009">
                    <w:rPr>
                      <w:rFonts w:ascii="Arial" w:hAnsi="Arial" w:cs="Arial"/>
                      <w:noProof/>
                      <w:sz w:val="24"/>
                      <w:szCs w:val="24"/>
                    </w:rPr>
                    <w:drawing>
                      <wp:inline distT="0" distB="0" distL="0" distR="0" wp14:anchorId="2C785506" wp14:editId="13069EC4">
                        <wp:extent cx="1638300" cy="923925"/>
                        <wp:effectExtent l="0" t="0" r="0" b="9525"/>
                        <wp:docPr id="1528505450" name="Imagen 1528505450" descr="Equipo de deportistas practicando el basketball." title="Basketb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extLst>
                                    <a:ext uri="{28A0092B-C50C-407E-A947-70E740481C1C}">
                                      <a14:useLocalDpi xmlns:a14="http://schemas.microsoft.com/office/drawing/2010/main" val="0"/>
                                    </a:ext>
                                  </a:extLst>
                                </a:blip>
                                <a:stretch>
                                  <a:fillRect/>
                                </a:stretch>
                              </pic:blipFill>
                              <pic:spPr>
                                <a:xfrm>
                                  <a:off x="0" y="0"/>
                                  <a:ext cx="1638300" cy="923925"/>
                                </a:xfrm>
                                <a:prstGeom prst="rect">
                                  <a:avLst/>
                                </a:prstGeom>
                              </pic:spPr>
                            </pic:pic>
                          </a:graphicData>
                        </a:graphic>
                      </wp:inline>
                    </w:drawing>
                  </w:r>
                </w:p>
              </w:tc>
              <w:tc>
                <w:tcPr>
                  <w:tcW w:w="2815" w:type="dxa"/>
                </w:tcPr>
                <w:p w14:paraId="6F2EB391" w14:textId="77777777" w:rsidR="004E0A88" w:rsidRPr="00E51009" w:rsidRDefault="004E0A88" w:rsidP="00D05A2A">
                  <w:pPr>
                    <w:rPr>
                      <w:rFonts w:ascii="Arial" w:hAnsi="Arial" w:cs="Arial"/>
                      <w:sz w:val="24"/>
                      <w:szCs w:val="24"/>
                    </w:rPr>
                  </w:pPr>
                  <w:r w:rsidRPr="00E51009">
                    <w:rPr>
                      <w:rFonts w:ascii="Arial" w:hAnsi="Arial" w:cs="Arial"/>
                      <w:noProof/>
                      <w:sz w:val="24"/>
                      <w:szCs w:val="24"/>
                    </w:rPr>
                    <w:drawing>
                      <wp:inline distT="0" distB="0" distL="0" distR="0" wp14:anchorId="217B2006" wp14:editId="45AB5847">
                        <wp:extent cx="1638300" cy="914400"/>
                        <wp:effectExtent l="0" t="0" r="0" b="0"/>
                        <wp:docPr id="1199225325" name="Imagen 1199225325" descr="Grupo de jugadores practicando el Volleyball." title="Volleyb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extLst>
                                    <a:ext uri="{28A0092B-C50C-407E-A947-70E740481C1C}">
                                      <a14:useLocalDpi xmlns:a14="http://schemas.microsoft.com/office/drawing/2010/main" val="0"/>
                                    </a:ext>
                                  </a:extLst>
                                </a:blip>
                                <a:stretch>
                                  <a:fillRect/>
                                </a:stretch>
                              </pic:blipFill>
                              <pic:spPr>
                                <a:xfrm>
                                  <a:off x="0" y="0"/>
                                  <a:ext cx="1638300" cy="914400"/>
                                </a:xfrm>
                                <a:prstGeom prst="rect">
                                  <a:avLst/>
                                </a:prstGeom>
                              </pic:spPr>
                            </pic:pic>
                          </a:graphicData>
                        </a:graphic>
                      </wp:inline>
                    </w:drawing>
                  </w:r>
                </w:p>
              </w:tc>
            </w:tr>
            <w:tr w:rsidR="004E0A88" w:rsidRPr="00E51009" w14:paraId="5E0D61DE" w14:textId="77777777" w:rsidTr="00D05A2A">
              <w:trPr>
                <w:trHeight w:val="555"/>
              </w:trPr>
              <w:tc>
                <w:tcPr>
                  <w:tcW w:w="2815" w:type="dxa"/>
                </w:tcPr>
                <w:p w14:paraId="6DEC8C81" w14:textId="77777777" w:rsidR="004E0A88" w:rsidRPr="00E51009" w:rsidRDefault="004E0A88" w:rsidP="00D05A2A">
                  <w:pPr>
                    <w:rPr>
                      <w:rFonts w:ascii="Arial" w:eastAsia="Century Gothic" w:hAnsi="Arial" w:cs="Arial"/>
                      <w:sz w:val="24"/>
                      <w:szCs w:val="24"/>
                    </w:rPr>
                  </w:pPr>
                  <w:r w:rsidRPr="00E51009">
                    <w:rPr>
                      <w:rFonts w:ascii="Arial" w:eastAsia="Century Gothic" w:hAnsi="Arial" w:cs="Arial"/>
                      <w:sz w:val="24"/>
                      <w:szCs w:val="24"/>
                    </w:rPr>
                    <w:t>soccer</w:t>
                  </w:r>
                </w:p>
              </w:tc>
              <w:tc>
                <w:tcPr>
                  <w:tcW w:w="2815" w:type="dxa"/>
                </w:tcPr>
                <w:p w14:paraId="26D727A0" w14:textId="77777777" w:rsidR="004E0A88" w:rsidRPr="00E51009" w:rsidRDefault="004E0A88" w:rsidP="00D05A2A">
                  <w:pPr>
                    <w:rPr>
                      <w:rFonts w:ascii="Arial" w:eastAsia="Century Gothic" w:hAnsi="Arial" w:cs="Arial"/>
                      <w:sz w:val="24"/>
                      <w:szCs w:val="24"/>
                    </w:rPr>
                  </w:pPr>
                  <w:r w:rsidRPr="00E51009">
                    <w:rPr>
                      <w:rFonts w:ascii="Arial" w:eastAsia="Century Gothic" w:hAnsi="Arial" w:cs="Arial"/>
                      <w:sz w:val="24"/>
                      <w:szCs w:val="24"/>
                    </w:rPr>
                    <w:t>basketball</w:t>
                  </w:r>
                </w:p>
              </w:tc>
              <w:tc>
                <w:tcPr>
                  <w:tcW w:w="2815" w:type="dxa"/>
                </w:tcPr>
                <w:p w14:paraId="2717FB38" w14:textId="77777777" w:rsidR="004E0A88" w:rsidRPr="00E51009" w:rsidRDefault="004E0A88" w:rsidP="00D05A2A">
                  <w:pPr>
                    <w:rPr>
                      <w:rFonts w:ascii="Arial" w:eastAsia="Century Gothic" w:hAnsi="Arial" w:cs="Arial"/>
                      <w:sz w:val="24"/>
                      <w:szCs w:val="24"/>
                    </w:rPr>
                  </w:pPr>
                  <w:r w:rsidRPr="00E51009">
                    <w:rPr>
                      <w:rFonts w:ascii="Arial" w:eastAsia="Century Gothic" w:hAnsi="Arial" w:cs="Arial"/>
                      <w:sz w:val="24"/>
                      <w:szCs w:val="24"/>
                    </w:rPr>
                    <w:t>volleyball</w:t>
                  </w:r>
                </w:p>
              </w:tc>
            </w:tr>
          </w:tbl>
          <w:p w14:paraId="0324612E" w14:textId="77777777" w:rsidR="00986FC4" w:rsidRDefault="00986FC4" w:rsidP="004E4A2F">
            <w:pPr>
              <w:spacing w:line="259" w:lineRule="auto"/>
              <w:contextualSpacing/>
              <w:jc w:val="center"/>
              <w:rPr>
                <w:rFonts w:ascii="Arial" w:hAnsi="Arial" w:cs="Arial"/>
                <w:b/>
                <w:bCs/>
                <w:sz w:val="24"/>
                <w:szCs w:val="24"/>
                <w:highlight w:val="green"/>
                <w:u w:val="single"/>
              </w:rPr>
            </w:pPr>
          </w:p>
          <w:p w14:paraId="6E0AB0B6" w14:textId="0CB2DB52" w:rsidR="004E4A2F" w:rsidRPr="00E51009" w:rsidRDefault="004E4A2F" w:rsidP="004E4A2F">
            <w:pPr>
              <w:spacing w:line="259" w:lineRule="auto"/>
              <w:contextualSpacing/>
              <w:jc w:val="center"/>
              <w:rPr>
                <w:rFonts w:ascii="Arial" w:hAnsi="Arial" w:cs="Arial"/>
                <w:b/>
                <w:bCs/>
                <w:sz w:val="24"/>
                <w:szCs w:val="24"/>
              </w:rPr>
            </w:pPr>
            <w:r w:rsidRPr="00E51009">
              <w:rPr>
                <w:rFonts w:ascii="Arial" w:hAnsi="Arial" w:cs="Arial"/>
                <w:b/>
                <w:bCs/>
                <w:sz w:val="24"/>
                <w:szCs w:val="24"/>
              </w:rPr>
              <w:lastRenderedPageBreak/>
              <w:t>Task-rehearsal</w:t>
            </w:r>
          </w:p>
          <w:p w14:paraId="5DC56E91" w14:textId="77777777" w:rsidR="004E4A2F" w:rsidRPr="00E51009" w:rsidRDefault="004E4A2F" w:rsidP="004E4A2F">
            <w:pPr>
              <w:spacing w:line="259" w:lineRule="auto"/>
              <w:contextualSpacing/>
              <w:jc w:val="center"/>
              <w:rPr>
                <w:rFonts w:ascii="Arial" w:hAnsi="Arial" w:cs="Arial"/>
                <w:b/>
                <w:bCs/>
                <w:sz w:val="24"/>
                <w:szCs w:val="24"/>
              </w:rPr>
            </w:pPr>
          </w:p>
          <w:p w14:paraId="6D838449" w14:textId="1376ABA0" w:rsidR="004E0A88" w:rsidRPr="00E51009" w:rsidRDefault="004E0A88" w:rsidP="00D05A2A">
            <w:pPr>
              <w:spacing w:line="259" w:lineRule="auto"/>
              <w:rPr>
                <w:rFonts w:ascii="Arial" w:hAnsi="Arial" w:cs="Arial"/>
                <w:bCs/>
                <w:sz w:val="24"/>
                <w:szCs w:val="24"/>
              </w:rPr>
            </w:pPr>
            <w:r w:rsidRPr="00E51009">
              <w:rPr>
                <w:rFonts w:ascii="Arial" w:hAnsi="Arial" w:cs="Arial"/>
                <w:bCs/>
                <w:sz w:val="24"/>
                <w:szCs w:val="24"/>
              </w:rPr>
              <w:t>Students are asked to come up with a list of five items</w:t>
            </w:r>
            <w:r w:rsidR="004E4A2F" w:rsidRPr="00E51009">
              <w:rPr>
                <w:rFonts w:ascii="Arial" w:hAnsi="Arial" w:cs="Arial"/>
                <w:bCs/>
                <w:sz w:val="24"/>
                <w:szCs w:val="24"/>
              </w:rPr>
              <w:t xml:space="preserve"> that they do not know the name in English. They need </w:t>
            </w:r>
            <w:r w:rsidR="00986FC4">
              <w:rPr>
                <w:rFonts w:ascii="Arial" w:hAnsi="Arial" w:cs="Arial"/>
                <w:bCs/>
                <w:sz w:val="24"/>
                <w:szCs w:val="24"/>
              </w:rPr>
              <w:t>them</w:t>
            </w:r>
            <w:r w:rsidR="004E4A2F" w:rsidRPr="00E51009">
              <w:rPr>
                <w:rFonts w:ascii="Arial" w:hAnsi="Arial" w:cs="Arial"/>
                <w:bCs/>
                <w:sz w:val="24"/>
                <w:szCs w:val="24"/>
              </w:rPr>
              <w:t xml:space="preserve"> in order to talk about their favorite sports in a personal video. They will use the forms learned.</w:t>
            </w:r>
          </w:p>
          <w:p w14:paraId="6976C6E6" w14:textId="4AA2DC69" w:rsidR="004E0A88" w:rsidRPr="00E51009" w:rsidRDefault="004E0A88" w:rsidP="00D05A2A">
            <w:pPr>
              <w:spacing w:after="0"/>
              <w:jc w:val="center"/>
              <w:rPr>
                <w:rFonts w:ascii="Arial" w:hAnsi="Arial" w:cs="Arial"/>
                <w:b/>
                <w:bCs/>
                <w:sz w:val="24"/>
                <w:szCs w:val="24"/>
              </w:rPr>
            </w:pPr>
            <w:r w:rsidRPr="00E51009">
              <w:rPr>
                <w:rFonts w:ascii="Arial" w:hAnsi="Arial" w:cs="Arial"/>
                <w:b/>
                <w:bCs/>
                <w:sz w:val="24"/>
                <w:szCs w:val="24"/>
              </w:rPr>
              <w:t>Task completion</w:t>
            </w:r>
          </w:p>
          <w:p w14:paraId="153E8E32" w14:textId="77777777" w:rsidR="00DF3125" w:rsidRPr="00E51009" w:rsidRDefault="00DF3125" w:rsidP="00D05A2A">
            <w:pPr>
              <w:spacing w:after="0"/>
              <w:jc w:val="center"/>
              <w:rPr>
                <w:rFonts w:ascii="Arial" w:hAnsi="Arial" w:cs="Arial"/>
                <w:b/>
                <w:sz w:val="24"/>
                <w:szCs w:val="24"/>
              </w:rPr>
            </w:pPr>
          </w:p>
          <w:p w14:paraId="0CB9526E" w14:textId="6F1DC162" w:rsidR="004E0A88" w:rsidRPr="00E51009" w:rsidRDefault="00DF3125" w:rsidP="00381063">
            <w:pPr>
              <w:rPr>
                <w:rFonts w:ascii="Arial" w:hAnsi="Arial" w:cs="Arial"/>
                <w:sz w:val="24"/>
                <w:szCs w:val="24"/>
              </w:rPr>
            </w:pPr>
            <w:r w:rsidRPr="00E51009">
              <w:rPr>
                <w:rFonts w:ascii="Arial" w:hAnsi="Arial" w:cs="Arial"/>
                <w:sz w:val="24"/>
                <w:szCs w:val="24"/>
              </w:rPr>
              <w:t xml:space="preserve">Students need to find out the name and pronunciation of several sport words in English that they don´t know in order to talk about their favorite sport activities with an English friend. </w:t>
            </w:r>
            <w:r w:rsidR="004E0A88" w:rsidRPr="00E51009">
              <w:rPr>
                <w:rFonts w:ascii="Arial" w:hAnsi="Arial" w:cs="Arial"/>
                <w:sz w:val="24"/>
                <w:szCs w:val="24"/>
              </w:rPr>
              <w:t>Students get a worksheet with some images of sports</w:t>
            </w:r>
            <w:r w:rsidRPr="00E51009">
              <w:rPr>
                <w:rFonts w:ascii="Arial" w:hAnsi="Arial" w:cs="Arial"/>
                <w:sz w:val="24"/>
                <w:szCs w:val="24"/>
              </w:rPr>
              <w:t xml:space="preserve"> to be used as a resource to show the sport they want to know the word in English.</w:t>
            </w:r>
            <w:r w:rsidR="004E0A88" w:rsidRPr="00E51009">
              <w:rPr>
                <w:rFonts w:ascii="Arial" w:hAnsi="Arial" w:cs="Arial"/>
                <w:sz w:val="24"/>
                <w:szCs w:val="24"/>
              </w:rPr>
              <w:t xml:space="preserve"> </w:t>
            </w:r>
            <w:r w:rsidRPr="00E51009">
              <w:rPr>
                <w:rFonts w:ascii="Arial" w:hAnsi="Arial" w:cs="Arial"/>
                <w:sz w:val="24"/>
                <w:szCs w:val="24"/>
              </w:rPr>
              <w:t xml:space="preserve"> They will find people in the class who can give the information they need using the question:</w:t>
            </w:r>
            <w:r w:rsidR="004E0A88" w:rsidRPr="00E51009">
              <w:rPr>
                <w:rFonts w:ascii="Arial" w:hAnsi="Arial" w:cs="Arial"/>
                <w:sz w:val="24"/>
                <w:szCs w:val="24"/>
              </w:rPr>
              <w:t xml:space="preserve"> “</w:t>
            </w:r>
            <w:r w:rsidRPr="00E51009">
              <w:rPr>
                <w:rFonts w:ascii="Arial" w:hAnsi="Arial" w:cs="Arial"/>
                <w:sz w:val="24"/>
                <w:szCs w:val="24"/>
              </w:rPr>
              <w:t>How do you say this?” To solve the task, they will follow this procedure.</w:t>
            </w:r>
          </w:p>
          <w:p w14:paraId="3C9BF684" w14:textId="77777777" w:rsidR="004E0A88" w:rsidRPr="00E51009" w:rsidRDefault="004E0A88" w:rsidP="00D05A2A">
            <w:pPr>
              <w:rPr>
                <w:rFonts w:ascii="Arial" w:hAnsi="Arial" w:cs="Arial"/>
                <w:sz w:val="24"/>
                <w:szCs w:val="24"/>
              </w:rPr>
            </w:pPr>
            <w:r w:rsidRPr="00E51009">
              <w:rPr>
                <w:rFonts w:ascii="Arial" w:hAnsi="Arial" w:cs="Arial"/>
                <w:sz w:val="24"/>
                <w:szCs w:val="24"/>
              </w:rPr>
              <w:t>Step 1. Individual work: write the name of the sport next to the image.</w:t>
            </w:r>
          </w:p>
          <w:p w14:paraId="464CF467" w14:textId="77777777" w:rsidR="004E0A88" w:rsidRPr="00E51009" w:rsidRDefault="004E0A88" w:rsidP="00D05A2A">
            <w:pPr>
              <w:rPr>
                <w:rFonts w:ascii="Arial" w:hAnsi="Arial" w:cs="Arial"/>
                <w:sz w:val="24"/>
                <w:szCs w:val="24"/>
              </w:rPr>
            </w:pPr>
            <w:r w:rsidRPr="00E51009">
              <w:rPr>
                <w:rFonts w:ascii="Arial" w:hAnsi="Arial" w:cs="Arial"/>
                <w:sz w:val="24"/>
                <w:szCs w:val="24"/>
              </w:rPr>
              <w:t xml:space="preserve">Step 2. fold the paper </w:t>
            </w:r>
          </w:p>
          <w:p w14:paraId="1148F414" w14:textId="77777777" w:rsidR="004E0A88" w:rsidRPr="00E51009" w:rsidRDefault="004E0A88" w:rsidP="00D05A2A">
            <w:pPr>
              <w:rPr>
                <w:rFonts w:ascii="Arial" w:hAnsi="Arial" w:cs="Arial"/>
                <w:sz w:val="24"/>
                <w:szCs w:val="24"/>
              </w:rPr>
            </w:pPr>
            <w:r w:rsidRPr="00E51009">
              <w:rPr>
                <w:rFonts w:ascii="Arial" w:hAnsi="Arial" w:cs="Arial"/>
                <w:sz w:val="24"/>
                <w:szCs w:val="24"/>
              </w:rPr>
              <w:t xml:space="preserve">Step 3. Show the image to your classmate and ask “how do you say this?” then check the answer. </w:t>
            </w:r>
          </w:p>
          <w:p w14:paraId="36C862E1" w14:textId="77777777" w:rsidR="004E0A88" w:rsidRDefault="004E0A88" w:rsidP="00D05A2A">
            <w:pPr>
              <w:jc w:val="center"/>
              <w:rPr>
                <w:rFonts w:ascii="Arial" w:hAnsi="Arial" w:cs="Arial"/>
                <w:sz w:val="24"/>
                <w:szCs w:val="24"/>
              </w:rPr>
            </w:pPr>
          </w:p>
          <w:p w14:paraId="4FEB3072" w14:textId="77777777" w:rsidR="008A49DC" w:rsidRDefault="008A49DC" w:rsidP="00D05A2A">
            <w:pPr>
              <w:jc w:val="center"/>
              <w:rPr>
                <w:rFonts w:ascii="Arial" w:hAnsi="Arial" w:cs="Arial"/>
                <w:sz w:val="24"/>
                <w:szCs w:val="24"/>
              </w:rPr>
            </w:pPr>
          </w:p>
          <w:p w14:paraId="0CAE54D7" w14:textId="77777777" w:rsidR="008A49DC" w:rsidRDefault="008A49DC" w:rsidP="00D05A2A">
            <w:pPr>
              <w:jc w:val="center"/>
              <w:rPr>
                <w:rFonts w:ascii="Arial" w:hAnsi="Arial" w:cs="Arial"/>
                <w:sz w:val="24"/>
                <w:szCs w:val="24"/>
              </w:rPr>
            </w:pPr>
          </w:p>
          <w:p w14:paraId="16F98444" w14:textId="77777777" w:rsidR="008A49DC" w:rsidRPr="00E51009" w:rsidRDefault="008A49DC" w:rsidP="00D05A2A">
            <w:pPr>
              <w:jc w:val="center"/>
              <w:rPr>
                <w:rFonts w:ascii="Arial" w:hAnsi="Arial" w:cs="Arial"/>
                <w:sz w:val="24"/>
                <w:szCs w:val="24"/>
              </w:rPr>
            </w:pPr>
          </w:p>
          <w:tbl>
            <w:tblPr>
              <w:tblStyle w:val="Tablaconcuadrcula"/>
              <w:tblW w:w="0" w:type="auto"/>
              <w:tblLayout w:type="fixed"/>
              <w:tblLook w:val="06A0" w:firstRow="1" w:lastRow="0" w:firstColumn="1" w:lastColumn="0" w:noHBand="1" w:noVBand="1"/>
            </w:tblPr>
            <w:tblGrid>
              <w:gridCol w:w="4222"/>
              <w:gridCol w:w="4222"/>
            </w:tblGrid>
            <w:tr w:rsidR="004E0A88" w:rsidRPr="00E51009" w14:paraId="68C01E28" w14:textId="77777777" w:rsidTr="00D05A2A">
              <w:tc>
                <w:tcPr>
                  <w:tcW w:w="4222" w:type="dxa"/>
                </w:tcPr>
                <w:p w14:paraId="408633BF" w14:textId="77777777" w:rsidR="004E0A88" w:rsidRPr="00E51009" w:rsidRDefault="004E0A88" w:rsidP="00D05A2A">
                  <w:pPr>
                    <w:jc w:val="center"/>
                    <w:rPr>
                      <w:rFonts w:ascii="Arial" w:eastAsia="Century Gothic" w:hAnsi="Arial" w:cs="Arial"/>
                      <w:b/>
                      <w:bCs/>
                      <w:i/>
                      <w:iCs/>
                      <w:sz w:val="24"/>
                      <w:szCs w:val="24"/>
                    </w:rPr>
                  </w:pPr>
                  <w:r w:rsidRPr="00E51009">
                    <w:rPr>
                      <w:rFonts w:ascii="Arial" w:eastAsia="Century Gothic" w:hAnsi="Arial" w:cs="Arial"/>
                      <w:b/>
                      <w:bCs/>
                      <w:i/>
                      <w:iCs/>
                      <w:sz w:val="24"/>
                      <w:szCs w:val="24"/>
                    </w:rPr>
                    <w:lastRenderedPageBreak/>
                    <w:t>How do you say this?</w:t>
                  </w:r>
                </w:p>
              </w:tc>
              <w:tc>
                <w:tcPr>
                  <w:tcW w:w="4222" w:type="dxa"/>
                </w:tcPr>
                <w:p w14:paraId="777BF056" w14:textId="77777777" w:rsidR="004E0A88" w:rsidRPr="00E51009" w:rsidRDefault="004E0A88" w:rsidP="00D05A2A">
                  <w:pPr>
                    <w:jc w:val="center"/>
                    <w:rPr>
                      <w:rFonts w:ascii="Arial" w:eastAsia="Century Gothic" w:hAnsi="Arial" w:cs="Arial"/>
                      <w:sz w:val="24"/>
                      <w:szCs w:val="24"/>
                    </w:rPr>
                  </w:pPr>
                  <w:r w:rsidRPr="00E51009">
                    <w:rPr>
                      <w:rFonts w:ascii="Arial" w:eastAsia="Century Gothic" w:hAnsi="Arial" w:cs="Arial"/>
                      <w:sz w:val="24"/>
                      <w:szCs w:val="24"/>
                    </w:rPr>
                    <w:t xml:space="preserve"> </w:t>
                  </w:r>
                  <w:r w:rsidRPr="00E51009">
                    <w:rPr>
                      <w:rFonts w:ascii="Arial" w:eastAsia="Century Gothic" w:hAnsi="Arial" w:cs="Arial"/>
                      <w:b/>
                      <w:bCs/>
                      <w:i/>
                      <w:iCs/>
                      <w:sz w:val="24"/>
                      <w:szCs w:val="24"/>
                    </w:rPr>
                    <w:t>You say...</w:t>
                  </w:r>
                </w:p>
              </w:tc>
            </w:tr>
            <w:tr w:rsidR="004E0A88" w:rsidRPr="00E51009" w14:paraId="04424D9C" w14:textId="77777777" w:rsidTr="00D05A2A">
              <w:tc>
                <w:tcPr>
                  <w:tcW w:w="4222" w:type="dxa"/>
                </w:tcPr>
                <w:p w14:paraId="2D51DBBE" w14:textId="77777777" w:rsidR="004E0A88" w:rsidRPr="00E51009" w:rsidRDefault="004E0A88" w:rsidP="00D05A2A">
                  <w:pPr>
                    <w:rPr>
                      <w:rFonts w:ascii="Arial" w:eastAsia="Century Gothic" w:hAnsi="Arial" w:cs="Arial"/>
                      <w:sz w:val="24"/>
                      <w:szCs w:val="24"/>
                    </w:rPr>
                  </w:pPr>
                  <w:r w:rsidRPr="00E51009">
                    <w:rPr>
                      <w:rFonts w:ascii="Arial" w:hAnsi="Arial" w:cs="Arial"/>
                      <w:noProof/>
                      <w:sz w:val="24"/>
                      <w:szCs w:val="24"/>
                    </w:rPr>
                    <w:drawing>
                      <wp:inline distT="0" distB="0" distL="0" distR="0" wp14:anchorId="04D94B0B" wp14:editId="3A238B65">
                        <wp:extent cx="2533650" cy="1790700"/>
                        <wp:effectExtent l="0" t="0" r="0" b="0"/>
                        <wp:docPr id="1308591190" name="Imagen 1308591190" descr="Imagen con distintas posiciones de gimnasia." title="Gimnas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extLst>
                                    <a:ext uri="{28A0092B-C50C-407E-A947-70E740481C1C}">
                                      <a14:useLocalDpi xmlns:a14="http://schemas.microsoft.com/office/drawing/2010/main" val="0"/>
                                    </a:ext>
                                  </a:extLst>
                                </a:blip>
                                <a:stretch>
                                  <a:fillRect/>
                                </a:stretch>
                              </pic:blipFill>
                              <pic:spPr>
                                <a:xfrm>
                                  <a:off x="0" y="0"/>
                                  <a:ext cx="2533650" cy="1790700"/>
                                </a:xfrm>
                                <a:prstGeom prst="rect">
                                  <a:avLst/>
                                </a:prstGeom>
                              </pic:spPr>
                            </pic:pic>
                          </a:graphicData>
                        </a:graphic>
                      </wp:inline>
                    </w:drawing>
                  </w:r>
                </w:p>
              </w:tc>
              <w:tc>
                <w:tcPr>
                  <w:tcW w:w="4222" w:type="dxa"/>
                </w:tcPr>
                <w:p w14:paraId="3867E17D" w14:textId="77777777" w:rsidR="004E0A88" w:rsidRPr="00E51009" w:rsidRDefault="004E0A88" w:rsidP="00D05A2A">
                  <w:pPr>
                    <w:rPr>
                      <w:rFonts w:ascii="Arial" w:eastAsia="Century Gothic" w:hAnsi="Arial" w:cs="Arial"/>
                      <w:sz w:val="24"/>
                      <w:szCs w:val="24"/>
                    </w:rPr>
                  </w:pPr>
                </w:p>
              </w:tc>
            </w:tr>
            <w:tr w:rsidR="004E0A88" w:rsidRPr="00E51009" w14:paraId="39FF6A5B" w14:textId="77777777" w:rsidTr="00D05A2A">
              <w:tc>
                <w:tcPr>
                  <w:tcW w:w="4222" w:type="dxa"/>
                </w:tcPr>
                <w:p w14:paraId="7EA7FAF0" w14:textId="77777777" w:rsidR="004E0A88" w:rsidRPr="00E51009" w:rsidRDefault="004E0A88" w:rsidP="00D05A2A">
                  <w:pPr>
                    <w:rPr>
                      <w:rFonts w:ascii="Arial" w:eastAsia="Century Gothic" w:hAnsi="Arial" w:cs="Arial"/>
                      <w:sz w:val="24"/>
                      <w:szCs w:val="24"/>
                    </w:rPr>
                  </w:pPr>
                  <w:r w:rsidRPr="00E51009">
                    <w:rPr>
                      <w:rFonts w:ascii="Arial" w:hAnsi="Arial" w:cs="Arial"/>
                      <w:noProof/>
                      <w:sz w:val="24"/>
                      <w:szCs w:val="24"/>
                    </w:rPr>
                    <w:drawing>
                      <wp:inline distT="0" distB="0" distL="0" distR="0" wp14:anchorId="3F529978" wp14:editId="1855B2E1">
                        <wp:extent cx="2219325" cy="2066925"/>
                        <wp:effectExtent l="0" t="0" r="9525" b="9525"/>
                        <wp:docPr id="2066014893" name="Imagen 2066014893" descr="Imagen de ciclista." title="Ciclism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extLst>
                                    <a:ext uri="{28A0092B-C50C-407E-A947-70E740481C1C}">
                                      <a14:useLocalDpi xmlns:a14="http://schemas.microsoft.com/office/drawing/2010/main" val="0"/>
                                    </a:ext>
                                  </a:extLst>
                                </a:blip>
                                <a:stretch>
                                  <a:fillRect/>
                                </a:stretch>
                              </pic:blipFill>
                              <pic:spPr>
                                <a:xfrm>
                                  <a:off x="0" y="0"/>
                                  <a:ext cx="2219325" cy="2066925"/>
                                </a:xfrm>
                                <a:prstGeom prst="rect">
                                  <a:avLst/>
                                </a:prstGeom>
                              </pic:spPr>
                            </pic:pic>
                          </a:graphicData>
                        </a:graphic>
                      </wp:inline>
                    </w:drawing>
                  </w:r>
                </w:p>
              </w:tc>
              <w:tc>
                <w:tcPr>
                  <w:tcW w:w="4222" w:type="dxa"/>
                </w:tcPr>
                <w:p w14:paraId="0D52BBE8" w14:textId="77777777" w:rsidR="004E0A88" w:rsidRPr="00E51009" w:rsidRDefault="004E0A88" w:rsidP="00D05A2A">
                  <w:pPr>
                    <w:rPr>
                      <w:rFonts w:ascii="Arial" w:eastAsia="Century Gothic" w:hAnsi="Arial" w:cs="Arial"/>
                      <w:sz w:val="24"/>
                      <w:szCs w:val="24"/>
                    </w:rPr>
                  </w:pPr>
                </w:p>
              </w:tc>
            </w:tr>
            <w:tr w:rsidR="004E0A88" w:rsidRPr="00E51009" w14:paraId="68A6D71F" w14:textId="77777777" w:rsidTr="00D05A2A">
              <w:tc>
                <w:tcPr>
                  <w:tcW w:w="4222" w:type="dxa"/>
                </w:tcPr>
                <w:p w14:paraId="169FEBF2" w14:textId="77777777" w:rsidR="004E0A88" w:rsidRPr="00E51009" w:rsidRDefault="004E0A88" w:rsidP="00D05A2A">
                  <w:pPr>
                    <w:rPr>
                      <w:rFonts w:ascii="Arial" w:eastAsia="Century Gothic" w:hAnsi="Arial" w:cs="Arial"/>
                      <w:sz w:val="24"/>
                      <w:szCs w:val="24"/>
                    </w:rPr>
                  </w:pPr>
                  <w:r w:rsidRPr="00E51009">
                    <w:rPr>
                      <w:rFonts w:ascii="Arial" w:hAnsi="Arial" w:cs="Arial"/>
                      <w:noProof/>
                      <w:sz w:val="24"/>
                      <w:szCs w:val="24"/>
                    </w:rPr>
                    <w:lastRenderedPageBreak/>
                    <w:drawing>
                      <wp:inline distT="0" distB="0" distL="0" distR="0" wp14:anchorId="5FC43844" wp14:editId="1C969A95">
                        <wp:extent cx="2124075" cy="2152650"/>
                        <wp:effectExtent l="0" t="0" r="9525" b="0"/>
                        <wp:docPr id="401158655" name="Imagen 401158655" descr="Imagen de persona práctiando en surf." title="Sur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extLst>
                                    <a:ext uri="{28A0092B-C50C-407E-A947-70E740481C1C}">
                                      <a14:useLocalDpi xmlns:a14="http://schemas.microsoft.com/office/drawing/2010/main" val="0"/>
                                    </a:ext>
                                  </a:extLst>
                                </a:blip>
                                <a:stretch>
                                  <a:fillRect/>
                                </a:stretch>
                              </pic:blipFill>
                              <pic:spPr>
                                <a:xfrm>
                                  <a:off x="0" y="0"/>
                                  <a:ext cx="2124075" cy="2152650"/>
                                </a:xfrm>
                                <a:prstGeom prst="rect">
                                  <a:avLst/>
                                </a:prstGeom>
                              </pic:spPr>
                            </pic:pic>
                          </a:graphicData>
                        </a:graphic>
                      </wp:inline>
                    </w:drawing>
                  </w:r>
                </w:p>
              </w:tc>
              <w:tc>
                <w:tcPr>
                  <w:tcW w:w="4222" w:type="dxa"/>
                </w:tcPr>
                <w:p w14:paraId="102B4FF3" w14:textId="77777777" w:rsidR="004E0A88" w:rsidRPr="00E51009" w:rsidRDefault="004E0A88" w:rsidP="00D05A2A">
                  <w:pPr>
                    <w:rPr>
                      <w:rFonts w:ascii="Arial" w:eastAsia="Century Gothic" w:hAnsi="Arial" w:cs="Arial"/>
                      <w:sz w:val="24"/>
                      <w:szCs w:val="24"/>
                    </w:rPr>
                  </w:pPr>
                </w:p>
              </w:tc>
            </w:tr>
            <w:tr w:rsidR="004E0A88" w:rsidRPr="00E51009" w14:paraId="67EFB89A" w14:textId="77777777" w:rsidTr="00D05A2A">
              <w:tc>
                <w:tcPr>
                  <w:tcW w:w="4222" w:type="dxa"/>
                </w:tcPr>
                <w:p w14:paraId="6397A2CA" w14:textId="77777777" w:rsidR="004E0A88" w:rsidRPr="00E51009" w:rsidRDefault="004E0A88" w:rsidP="00D05A2A">
                  <w:pPr>
                    <w:rPr>
                      <w:rFonts w:ascii="Arial" w:eastAsia="Century Gothic" w:hAnsi="Arial" w:cs="Arial"/>
                      <w:sz w:val="24"/>
                      <w:szCs w:val="24"/>
                    </w:rPr>
                  </w:pPr>
                  <w:r w:rsidRPr="00E51009">
                    <w:rPr>
                      <w:rFonts w:ascii="Arial" w:hAnsi="Arial" w:cs="Arial"/>
                      <w:noProof/>
                      <w:sz w:val="24"/>
                      <w:szCs w:val="24"/>
                    </w:rPr>
                    <w:drawing>
                      <wp:inline distT="0" distB="0" distL="0" distR="0" wp14:anchorId="37020209" wp14:editId="78054FC2">
                        <wp:extent cx="2533650" cy="1762125"/>
                        <wp:effectExtent l="0" t="0" r="0" b="9525"/>
                        <wp:docPr id="2122979433" name="Imagen 2122979433" descr="Mujer en competencia a caballo." title="Montar a cabal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extLst>
                                    <a:ext uri="{28A0092B-C50C-407E-A947-70E740481C1C}">
                                      <a14:useLocalDpi xmlns:a14="http://schemas.microsoft.com/office/drawing/2010/main" val="0"/>
                                    </a:ext>
                                  </a:extLst>
                                </a:blip>
                                <a:stretch>
                                  <a:fillRect/>
                                </a:stretch>
                              </pic:blipFill>
                              <pic:spPr>
                                <a:xfrm>
                                  <a:off x="0" y="0"/>
                                  <a:ext cx="2533650" cy="1762125"/>
                                </a:xfrm>
                                <a:prstGeom prst="rect">
                                  <a:avLst/>
                                </a:prstGeom>
                              </pic:spPr>
                            </pic:pic>
                          </a:graphicData>
                        </a:graphic>
                      </wp:inline>
                    </w:drawing>
                  </w:r>
                </w:p>
              </w:tc>
              <w:tc>
                <w:tcPr>
                  <w:tcW w:w="4222" w:type="dxa"/>
                </w:tcPr>
                <w:p w14:paraId="4B4D1A1D" w14:textId="77777777" w:rsidR="004E0A88" w:rsidRPr="00E51009" w:rsidRDefault="004E0A88" w:rsidP="00D05A2A">
                  <w:pPr>
                    <w:rPr>
                      <w:rFonts w:ascii="Arial" w:eastAsia="Century Gothic" w:hAnsi="Arial" w:cs="Arial"/>
                      <w:sz w:val="24"/>
                      <w:szCs w:val="24"/>
                    </w:rPr>
                  </w:pPr>
                </w:p>
              </w:tc>
            </w:tr>
          </w:tbl>
          <w:p w14:paraId="7289E5A0" w14:textId="77777777" w:rsidR="004E0A88" w:rsidRPr="00E51009" w:rsidRDefault="004E0A88" w:rsidP="00D05A2A">
            <w:pPr>
              <w:jc w:val="center"/>
              <w:rPr>
                <w:rFonts w:ascii="Arial" w:hAnsi="Arial" w:cs="Arial"/>
                <w:sz w:val="24"/>
                <w:szCs w:val="24"/>
              </w:rPr>
            </w:pPr>
          </w:p>
          <w:tbl>
            <w:tblPr>
              <w:tblStyle w:val="Tablaconcuadrcula"/>
              <w:tblW w:w="0" w:type="auto"/>
              <w:tblLayout w:type="fixed"/>
              <w:tblLook w:val="06A0" w:firstRow="1" w:lastRow="0" w:firstColumn="1" w:lastColumn="0" w:noHBand="1" w:noVBand="1"/>
            </w:tblPr>
            <w:tblGrid>
              <w:gridCol w:w="4222"/>
              <w:gridCol w:w="4222"/>
            </w:tblGrid>
            <w:tr w:rsidR="004E0A88" w:rsidRPr="00E51009" w14:paraId="1FC22693" w14:textId="77777777" w:rsidTr="00D05A2A">
              <w:tc>
                <w:tcPr>
                  <w:tcW w:w="4222" w:type="dxa"/>
                </w:tcPr>
                <w:p w14:paraId="2F3B2ABB" w14:textId="77777777" w:rsidR="004E0A88" w:rsidRPr="00E51009" w:rsidRDefault="004E0A88" w:rsidP="00D05A2A">
                  <w:pPr>
                    <w:jc w:val="center"/>
                    <w:rPr>
                      <w:rFonts w:ascii="Arial" w:eastAsia="Century Gothic" w:hAnsi="Arial" w:cs="Arial"/>
                      <w:b/>
                      <w:bCs/>
                      <w:i/>
                      <w:iCs/>
                      <w:sz w:val="24"/>
                      <w:szCs w:val="24"/>
                    </w:rPr>
                  </w:pPr>
                  <w:r w:rsidRPr="00E51009">
                    <w:rPr>
                      <w:rFonts w:ascii="Arial" w:eastAsia="Century Gothic" w:hAnsi="Arial" w:cs="Arial"/>
                      <w:b/>
                      <w:bCs/>
                      <w:i/>
                      <w:iCs/>
                      <w:sz w:val="24"/>
                      <w:szCs w:val="24"/>
                    </w:rPr>
                    <w:t>How do you say this?</w:t>
                  </w:r>
                </w:p>
              </w:tc>
              <w:tc>
                <w:tcPr>
                  <w:tcW w:w="4222" w:type="dxa"/>
                </w:tcPr>
                <w:p w14:paraId="0BE3084D" w14:textId="77777777" w:rsidR="004E0A88" w:rsidRPr="00E51009" w:rsidRDefault="004E0A88" w:rsidP="00D05A2A">
                  <w:pPr>
                    <w:jc w:val="center"/>
                    <w:rPr>
                      <w:rFonts w:ascii="Arial" w:eastAsia="Century Gothic" w:hAnsi="Arial" w:cs="Arial"/>
                      <w:b/>
                      <w:bCs/>
                      <w:i/>
                      <w:iCs/>
                      <w:color w:val="000000" w:themeColor="text1"/>
                      <w:sz w:val="24"/>
                      <w:szCs w:val="24"/>
                    </w:rPr>
                  </w:pPr>
                  <w:r w:rsidRPr="00E51009">
                    <w:rPr>
                      <w:rFonts w:ascii="Arial" w:eastAsia="Century Gothic" w:hAnsi="Arial" w:cs="Arial"/>
                      <w:b/>
                      <w:bCs/>
                      <w:i/>
                      <w:iCs/>
                      <w:color w:val="000000" w:themeColor="text1"/>
                      <w:sz w:val="24"/>
                      <w:szCs w:val="24"/>
                    </w:rPr>
                    <w:t>You say...</w:t>
                  </w:r>
                </w:p>
              </w:tc>
            </w:tr>
            <w:tr w:rsidR="004E0A88" w:rsidRPr="00E51009" w14:paraId="157B81E4" w14:textId="77777777" w:rsidTr="00D05A2A">
              <w:tc>
                <w:tcPr>
                  <w:tcW w:w="4222" w:type="dxa"/>
                </w:tcPr>
                <w:p w14:paraId="764E9C82" w14:textId="77777777" w:rsidR="004E0A88" w:rsidRPr="00E51009" w:rsidRDefault="004E0A88" w:rsidP="00D05A2A">
                  <w:pPr>
                    <w:rPr>
                      <w:rFonts w:ascii="Arial" w:eastAsia="Century Gothic" w:hAnsi="Arial" w:cs="Arial"/>
                      <w:sz w:val="24"/>
                      <w:szCs w:val="24"/>
                    </w:rPr>
                  </w:pPr>
                  <w:r w:rsidRPr="00E51009">
                    <w:rPr>
                      <w:rFonts w:ascii="Arial" w:hAnsi="Arial" w:cs="Arial"/>
                      <w:noProof/>
                      <w:sz w:val="24"/>
                      <w:szCs w:val="24"/>
                    </w:rPr>
                    <w:lastRenderedPageBreak/>
                    <w:drawing>
                      <wp:inline distT="0" distB="0" distL="0" distR="0" wp14:anchorId="349CBF90" wp14:editId="59DCA80A">
                        <wp:extent cx="2533650" cy="1781175"/>
                        <wp:effectExtent l="0" t="0" r="0" b="9525"/>
                        <wp:docPr id="340206768" name="Imagen 340206768" descr="Pareja trotando." title="Trot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extLst>
                                    <a:ext uri="{28A0092B-C50C-407E-A947-70E740481C1C}">
                                      <a14:useLocalDpi xmlns:a14="http://schemas.microsoft.com/office/drawing/2010/main" val="0"/>
                                    </a:ext>
                                  </a:extLst>
                                </a:blip>
                                <a:stretch>
                                  <a:fillRect/>
                                </a:stretch>
                              </pic:blipFill>
                              <pic:spPr>
                                <a:xfrm>
                                  <a:off x="0" y="0"/>
                                  <a:ext cx="2533650" cy="1781175"/>
                                </a:xfrm>
                                <a:prstGeom prst="rect">
                                  <a:avLst/>
                                </a:prstGeom>
                              </pic:spPr>
                            </pic:pic>
                          </a:graphicData>
                        </a:graphic>
                      </wp:inline>
                    </w:drawing>
                  </w:r>
                </w:p>
              </w:tc>
              <w:tc>
                <w:tcPr>
                  <w:tcW w:w="4222" w:type="dxa"/>
                </w:tcPr>
                <w:p w14:paraId="40D70F87" w14:textId="77777777" w:rsidR="004E0A88" w:rsidRPr="00E51009" w:rsidRDefault="004E0A88" w:rsidP="00D05A2A">
                  <w:pPr>
                    <w:rPr>
                      <w:rFonts w:ascii="Arial" w:eastAsia="Century Gothic" w:hAnsi="Arial" w:cs="Arial"/>
                      <w:sz w:val="24"/>
                      <w:szCs w:val="24"/>
                    </w:rPr>
                  </w:pPr>
                </w:p>
              </w:tc>
            </w:tr>
            <w:tr w:rsidR="004E0A88" w:rsidRPr="00E51009" w14:paraId="532C62CB" w14:textId="77777777" w:rsidTr="00D05A2A">
              <w:tc>
                <w:tcPr>
                  <w:tcW w:w="4222" w:type="dxa"/>
                </w:tcPr>
                <w:p w14:paraId="3E32C51F" w14:textId="77777777" w:rsidR="004E0A88" w:rsidRPr="00E51009" w:rsidRDefault="004E0A88" w:rsidP="00D05A2A">
                  <w:pPr>
                    <w:rPr>
                      <w:rFonts w:ascii="Arial" w:eastAsia="Century Gothic" w:hAnsi="Arial" w:cs="Arial"/>
                      <w:sz w:val="24"/>
                      <w:szCs w:val="24"/>
                    </w:rPr>
                  </w:pPr>
                  <w:r w:rsidRPr="00E51009">
                    <w:rPr>
                      <w:rFonts w:ascii="Arial" w:hAnsi="Arial" w:cs="Arial"/>
                      <w:noProof/>
                      <w:sz w:val="24"/>
                      <w:szCs w:val="24"/>
                    </w:rPr>
                    <w:drawing>
                      <wp:inline distT="0" distB="0" distL="0" distR="0" wp14:anchorId="17A528E4" wp14:editId="61D5595F">
                        <wp:extent cx="2533650" cy="1743075"/>
                        <wp:effectExtent l="0" t="0" r="0" b="9525"/>
                        <wp:docPr id="1854222198" name="Imagen 1854222198" descr="Hombre pescando." title="Pes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extLst>
                                    <a:ext uri="{28A0092B-C50C-407E-A947-70E740481C1C}">
                                      <a14:useLocalDpi xmlns:a14="http://schemas.microsoft.com/office/drawing/2010/main" val="0"/>
                                    </a:ext>
                                  </a:extLst>
                                </a:blip>
                                <a:stretch>
                                  <a:fillRect/>
                                </a:stretch>
                              </pic:blipFill>
                              <pic:spPr>
                                <a:xfrm>
                                  <a:off x="0" y="0"/>
                                  <a:ext cx="2533650" cy="1743075"/>
                                </a:xfrm>
                                <a:prstGeom prst="rect">
                                  <a:avLst/>
                                </a:prstGeom>
                              </pic:spPr>
                            </pic:pic>
                          </a:graphicData>
                        </a:graphic>
                      </wp:inline>
                    </w:drawing>
                  </w:r>
                </w:p>
              </w:tc>
              <w:tc>
                <w:tcPr>
                  <w:tcW w:w="4222" w:type="dxa"/>
                </w:tcPr>
                <w:p w14:paraId="3CC10011" w14:textId="77777777" w:rsidR="004E0A88" w:rsidRPr="00E51009" w:rsidRDefault="004E0A88" w:rsidP="00D05A2A">
                  <w:pPr>
                    <w:rPr>
                      <w:rFonts w:ascii="Arial" w:eastAsia="Century Gothic" w:hAnsi="Arial" w:cs="Arial"/>
                      <w:sz w:val="24"/>
                      <w:szCs w:val="24"/>
                    </w:rPr>
                  </w:pPr>
                </w:p>
              </w:tc>
            </w:tr>
            <w:tr w:rsidR="004E0A88" w:rsidRPr="00E51009" w14:paraId="5D38E0F5" w14:textId="77777777" w:rsidTr="00D05A2A">
              <w:tc>
                <w:tcPr>
                  <w:tcW w:w="4222" w:type="dxa"/>
                </w:tcPr>
                <w:p w14:paraId="68D6DEAF" w14:textId="77777777" w:rsidR="004E0A88" w:rsidRPr="00E51009" w:rsidRDefault="004E0A88" w:rsidP="00D05A2A">
                  <w:pPr>
                    <w:rPr>
                      <w:rFonts w:ascii="Arial" w:eastAsia="Century Gothic" w:hAnsi="Arial" w:cs="Arial"/>
                      <w:sz w:val="24"/>
                      <w:szCs w:val="24"/>
                    </w:rPr>
                  </w:pPr>
                  <w:r w:rsidRPr="00E51009">
                    <w:rPr>
                      <w:rFonts w:ascii="Arial" w:hAnsi="Arial" w:cs="Arial"/>
                      <w:noProof/>
                      <w:sz w:val="24"/>
                      <w:szCs w:val="24"/>
                    </w:rPr>
                    <w:lastRenderedPageBreak/>
                    <w:drawing>
                      <wp:inline distT="0" distB="0" distL="0" distR="0" wp14:anchorId="4A836AC3" wp14:editId="064E17CF">
                        <wp:extent cx="2181225" cy="2095500"/>
                        <wp:effectExtent l="0" t="0" r="9525" b="0"/>
                        <wp:docPr id="614080525" name="Imagen 614080525" descr="Dos hombres prácticando tennis de mesa." title="Tennis de me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extLst>
                                    <a:ext uri="{28A0092B-C50C-407E-A947-70E740481C1C}">
                                      <a14:useLocalDpi xmlns:a14="http://schemas.microsoft.com/office/drawing/2010/main" val="0"/>
                                    </a:ext>
                                  </a:extLst>
                                </a:blip>
                                <a:stretch>
                                  <a:fillRect/>
                                </a:stretch>
                              </pic:blipFill>
                              <pic:spPr>
                                <a:xfrm>
                                  <a:off x="0" y="0"/>
                                  <a:ext cx="2181225" cy="2095500"/>
                                </a:xfrm>
                                <a:prstGeom prst="rect">
                                  <a:avLst/>
                                </a:prstGeom>
                              </pic:spPr>
                            </pic:pic>
                          </a:graphicData>
                        </a:graphic>
                      </wp:inline>
                    </w:drawing>
                  </w:r>
                </w:p>
              </w:tc>
              <w:tc>
                <w:tcPr>
                  <w:tcW w:w="4222" w:type="dxa"/>
                </w:tcPr>
                <w:p w14:paraId="1629D0B8" w14:textId="77777777" w:rsidR="004E0A88" w:rsidRPr="00E51009" w:rsidRDefault="004E0A88" w:rsidP="00D05A2A">
                  <w:pPr>
                    <w:rPr>
                      <w:rFonts w:ascii="Arial" w:eastAsia="Century Gothic" w:hAnsi="Arial" w:cs="Arial"/>
                      <w:sz w:val="24"/>
                      <w:szCs w:val="24"/>
                    </w:rPr>
                  </w:pPr>
                </w:p>
              </w:tc>
            </w:tr>
            <w:tr w:rsidR="004E0A88" w:rsidRPr="00E51009" w14:paraId="61A3F7FE" w14:textId="77777777" w:rsidTr="00D05A2A">
              <w:tc>
                <w:tcPr>
                  <w:tcW w:w="4222" w:type="dxa"/>
                </w:tcPr>
                <w:p w14:paraId="6A1B0718" w14:textId="77777777" w:rsidR="004E0A88" w:rsidRPr="00E51009" w:rsidRDefault="004E0A88" w:rsidP="00D05A2A">
                  <w:pPr>
                    <w:rPr>
                      <w:rFonts w:ascii="Arial" w:eastAsia="Century Gothic" w:hAnsi="Arial" w:cs="Arial"/>
                      <w:sz w:val="24"/>
                      <w:szCs w:val="24"/>
                    </w:rPr>
                  </w:pPr>
                  <w:r w:rsidRPr="00E51009">
                    <w:rPr>
                      <w:rFonts w:ascii="Arial" w:hAnsi="Arial" w:cs="Arial"/>
                      <w:noProof/>
                      <w:sz w:val="24"/>
                      <w:szCs w:val="24"/>
                    </w:rPr>
                    <w:drawing>
                      <wp:inline distT="0" distB="0" distL="0" distR="0" wp14:anchorId="54D66585" wp14:editId="6A16E065">
                        <wp:extent cx="1962150" cy="2333625"/>
                        <wp:effectExtent l="0" t="0" r="0" b="9525"/>
                        <wp:docPr id="1754384423" name="Imagen 1754384423" descr="Hombre practicando el tiro con arco." title="Tiro con ar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extLst>
                                    <a:ext uri="{28A0092B-C50C-407E-A947-70E740481C1C}">
                                      <a14:useLocalDpi xmlns:a14="http://schemas.microsoft.com/office/drawing/2010/main" val="0"/>
                                    </a:ext>
                                  </a:extLst>
                                </a:blip>
                                <a:stretch>
                                  <a:fillRect/>
                                </a:stretch>
                              </pic:blipFill>
                              <pic:spPr>
                                <a:xfrm>
                                  <a:off x="0" y="0"/>
                                  <a:ext cx="1962150" cy="2333625"/>
                                </a:xfrm>
                                <a:prstGeom prst="rect">
                                  <a:avLst/>
                                </a:prstGeom>
                              </pic:spPr>
                            </pic:pic>
                          </a:graphicData>
                        </a:graphic>
                      </wp:inline>
                    </w:drawing>
                  </w:r>
                </w:p>
              </w:tc>
              <w:tc>
                <w:tcPr>
                  <w:tcW w:w="4222" w:type="dxa"/>
                </w:tcPr>
                <w:p w14:paraId="29EC19BC" w14:textId="77777777" w:rsidR="004E0A88" w:rsidRPr="00E51009" w:rsidRDefault="004E0A88" w:rsidP="00D05A2A">
                  <w:pPr>
                    <w:rPr>
                      <w:rFonts w:ascii="Arial" w:eastAsia="Century Gothic" w:hAnsi="Arial" w:cs="Arial"/>
                      <w:sz w:val="24"/>
                      <w:szCs w:val="24"/>
                    </w:rPr>
                  </w:pPr>
                </w:p>
              </w:tc>
            </w:tr>
          </w:tbl>
          <w:p w14:paraId="6A6DBC0A" w14:textId="77777777" w:rsidR="004E0A88" w:rsidRPr="00E51009" w:rsidRDefault="004E0A88" w:rsidP="00DF3125">
            <w:pPr>
              <w:rPr>
                <w:rFonts w:ascii="Arial" w:hAnsi="Arial" w:cs="Arial"/>
                <w:sz w:val="24"/>
                <w:szCs w:val="24"/>
              </w:rPr>
            </w:pPr>
          </w:p>
          <w:p w14:paraId="7CB2193A" w14:textId="50545AFA" w:rsidR="00DF3125" w:rsidRPr="00E51009" w:rsidRDefault="00DF3125" w:rsidP="00DF3125">
            <w:pPr>
              <w:rPr>
                <w:rFonts w:ascii="Arial" w:hAnsi="Arial" w:cs="Arial"/>
                <w:sz w:val="24"/>
                <w:szCs w:val="24"/>
              </w:rPr>
            </w:pPr>
            <w:r w:rsidRPr="00E51009">
              <w:rPr>
                <w:rFonts w:ascii="Arial" w:hAnsi="Arial" w:cs="Arial"/>
                <w:sz w:val="24"/>
                <w:szCs w:val="24"/>
              </w:rPr>
              <w:lastRenderedPageBreak/>
              <w:t>The teacher listen to them to provide feedback as needed.</w:t>
            </w:r>
            <w:r w:rsidR="00510445" w:rsidRPr="00E51009">
              <w:rPr>
                <w:rFonts w:ascii="Arial" w:hAnsi="Arial" w:cs="Arial"/>
                <w:sz w:val="24"/>
                <w:szCs w:val="24"/>
              </w:rPr>
              <w:t xml:space="preserve"> Students participate in a process of self- and peer assessment.</w:t>
            </w:r>
          </w:p>
          <w:p w14:paraId="44924926" w14:textId="7D53D51A" w:rsidR="00DF3125" w:rsidRPr="00E51009" w:rsidRDefault="005C59A4" w:rsidP="006D485B">
            <w:pPr>
              <w:spacing w:line="259" w:lineRule="auto"/>
              <w:contextualSpacing/>
              <w:jc w:val="center"/>
              <w:rPr>
                <w:rFonts w:ascii="Arial" w:hAnsi="Arial" w:cs="Arial"/>
                <w:b/>
                <w:bCs/>
                <w:sz w:val="24"/>
                <w:szCs w:val="24"/>
              </w:rPr>
            </w:pPr>
            <w:r w:rsidRPr="00E51009">
              <w:rPr>
                <w:rFonts w:ascii="Arial" w:hAnsi="Arial" w:cs="Arial"/>
                <w:b/>
                <w:bCs/>
                <w:sz w:val="24"/>
                <w:szCs w:val="24"/>
              </w:rPr>
              <w:t>Task assessment</w:t>
            </w:r>
          </w:p>
          <w:p w14:paraId="18B966EA" w14:textId="77777777" w:rsidR="006D485B" w:rsidRPr="00E51009" w:rsidRDefault="006D485B" w:rsidP="006D485B">
            <w:pPr>
              <w:spacing w:line="259" w:lineRule="auto"/>
              <w:contextualSpacing/>
              <w:jc w:val="center"/>
              <w:rPr>
                <w:rFonts w:ascii="Arial" w:hAnsi="Arial" w:cs="Arial"/>
                <w:b/>
                <w:bCs/>
                <w:sz w:val="24"/>
                <w:szCs w:val="24"/>
              </w:rPr>
            </w:pPr>
          </w:p>
          <w:p w14:paraId="3B0CFF7C" w14:textId="3F7F4569" w:rsidR="00DF3125" w:rsidRPr="00E51009" w:rsidRDefault="005C59A4" w:rsidP="00D05A2A">
            <w:pPr>
              <w:jc w:val="center"/>
              <w:rPr>
                <w:rFonts w:ascii="Arial" w:hAnsi="Arial" w:cs="Arial"/>
                <w:b/>
                <w:sz w:val="24"/>
                <w:szCs w:val="24"/>
              </w:rPr>
            </w:pPr>
            <w:r w:rsidRPr="00E51009">
              <w:rPr>
                <w:rFonts w:ascii="Arial" w:hAnsi="Arial" w:cs="Arial"/>
                <w:b/>
                <w:sz w:val="24"/>
                <w:szCs w:val="24"/>
              </w:rPr>
              <w:t>Post-task</w:t>
            </w:r>
          </w:p>
          <w:p w14:paraId="77A83549" w14:textId="4AA96570" w:rsidR="004E0A88" w:rsidRPr="002261AF" w:rsidRDefault="005C59A4" w:rsidP="002261AF">
            <w:pPr>
              <w:rPr>
                <w:rFonts w:ascii="Arial" w:hAnsi="Arial" w:cs="Arial"/>
                <w:sz w:val="24"/>
                <w:szCs w:val="24"/>
              </w:rPr>
            </w:pPr>
            <w:r w:rsidRPr="002261AF">
              <w:rPr>
                <w:rFonts w:ascii="Arial" w:hAnsi="Arial" w:cs="Arial"/>
                <w:sz w:val="24"/>
                <w:szCs w:val="24"/>
              </w:rPr>
              <w:t>Students continue practicing</w:t>
            </w:r>
            <w:r w:rsidR="004E0A88" w:rsidRPr="002261AF">
              <w:rPr>
                <w:rFonts w:ascii="Arial" w:hAnsi="Arial" w:cs="Arial"/>
                <w:sz w:val="24"/>
                <w:szCs w:val="24"/>
              </w:rPr>
              <w:t xml:space="preserve"> in small groups/pairs using </w:t>
            </w:r>
            <w:r w:rsidRPr="002261AF">
              <w:rPr>
                <w:rFonts w:ascii="Arial" w:hAnsi="Arial" w:cs="Arial"/>
                <w:sz w:val="24"/>
                <w:szCs w:val="24"/>
              </w:rPr>
              <w:t>this worksheet.</w:t>
            </w:r>
          </w:p>
          <w:tbl>
            <w:tblPr>
              <w:tblStyle w:val="Tablaconcuadrcula"/>
              <w:tblW w:w="0" w:type="auto"/>
              <w:tblLayout w:type="fixed"/>
              <w:tblLook w:val="06A0" w:firstRow="1" w:lastRow="0" w:firstColumn="1" w:lastColumn="0" w:noHBand="1" w:noVBand="1"/>
            </w:tblPr>
            <w:tblGrid>
              <w:gridCol w:w="6945"/>
              <w:gridCol w:w="1500"/>
            </w:tblGrid>
            <w:tr w:rsidR="004E0A88" w:rsidRPr="00E51009" w14:paraId="2991474A" w14:textId="77777777" w:rsidTr="00D05A2A">
              <w:tc>
                <w:tcPr>
                  <w:tcW w:w="8445" w:type="dxa"/>
                  <w:gridSpan w:val="2"/>
                  <w:shd w:val="clear" w:color="auto" w:fill="F7CAAC" w:themeFill="accent2" w:themeFillTint="66"/>
                </w:tcPr>
                <w:p w14:paraId="0B11164D" w14:textId="15D85E7D" w:rsidR="004E0A88" w:rsidRPr="00E51009" w:rsidRDefault="002261AF" w:rsidP="002261AF">
                  <w:pPr>
                    <w:jc w:val="center"/>
                    <w:rPr>
                      <w:rFonts w:ascii="Arial" w:eastAsia="Century Gothic" w:hAnsi="Arial" w:cs="Arial"/>
                      <w:sz w:val="24"/>
                      <w:szCs w:val="24"/>
                    </w:rPr>
                  </w:pPr>
                  <w:r>
                    <w:rPr>
                      <w:rFonts w:ascii="Arial" w:eastAsia="Century Gothic" w:hAnsi="Arial" w:cs="Arial"/>
                      <w:sz w:val="24"/>
                      <w:szCs w:val="24"/>
                    </w:rPr>
                    <w:t xml:space="preserve">MORE </w:t>
                  </w:r>
                  <w:r w:rsidR="004E0A88" w:rsidRPr="00E51009">
                    <w:rPr>
                      <w:rFonts w:ascii="Arial" w:eastAsia="Century Gothic" w:hAnsi="Arial" w:cs="Arial"/>
                      <w:sz w:val="24"/>
                      <w:szCs w:val="24"/>
                    </w:rPr>
                    <w:t>PRACTICE</w:t>
                  </w:r>
                </w:p>
              </w:tc>
            </w:tr>
            <w:tr w:rsidR="004E0A88" w:rsidRPr="00E51009" w14:paraId="5B027BE4" w14:textId="77777777" w:rsidTr="00D05A2A">
              <w:tc>
                <w:tcPr>
                  <w:tcW w:w="8445" w:type="dxa"/>
                  <w:gridSpan w:val="2"/>
                  <w:shd w:val="clear" w:color="auto" w:fill="E7E6E6" w:themeFill="background2"/>
                </w:tcPr>
                <w:p w14:paraId="4568A804" w14:textId="77777777" w:rsidR="004E0A88" w:rsidRPr="00E51009" w:rsidRDefault="004E0A88" w:rsidP="00D05A2A">
                  <w:pPr>
                    <w:jc w:val="center"/>
                    <w:rPr>
                      <w:rFonts w:ascii="Arial" w:eastAsia="Century Gothic" w:hAnsi="Arial" w:cs="Arial"/>
                      <w:sz w:val="24"/>
                      <w:szCs w:val="24"/>
                    </w:rPr>
                  </w:pPr>
                  <w:r w:rsidRPr="00E51009">
                    <w:rPr>
                      <w:rFonts w:ascii="Arial" w:eastAsia="Century Gothic" w:hAnsi="Arial" w:cs="Arial"/>
                      <w:sz w:val="24"/>
                      <w:szCs w:val="24"/>
                    </w:rPr>
                    <w:t>HOW DO YOU SAY_______________________IN ENGLISH?</w:t>
                  </w:r>
                </w:p>
              </w:tc>
            </w:tr>
            <w:tr w:rsidR="004E0A88" w:rsidRPr="00E51009" w14:paraId="4ABFBDB0" w14:textId="77777777" w:rsidTr="00D05A2A">
              <w:trPr>
                <w:trHeight w:val="2355"/>
              </w:trPr>
              <w:tc>
                <w:tcPr>
                  <w:tcW w:w="6945" w:type="dxa"/>
                </w:tcPr>
                <w:p w14:paraId="0957BCE3" w14:textId="77777777" w:rsidR="004E0A88" w:rsidRPr="00E51009" w:rsidRDefault="004E0A88" w:rsidP="00B12CC2">
                  <w:pPr>
                    <w:pStyle w:val="Prrafodelista"/>
                    <w:numPr>
                      <w:ilvl w:val="0"/>
                      <w:numId w:val="2"/>
                    </w:numPr>
                    <w:rPr>
                      <w:rFonts w:ascii="Arial" w:eastAsia="Century Gothic" w:hAnsi="Arial" w:cs="Arial"/>
                      <w:sz w:val="24"/>
                      <w:szCs w:val="24"/>
                    </w:rPr>
                  </w:pPr>
                  <w:r w:rsidRPr="00E51009">
                    <w:rPr>
                      <w:rFonts w:ascii="Arial" w:eastAsia="Century Gothic" w:hAnsi="Arial" w:cs="Arial"/>
                      <w:sz w:val="24"/>
                      <w:szCs w:val="24"/>
                    </w:rPr>
                    <w:t>How do you say_</w:t>
                  </w:r>
                  <w:r w:rsidRPr="00E51009">
                    <w:rPr>
                      <w:rFonts w:ascii="Arial" w:hAnsi="Arial" w:cs="Arial"/>
                      <w:noProof/>
                      <w:sz w:val="24"/>
                      <w:szCs w:val="24"/>
                      <w:lang w:eastAsia="en-US"/>
                    </w:rPr>
                    <w:drawing>
                      <wp:inline distT="0" distB="0" distL="0" distR="0" wp14:anchorId="14B13846" wp14:editId="25E90E7A">
                        <wp:extent cx="1102895" cy="952500"/>
                        <wp:effectExtent l="0" t="0" r="2540" b="0"/>
                        <wp:docPr id="1740396437" name="Imagen 1740396437" descr="Imagen de libro" title="Lib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extLst>
                                    <a:ext uri="{28A0092B-C50C-407E-A947-70E740481C1C}">
                                      <a14:useLocalDpi xmlns:a14="http://schemas.microsoft.com/office/drawing/2010/main" val="0"/>
                                    </a:ext>
                                  </a:extLst>
                                </a:blip>
                                <a:stretch>
                                  <a:fillRect/>
                                </a:stretch>
                              </pic:blipFill>
                              <pic:spPr>
                                <a:xfrm>
                                  <a:off x="0" y="0"/>
                                  <a:ext cx="1102895" cy="952500"/>
                                </a:xfrm>
                                <a:prstGeom prst="rect">
                                  <a:avLst/>
                                </a:prstGeom>
                              </pic:spPr>
                            </pic:pic>
                          </a:graphicData>
                        </a:graphic>
                      </wp:inline>
                    </w:drawing>
                  </w:r>
                  <w:r w:rsidRPr="00E51009">
                    <w:rPr>
                      <w:rFonts w:ascii="Arial" w:eastAsia="Century Gothic" w:hAnsi="Arial" w:cs="Arial"/>
                      <w:sz w:val="24"/>
                      <w:szCs w:val="24"/>
                    </w:rPr>
                    <w:t>_in English?</w:t>
                  </w:r>
                </w:p>
              </w:tc>
              <w:tc>
                <w:tcPr>
                  <w:tcW w:w="1500" w:type="dxa"/>
                </w:tcPr>
                <w:p w14:paraId="05F608E4" w14:textId="77777777" w:rsidR="004E0A88" w:rsidRPr="00E51009" w:rsidRDefault="004E0A88" w:rsidP="00D05A2A">
                  <w:pPr>
                    <w:rPr>
                      <w:rFonts w:ascii="Arial" w:eastAsia="Century Gothic" w:hAnsi="Arial" w:cs="Arial"/>
                      <w:sz w:val="24"/>
                      <w:szCs w:val="24"/>
                    </w:rPr>
                  </w:pPr>
                  <w:r w:rsidRPr="00E51009">
                    <w:rPr>
                      <w:rFonts w:ascii="Arial" w:eastAsia="Century Gothic" w:hAnsi="Arial" w:cs="Arial"/>
                      <w:sz w:val="24"/>
                      <w:szCs w:val="24"/>
                    </w:rPr>
                    <w:t>You say...</w:t>
                  </w:r>
                </w:p>
              </w:tc>
            </w:tr>
            <w:tr w:rsidR="004E0A88" w:rsidRPr="00E51009" w14:paraId="162DD6F2" w14:textId="77777777" w:rsidTr="00D05A2A">
              <w:tc>
                <w:tcPr>
                  <w:tcW w:w="6945" w:type="dxa"/>
                </w:tcPr>
                <w:p w14:paraId="38DCDEE2" w14:textId="77777777" w:rsidR="004E0A88" w:rsidRPr="00E51009" w:rsidRDefault="004E0A88" w:rsidP="00B12CC2">
                  <w:pPr>
                    <w:pStyle w:val="Prrafodelista"/>
                    <w:numPr>
                      <w:ilvl w:val="0"/>
                      <w:numId w:val="2"/>
                    </w:numPr>
                    <w:rPr>
                      <w:rFonts w:ascii="Arial" w:eastAsia="Century Gothic" w:hAnsi="Arial" w:cs="Arial"/>
                      <w:sz w:val="24"/>
                      <w:szCs w:val="24"/>
                    </w:rPr>
                  </w:pPr>
                  <w:r w:rsidRPr="00E51009">
                    <w:rPr>
                      <w:rFonts w:ascii="Arial" w:eastAsia="Century Gothic" w:hAnsi="Arial" w:cs="Arial"/>
                      <w:sz w:val="24"/>
                      <w:szCs w:val="24"/>
                    </w:rPr>
                    <w:t>How do you say_</w:t>
                  </w:r>
                  <w:r w:rsidRPr="00E51009">
                    <w:rPr>
                      <w:rFonts w:ascii="Arial" w:hAnsi="Arial" w:cs="Arial"/>
                      <w:noProof/>
                      <w:sz w:val="24"/>
                      <w:szCs w:val="24"/>
                      <w:lang w:eastAsia="en-US"/>
                    </w:rPr>
                    <w:drawing>
                      <wp:inline distT="0" distB="0" distL="0" distR="0" wp14:anchorId="42A32DA8" wp14:editId="2C92371D">
                        <wp:extent cx="633090" cy="790575"/>
                        <wp:effectExtent l="0" t="0" r="0" b="0"/>
                        <wp:docPr id="240511088" name="Imagen 240511088" descr="Imagen de lapicero." title="Lapice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633090" cy="790575"/>
                                </a:xfrm>
                                <a:prstGeom prst="rect">
                                  <a:avLst/>
                                </a:prstGeom>
                              </pic:spPr>
                            </pic:pic>
                          </a:graphicData>
                        </a:graphic>
                      </wp:inline>
                    </w:drawing>
                  </w:r>
                  <w:r w:rsidRPr="00E51009">
                    <w:rPr>
                      <w:rFonts w:ascii="Arial" w:eastAsia="Century Gothic" w:hAnsi="Arial" w:cs="Arial"/>
                      <w:sz w:val="24"/>
                      <w:szCs w:val="24"/>
                    </w:rPr>
                    <w:t>_in English?</w:t>
                  </w:r>
                </w:p>
                <w:p w14:paraId="0C5F44B1" w14:textId="77777777" w:rsidR="004E0A88" w:rsidRPr="00E51009" w:rsidRDefault="004E0A88" w:rsidP="00D05A2A">
                  <w:pPr>
                    <w:rPr>
                      <w:rFonts w:ascii="Arial" w:eastAsia="Century Gothic" w:hAnsi="Arial" w:cs="Arial"/>
                      <w:sz w:val="24"/>
                      <w:szCs w:val="24"/>
                    </w:rPr>
                  </w:pPr>
                </w:p>
              </w:tc>
              <w:tc>
                <w:tcPr>
                  <w:tcW w:w="1500" w:type="dxa"/>
                </w:tcPr>
                <w:p w14:paraId="3DDB03CE" w14:textId="77777777" w:rsidR="004E0A88" w:rsidRPr="00E51009" w:rsidRDefault="004E0A88" w:rsidP="00D05A2A">
                  <w:pPr>
                    <w:rPr>
                      <w:rFonts w:ascii="Arial" w:eastAsia="Century Gothic" w:hAnsi="Arial" w:cs="Arial"/>
                      <w:sz w:val="24"/>
                      <w:szCs w:val="24"/>
                    </w:rPr>
                  </w:pPr>
                  <w:r w:rsidRPr="00E51009">
                    <w:rPr>
                      <w:rFonts w:ascii="Arial" w:eastAsia="Century Gothic" w:hAnsi="Arial" w:cs="Arial"/>
                      <w:sz w:val="24"/>
                      <w:szCs w:val="24"/>
                    </w:rPr>
                    <w:t>You say...</w:t>
                  </w:r>
                </w:p>
              </w:tc>
            </w:tr>
            <w:tr w:rsidR="004E0A88" w:rsidRPr="00E51009" w14:paraId="3160D079" w14:textId="77777777" w:rsidTr="00D05A2A">
              <w:tc>
                <w:tcPr>
                  <w:tcW w:w="6945" w:type="dxa"/>
                </w:tcPr>
                <w:p w14:paraId="779BC4F9" w14:textId="77777777" w:rsidR="004E0A88" w:rsidRPr="00E51009" w:rsidRDefault="004E0A88" w:rsidP="00B12CC2">
                  <w:pPr>
                    <w:pStyle w:val="Prrafodelista"/>
                    <w:numPr>
                      <w:ilvl w:val="0"/>
                      <w:numId w:val="2"/>
                    </w:numPr>
                    <w:rPr>
                      <w:rFonts w:ascii="Arial" w:eastAsia="Century Gothic" w:hAnsi="Arial" w:cs="Arial"/>
                      <w:sz w:val="24"/>
                      <w:szCs w:val="24"/>
                    </w:rPr>
                  </w:pPr>
                  <w:r w:rsidRPr="00E51009">
                    <w:rPr>
                      <w:rFonts w:ascii="Arial" w:eastAsia="Century Gothic" w:hAnsi="Arial" w:cs="Arial"/>
                      <w:sz w:val="24"/>
                      <w:szCs w:val="24"/>
                    </w:rPr>
                    <w:lastRenderedPageBreak/>
                    <w:t>How do you say___</w:t>
                  </w:r>
                  <w:r w:rsidRPr="00E51009">
                    <w:rPr>
                      <w:rFonts w:ascii="Arial" w:hAnsi="Arial" w:cs="Arial"/>
                      <w:noProof/>
                      <w:sz w:val="24"/>
                      <w:szCs w:val="24"/>
                      <w:lang w:eastAsia="en-US"/>
                    </w:rPr>
                    <w:drawing>
                      <wp:inline distT="0" distB="0" distL="0" distR="0" wp14:anchorId="7CD4A1AD" wp14:editId="43A337A4">
                        <wp:extent cx="942975" cy="942975"/>
                        <wp:effectExtent l="0" t="0" r="9525" b="9525"/>
                        <wp:docPr id="1904367237" name="Imagen 1904367237" descr="Imagen de lapicero." title="Lápi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extLst>
                                    <a:ext uri="{28A0092B-C50C-407E-A947-70E740481C1C}">
                                      <a14:useLocalDpi xmlns:a14="http://schemas.microsoft.com/office/drawing/2010/main" val="0"/>
                                    </a:ext>
                                  </a:extLst>
                                </a:blip>
                                <a:stretch>
                                  <a:fillRect/>
                                </a:stretch>
                              </pic:blipFill>
                              <pic:spPr>
                                <a:xfrm>
                                  <a:off x="0" y="0"/>
                                  <a:ext cx="942975" cy="942975"/>
                                </a:xfrm>
                                <a:prstGeom prst="rect">
                                  <a:avLst/>
                                </a:prstGeom>
                              </pic:spPr>
                            </pic:pic>
                          </a:graphicData>
                        </a:graphic>
                      </wp:inline>
                    </w:drawing>
                  </w:r>
                  <w:r w:rsidRPr="00E51009">
                    <w:rPr>
                      <w:rFonts w:ascii="Arial" w:eastAsia="Century Gothic" w:hAnsi="Arial" w:cs="Arial"/>
                      <w:sz w:val="24"/>
                      <w:szCs w:val="24"/>
                    </w:rPr>
                    <w:t>__in English?</w:t>
                  </w:r>
                </w:p>
                <w:p w14:paraId="2DE0741A" w14:textId="77777777" w:rsidR="004E0A88" w:rsidRPr="00E51009" w:rsidRDefault="004E0A88" w:rsidP="00D05A2A">
                  <w:pPr>
                    <w:rPr>
                      <w:rFonts w:ascii="Arial" w:eastAsia="Century Gothic" w:hAnsi="Arial" w:cs="Arial"/>
                      <w:sz w:val="24"/>
                      <w:szCs w:val="24"/>
                    </w:rPr>
                  </w:pPr>
                </w:p>
              </w:tc>
              <w:tc>
                <w:tcPr>
                  <w:tcW w:w="1500" w:type="dxa"/>
                </w:tcPr>
                <w:p w14:paraId="16D2D5CD" w14:textId="77777777" w:rsidR="004E0A88" w:rsidRPr="00E51009" w:rsidRDefault="004E0A88" w:rsidP="00D05A2A">
                  <w:pPr>
                    <w:rPr>
                      <w:rFonts w:ascii="Arial" w:eastAsia="Century Gothic" w:hAnsi="Arial" w:cs="Arial"/>
                      <w:sz w:val="24"/>
                      <w:szCs w:val="24"/>
                    </w:rPr>
                  </w:pPr>
                  <w:r w:rsidRPr="00E51009">
                    <w:rPr>
                      <w:rFonts w:ascii="Arial" w:eastAsia="Century Gothic" w:hAnsi="Arial" w:cs="Arial"/>
                      <w:sz w:val="24"/>
                      <w:szCs w:val="24"/>
                    </w:rPr>
                    <w:t>You say...</w:t>
                  </w:r>
                </w:p>
              </w:tc>
            </w:tr>
            <w:tr w:rsidR="004E0A88" w:rsidRPr="00E51009" w14:paraId="7A38F080" w14:textId="77777777" w:rsidTr="00D05A2A">
              <w:tc>
                <w:tcPr>
                  <w:tcW w:w="6945" w:type="dxa"/>
                </w:tcPr>
                <w:p w14:paraId="6A2A71DE" w14:textId="77777777" w:rsidR="004E0A88" w:rsidRPr="00E51009" w:rsidRDefault="004E0A88" w:rsidP="00B12CC2">
                  <w:pPr>
                    <w:pStyle w:val="Prrafodelista"/>
                    <w:numPr>
                      <w:ilvl w:val="0"/>
                      <w:numId w:val="2"/>
                    </w:numPr>
                    <w:rPr>
                      <w:rFonts w:ascii="Arial" w:eastAsia="Century Gothic" w:hAnsi="Arial" w:cs="Arial"/>
                      <w:sz w:val="24"/>
                      <w:szCs w:val="24"/>
                    </w:rPr>
                  </w:pPr>
                  <w:r w:rsidRPr="00E51009">
                    <w:rPr>
                      <w:rFonts w:ascii="Arial" w:eastAsia="Century Gothic" w:hAnsi="Arial" w:cs="Arial"/>
                      <w:sz w:val="24"/>
                      <w:szCs w:val="24"/>
                    </w:rPr>
                    <w:t>How do you say__</w:t>
                  </w:r>
                  <w:r w:rsidRPr="00E51009">
                    <w:rPr>
                      <w:rFonts w:ascii="Arial" w:hAnsi="Arial" w:cs="Arial"/>
                      <w:noProof/>
                      <w:sz w:val="24"/>
                      <w:szCs w:val="24"/>
                      <w:lang w:eastAsia="en-US"/>
                    </w:rPr>
                    <w:drawing>
                      <wp:inline distT="0" distB="0" distL="0" distR="0" wp14:anchorId="5C920212" wp14:editId="5FD3E245">
                        <wp:extent cx="1024285" cy="1104900"/>
                        <wp:effectExtent l="0" t="0" r="4445" b="0"/>
                        <wp:docPr id="1094992197" name="Imagen 1094992197" descr="Imagen de borrador." title="Borrad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extLst>
                                    <a:ext uri="{28A0092B-C50C-407E-A947-70E740481C1C}">
                                      <a14:useLocalDpi xmlns:a14="http://schemas.microsoft.com/office/drawing/2010/main" val="0"/>
                                    </a:ext>
                                  </a:extLst>
                                </a:blip>
                                <a:stretch>
                                  <a:fillRect/>
                                </a:stretch>
                              </pic:blipFill>
                              <pic:spPr>
                                <a:xfrm>
                                  <a:off x="0" y="0"/>
                                  <a:ext cx="1024285" cy="1104900"/>
                                </a:xfrm>
                                <a:prstGeom prst="rect">
                                  <a:avLst/>
                                </a:prstGeom>
                              </pic:spPr>
                            </pic:pic>
                          </a:graphicData>
                        </a:graphic>
                      </wp:inline>
                    </w:drawing>
                  </w:r>
                  <w:r w:rsidRPr="00E51009">
                    <w:rPr>
                      <w:rFonts w:ascii="Arial" w:eastAsia="Century Gothic" w:hAnsi="Arial" w:cs="Arial"/>
                      <w:sz w:val="24"/>
                      <w:szCs w:val="24"/>
                    </w:rPr>
                    <w:t>___in English?</w:t>
                  </w:r>
                </w:p>
                <w:p w14:paraId="795F4F86" w14:textId="77777777" w:rsidR="004E0A88" w:rsidRPr="00E51009" w:rsidRDefault="004E0A88" w:rsidP="00D05A2A">
                  <w:pPr>
                    <w:rPr>
                      <w:rFonts w:ascii="Arial" w:eastAsia="Century Gothic" w:hAnsi="Arial" w:cs="Arial"/>
                      <w:sz w:val="24"/>
                      <w:szCs w:val="24"/>
                    </w:rPr>
                  </w:pPr>
                </w:p>
              </w:tc>
              <w:tc>
                <w:tcPr>
                  <w:tcW w:w="1500" w:type="dxa"/>
                </w:tcPr>
                <w:p w14:paraId="587ACDE0" w14:textId="77777777" w:rsidR="004E0A88" w:rsidRPr="00E51009" w:rsidRDefault="004E0A88" w:rsidP="00D05A2A">
                  <w:pPr>
                    <w:rPr>
                      <w:rFonts w:ascii="Arial" w:eastAsia="Century Gothic" w:hAnsi="Arial" w:cs="Arial"/>
                      <w:sz w:val="24"/>
                      <w:szCs w:val="24"/>
                    </w:rPr>
                  </w:pPr>
                  <w:r w:rsidRPr="00E51009">
                    <w:rPr>
                      <w:rFonts w:ascii="Arial" w:eastAsia="Century Gothic" w:hAnsi="Arial" w:cs="Arial"/>
                      <w:sz w:val="24"/>
                      <w:szCs w:val="24"/>
                    </w:rPr>
                    <w:t>You say...</w:t>
                  </w:r>
                </w:p>
              </w:tc>
            </w:tr>
          </w:tbl>
          <w:p w14:paraId="756F4E71" w14:textId="77777777" w:rsidR="004E0A88" w:rsidRPr="00E51009" w:rsidRDefault="004E0A88" w:rsidP="00D05A2A">
            <w:pPr>
              <w:jc w:val="center"/>
              <w:rPr>
                <w:rFonts w:ascii="Arial" w:hAnsi="Arial" w:cs="Arial"/>
                <w:sz w:val="24"/>
                <w:szCs w:val="24"/>
              </w:rPr>
            </w:pPr>
          </w:p>
          <w:p w14:paraId="75D2C9BE" w14:textId="1FEE8472" w:rsidR="004E0A88" w:rsidRPr="00E727AC" w:rsidRDefault="00510445" w:rsidP="00E727AC">
            <w:pPr>
              <w:rPr>
                <w:rFonts w:ascii="Arial" w:eastAsia="Arial" w:hAnsi="Arial" w:cs="Arial"/>
                <w:sz w:val="24"/>
                <w:szCs w:val="24"/>
              </w:rPr>
            </w:pPr>
            <w:r w:rsidRPr="00E727AC">
              <w:rPr>
                <w:rFonts w:ascii="Arial" w:eastAsia="Arial" w:hAnsi="Arial" w:cs="Arial"/>
                <w:sz w:val="24"/>
                <w:szCs w:val="24"/>
              </w:rPr>
              <w:t>Each student using the color wheel example below, selects 10 words they don’t know the meaning or the pronunciation and asks several classmates for help using the question:</w:t>
            </w:r>
          </w:p>
          <w:p w14:paraId="1C5BCE33" w14:textId="673271D2" w:rsidR="00510445" w:rsidRPr="00E51009" w:rsidRDefault="00510445" w:rsidP="00B12CC2">
            <w:pPr>
              <w:pStyle w:val="Prrafodelista"/>
              <w:numPr>
                <w:ilvl w:val="3"/>
                <w:numId w:val="2"/>
              </w:numPr>
              <w:rPr>
                <w:rFonts w:ascii="Arial" w:eastAsia="Arial" w:hAnsi="Arial" w:cs="Arial"/>
                <w:sz w:val="24"/>
                <w:szCs w:val="24"/>
              </w:rPr>
            </w:pPr>
            <w:r w:rsidRPr="00E51009">
              <w:rPr>
                <w:rFonts w:ascii="Arial" w:eastAsia="Arial" w:hAnsi="Arial" w:cs="Arial"/>
                <w:sz w:val="24"/>
                <w:szCs w:val="24"/>
              </w:rPr>
              <w:t>How do you say this?</w:t>
            </w:r>
          </w:p>
          <w:p w14:paraId="4DA0DE74" w14:textId="6A3E1722" w:rsidR="00510445" w:rsidRPr="00E51009" w:rsidRDefault="00510445" w:rsidP="00B12CC2">
            <w:pPr>
              <w:pStyle w:val="Prrafodelista"/>
              <w:numPr>
                <w:ilvl w:val="3"/>
                <w:numId w:val="2"/>
              </w:numPr>
              <w:rPr>
                <w:rFonts w:ascii="Arial" w:eastAsia="Arial" w:hAnsi="Arial" w:cs="Arial"/>
                <w:sz w:val="24"/>
                <w:szCs w:val="24"/>
              </w:rPr>
            </w:pPr>
            <w:r w:rsidRPr="00E51009">
              <w:rPr>
                <w:rFonts w:ascii="Arial" w:eastAsia="Arial" w:hAnsi="Arial" w:cs="Arial"/>
                <w:sz w:val="24"/>
                <w:szCs w:val="24"/>
              </w:rPr>
              <w:t>What´s the meaning of….?</w:t>
            </w:r>
          </w:p>
          <w:p w14:paraId="6B0A66E4" w14:textId="48CF35EB" w:rsidR="00510445" w:rsidRPr="00E51009" w:rsidRDefault="00510445" w:rsidP="00B12CC2">
            <w:pPr>
              <w:pStyle w:val="Prrafodelista"/>
              <w:numPr>
                <w:ilvl w:val="3"/>
                <w:numId w:val="2"/>
              </w:numPr>
              <w:rPr>
                <w:rFonts w:ascii="Arial" w:eastAsia="Arial" w:hAnsi="Arial" w:cs="Arial"/>
                <w:sz w:val="24"/>
                <w:szCs w:val="24"/>
              </w:rPr>
            </w:pPr>
            <w:r w:rsidRPr="00E51009">
              <w:rPr>
                <w:rFonts w:ascii="Arial" w:eastAsia="Arial" w:hAnsi="Arial" w:cs="Arial"/>
                <w:sz w:val="24"/>
                <w:szCs w:val="24"/>
              </w:rPr>
              <w:t>How do you pronounce this?</w:t>
            </w:r>
          </w:p>
          <w:p w14:paraId="36638707" w14:textId="684CEB21" w:rsidR="004E0A88" w:rsidRPr="00E51009" w:rsidRDefault="004E0A88" w:rsidP="00E727AC">
            <w:pPr>
              <w:rPr>
                <w:rFonts w:ascii="Arial" w:eastAsia="Arial" w:hAnsi="Arial" w:cs="Arial"/>
                <w:sz w:val="24"/>
                <w:szCs w:val="24"/>
              </w:rPr>
            </w:pPr>
            <w:r w:rsidRPr="00E51009">
              <w:rPr>
                <w:rFonts w:ascii="Arial" w:eastAsia="Arial" w:hAnsi="Arial" w:cs="Arial"/>
                <w:sz w:val="24"/>
                <w:szCs w:val="24"/>
              </w:rPr>
              <w:t>The classmate answer</w:t>
            </w:r>
            <w:r w:rsidR="00510445" w:rsidRPr="00E51009">
              <w:rPr>
                <w:rFonts w:ascii="Arial" w:eastAsia="Arial" w:hAnsi="Arial" w:cs="Arial"/>
                <w:sz w:val="24"/>
                <w:szCs w:val="24"/>
              </w:rPr>
              <w:t>s by pronouncing the word´</w:t>
            </w:r>
            <w:r w:rsidRPr="00E51009">
              <w:rPr>
                <w:rFonts w:ascii="Arial" w:eastAsia="Arial" w:hAnsi="Arial" w:cs="Arial"/>
                <w:sz w:val="24"/>
                <w:szCs w:val="24"/>
              </w:rPr>
              <w:t xml:space="preserve">s correctly. </w:t>
            </w:r>
          </w:p>
          <w:p w14:paraId="233FD9A2" w14:textId="77777777" w:rsidR="004E0A88" w:rsidRDefault="004E0A88" w:rsidP="00D05A2A">
            <w:pPr>
              <w:jc w:val="center"/>
              <w:rPr>
                <w:rFonts w:ascii="Arial" w:hAnsi="Arial" w:cs="Arial"/>
                <w:sz w:val="24"/>
                <w:szCs w:val="24"/>
              </w:rPr>
            </w:pPr>
            <w:r w:rsidRPr="00E51009">
              <w:rPr>
                <w:rFonts w:ascii="Arial" w:hAnsi="Arial" w:cs="Arial"/>
                <w:noProof/>
                <w:sz w:val="24"/>
                <w:szCs w:val="24"/>
              </w:rPr>
              <w:lastRenderedPageBreak/>
              <w:drawing>
                <wp:inline distT="0" distB="0" distL="0" distR="0" wp14:anchorId="39A086A4" wp14:editId="52451F3C">
                  <wp:extent cx="3048000" cy="4597400"/>
                  <wp:effectExtent l="0" t="0" r="0" b="0"/>
                  <wp:docPr id="951922157" name="Imagen 951922157" descr="El cuadro tiene la pregunta en el centro con la pregunta: How do you say en inglés y una serie de nuevas palabras alrededor de la pregunta." title="Cuadro de práctica: How do you s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3048000" cy="4597400"/>
                          </a:xfrm>
                          <a:prstGeom prst="rect">
                            <a:avLst/>
                          </a:prstGeom>
                        </pic:spPr>
                      </pic:pic>
                    </a:graphicData>
                  </a:graphic>
                </wp:inline>
              </w:drawing>
            </w:r>
          </w:p>
          <w:p w14:paraId="3BE8DDFD" w14:textId="77777777" w:rsidR="00672535" w:rsidRPr="00E51009" w:rsidRDefault="00672535" w:rsidP="00D05A2A">
            <w:pPr>
              <w:jc w:val="center"/>
              <w:rPr>
                <w:rFonts w:ascii="Arial" w:hAnsi="Arial" w:cs="Arial"/>
                <w:sz w:val="24"/>
                <w:szCs w:val="24"/>
              </w:rPr>
            </w:pPr>
          </w:p>
          <w:tbl>
            <w:tblPr>
              <w:tblStyle w:val="Tablaconcuadrcula"/>
              <w:tblW w:w="0" w:type="auto"/>
              <w:tblInd w:w="390" w:type="dxa"/>
              <w:tblLayout w:type="fixed"/>
              <w:tblLook w:val="04A0" w:firstRow="1" w:lastRow="0" w:firstColumn="1" w:lastColumn="0" w:noHBand="0" w:noVBand="1"/>
            </w:tblPr>
            <w:tblGrid>
              <w:gridCol w:w="2228"/>
              <w:gridCol w:w="1741"/>
              <w:gridCol w:w="1843"/>
              <w:gridCol w:w="1843"/>
            </w:tblGrid>
            <w:tr w:rsidR="00510445" w:rsidRPr="00E51009" w14:paraId="636E190D" w14:textId="77777777" w:rsidTr="00184E24">
              <w:trPr>
                <w:trHeight w:val="1197"/>
              </w:trPr>
              <w:tc>
                <w:tcPr>
                  <w:tcW w:w="2228" w:type="dxa"/>
                </w:tcPr>
                <w:p w14:paraId="534A8279" w14:textId="77777777" w:rsidR="00510445" w:rsidRPr="00E51009" w:rsidRDefault="00510445" w:rsidP="00510445">
                  <w:pPr>
                    <w:spacing w:line="259" w:lineRule="auto"/>
                    <w:contextualSpacing/>
                    <w:rPr>
                      <w:rFonts w:ascii="Arial" w:hAnsi="Arial" w:cs="Arial"/>
                      <w:sz w:val="24"/>
                      <w:szCs w:val="24"/>
                    </w:rPr>
                  </w:pPr>
                </w:p>
                <w:p w14:paraId="6C7C4155" w14:textId="77777777" w:rsidR="00510445" w:rsidRPr="00E51009" w:rsidRDefault="00510445" w:rsidP="00510445">
                  <w:pPr>
                    <w:spacing w:line="259" w:lineRule="auto"/>
                    <w:contextualSpacing/>
                    <w:rPr>
                      <w:rFonts w:ascii="Arial" w:hAnsi="Arial" w:cs="Arial"/>
                      <w:sz w:val="24"/>
                      <w:szCs w:val="24"/>
                    </w:rPr>
                  </w:pPr>
                  <w:r w:rsidRPr="00E51009">
                    <w:rPr>
                      <w:rFonts w:ascii="Arial" w:hAnsi="Arial" w:cs="Arial"/>
                      <w:sz w:val="24"/>
                      <w:szCs w:val="24"/>
                    </w:rPr>
                    <w:t xml:space="preserve">I can </w:t>
                  </w:r>
                </w:p>
              </w:tc>
              <w:tc>
                <w:tcPr>
                  <w:tcW w:w="1741" w:type="dxa"/>
                </w:tcPr>
                <w:p w14:paraId="75E350DD" w14:textId="77777777" w:rsidR="00510445" w:rsidRPr="00E51009" w:rsidRDefault="00510445" w:rsidP="00510445">
                  <w:pPr>
                    <w:spacing w:line="259" w:lineRule="auto"/>
                    <w:contextualSpacing/>
                    <w:rPr>
                      <w:rFonts w:ascii="Arial" w:hAnsi="Arial" w:cs="Arial"/>
                      <w:sz w:val="24"/>
                      <w:szCs w:val="24"/>
                    </w:rPr>
                  </w:pPr>
                </w:p>
                <w:p w14:paraId="2CA21936" w14:textId="77777777" w:rsidR="00510445" w:rsidRPr="00E51009" w:rsidRDefault="00510445" w:rsidP="00510445">
                  <w:pPr>
                    <w:spacing w:line="259" w:lineRule="auto"/>
                    <w:contextualSpacing/>
                    <w:rPr>
                      <w:rFonts w:ascii="Arial" w:hAnsi="Arial" w:cs="Arial"/>
                      <w:sz w:val="24"/>
                      <w:szCs w:val="24"/>
                    </w:rPr>
                  </w:pPr>
                  <w:r w:rsidRPr="00E51009">
                    <w:rPr>
                      <w:rFonts w:ascii="Arial" w:hAnsi="Arial" w:cs="Arial"/>
                      <w:sz w:val="24"/>
                      <w:szCs w:val="24"/>
                    </w:rPr>
                    <w:t>Achieved</w:t>
                  </w:r>
                </w:p>
                <w:p w14:paraId="61ADE7E2" w14:textId="77777777" w:rsidR="00510445" w:rsidRPr="00E51009" w:rsidRDefault="00510445" w:rsidP="00510445">
                  <w:pPr>
                    <w:spacing w:line="259" w:lineRule="auto"/>
                    <w:contextualSpacing/>
                    <w:rPr>
                      <w:rFonts w:ascii="Arial" w:hAnsi="Arial" w:cs="Arial"/>
                      <w:sz w:val="24"/>
                      <w:szCs w:val="24"/>
                    </w:rPr>
                  </w:pPr>
                  <w:r w:rsidRPr="00E51009">
                    <w:rPr>
                      <w:rFonts w:ascii="Arial" w:hAnsi="Arial" w:cs="Arial"/>
                      <w:b/>
                      <w:i/>
                      <w:noProof/>
                      <w:sz w:val="24"/>
                      <w:szCs w:val="24"/>
                    </w:rPr>
                    <w:drawing>
                      <wp:anchor distT="0" distB="0" distL="114300" distR="114300" simplePos="0" relativeHeight="251663872" behindDoc="0" locked="0" layoutInCell="1" allowOverlap="1" wp14:anchorId="4BCE003D" wp14:editId="45B19D17">
                        <wp:simplePos x="0" y="0"/>
                        <wp:positionH relativeFrom="column">
                          <wp:posOffset>45720</wp:posOffset>
                        </wp:positionH>
                        <wp:positionV relativeFrom="paragraph">
                          <wp:posOffset>141605</wp:posOffset>
                        </wp:positionV>
                        <wp:extent cx="381000" cy="381000"/>
                        <wp:effectExtent l="0" t="0" r="0" b="0"/>
                        <wp:wrapNone/>
                        <wp:docPr id="1308591214" name="Imagen 86" descr="Cara feliz" title="Emoj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happy emoji"/>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81000" cy="381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7A5BCF0" w14:textId="77777777" w:rsidR="00510445" w:rsidRPr="00E51009" w:rsidRDefault="00510445" w:rsidP="00510445">
                  <w:pPr>
                    <w:spacing w:line="259" w:lineRule="auto"/>
                    <w:contextualSpacing/>
                    <w:rPr>
                      <w:rFonts w:ascii="Arial" w:hAnsi="Arial" w:cs="Arial"/>
                      <w:color w:val="000000"/>
                      <w:sz w:val="24"/>
                      <w:szCs w:val="24"/>
                    </w:rPr>
                  </w:pPr>
                </w:p>
                <w:p w14:paraId="5C4E3C58" w14:textId="77777777" w:rsidR="00510445" w:rsidRPr="00E51009" w:rsidRDefault="00510445" w:rsidP="00510445">
                  <w:pPr>
                    <w:spacing w:line="259" w:lineRule="auto"/>
                    <w:contextualSpacing/>
                    <w:rPr>
                      <w:rFonts w:ascii="Arial" w:hAnsi="Arial" w:cs="Arial"/>
                      <w:color w:val="000000"/>
                      <w:sz w:val="24"/>
                      <w:szCs w:val="24"/>
                    </w:rPr>
                  </w:pPr>
                </w:p>
                <w:p w14:paraId="406DF128" w14:textId="77777777" w:rsidR="00510445" w:rsidRPr="00E51009" w:rsidRDefault="00510445" w:rsidP="00510445">
                  <w:pPr>
                    <w:spacing w:line="259" w:lineRule="auto"/>
                    <w:contextualSpacing/>
                    <w:rPr>
                      <w:rFonts w:ascii="Arial" w:hAnsi="Arial" w:cs="Arial"/>
                      <w:color w:val="000000"/>
                      <w:sz w:val="24"/>
                      <w:szCs w:val="24"/>
                    </w:rPr>
                  </w:pPr>
                </w:p>
                <w:p w14:paraId="54C968AB" w14:textId="77777777" w:rsidR="00510445" w:rsidRPr="00E51009" w:rsidRDefault="00510445" w:rsidP="00510445">
                  <w:pPr>
                    <w:spacing w:line="259" w:lineRule="auto"/>
                    <w:contextualSpacing/>
                    <w:rPr>
                      <w:rFonts w:ascii="Arial" w:hAnsi="Arial" w:cs="Arial"/>
                      <w:sz w:val="24"/>
                      <w:szCs w:val="24"/>
                    </w:rPr>
                  </w:pPr>
                  <w:r w:rsidRPr="00E51009">
                    <w:rPr>
                      <w:rFonts w:ascii="Arial" w:hAnsi="Arial" w:cs="Arial"/>
                      <w:color w:val="000000"/>
                      <w:sz w:val="24"/>
                      <w:szCs w:val="24"/>
                    </w:rPr>
                    <w:t>(Learner can achieve the task without any difficulty).</w:t>
                  </w:r>
                </w:p>
              </w:tc>
              <w:tc>
                <w:tcPr>
                  <w:tcW w:w="1843" w:type="dxa"/>
                </w:tcPr>
                <w:p w14:paraId="4DC1397E" w14:textId="77777777" w:rsidR="00510445" w:rsidRPr="00E51009" w:rsidRDefault="00510445" w:rsidP="00510445">
                  <w:pPr>
                    <w:spacing w:line="259" w:lineRule="auto"/>
                    <w:contextualSpacing/>
                    <w:rPr>
                      <w:rFonts w:ascii="Arial" w:hAnsi="Arial" w:cs="Arial"/>
                      <w:sz w:val="24"/>
                      <w:szCs w:val="24"/>
                    </w:rPr>
                  </w:pPr>
                </w:p>
                <w:p w14:paraId="08C77AA8" w14:textId="77777777" w:rsidR="00510445" w:rsidRPr="00E51009" w:rsidRDefault="00510445" w:rsidP="00510445">
                  <w:pPr>
                    <w:spacing w:line="259" w:lineRule="auto"/>
                    <w:contextualSpacing/>
                    <w:rPr>
                      <w:rFonts w:ascii="Arial" w:hAnsi="Arial" w:cs="Arial"/>
                      <w:sz w:val="24"/>
                      <w:szCs w:val="24"/>
                    </w:rPr>
                  </w:pPr>
                  <w:r w:rsidRPr="00E51009">
                    <w:rPr>
                      <w:rFonts w:ascii="Arial" w:hAnsi="Arial" w:cs="Arial"/>
                      <w:b/>
                      <w:i/>
                      <w:noProof/>
                      <w:sz w:val="24"/>
                      <w:szCs w:val="24"/>
                    </w:rPr>
                    <w:drawing>
                      <wp:anchor distT="0" distB="0" distL="114300" distR="114300" simplePos="0" relativeHeight="251664896" behindDoc="0" locked="0" layoutInCell="1" allowOverlap="1" wp14:anchorId="50149C54" wp14:editId="2FB4CF13">
                        <wp:simplePos x="0" y="0"/>
                        <wp:positionH relativeFrom="column">
                          <wp:posOffset>154940</wp:posOffset>
                        </wp:positionH>
                        <wp:positionV relativeFrom="paragraph">
                          <wp:posOffset>133985</wp:posOffset>
                        </wp:positionV>
                        <wp:extent cx="416560" cy="416560"/>
                        <wp:effectExtent l="0" t="0" r="2540" b="2540"/>
                        <wp:wrapNone/>
                        <wp:docPr id="1308591215" name="Imagen 87" descr="Cara bastante feliz." title="Emoj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castilloh\Downloads\Grinning-Face-with-Smiling-Eyes.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16560" cy="4165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51009">
                    <w:rPr>
                      <w:rFonts w:ascii="Arial" w:hAnsi="Arial" w:cs="Arial"/>
                      <w:sz w:val="24"/>
                      <w:szCs w:val="24"/>
                    </w:rPr>
                    <w:t>In process</w:t>
                  </w:r>
                </w:p>
                <w:p w14:paraId="67B93760" w14:textId="77777777" w:rsidR="00510445" w:rsidRPr="00E51009" w:rsidRDefault="00510445" w:rsidP="00510445">
                  <w:pPr>
                    <w:spacing w:line="259" w:lineRule="auto"/>
                    <w:contextualSpacing/>
                    <w:rPr>
                      <w:rFonts w:ascii="Arial" w:hAnsi="Arial" w:cs="Arial"/>
                      <w:sz w:val="24"/>
                      <w:szCs w:val="24"/>
                    </w:rPr>
                  </w:pPr>
                </w:p>
                <w:p w14:paraId="478E4E7E" w14:textId="77777777" w:rsidR="00510445" w:rsidRPr="00E51009" w:rsidRDefault="00510445" w:rsidP="00510445">
                  <w:pPr>
                    <w:spacing w:line="259" w:lineRule="auto"/>
                    <w:contextualSpacing/>
                    <w:rPr>
                      <w:rFonts w:ascii="Arial" w:hAnsi="Arial" w:cs="Arial"/>
                      <w:color w:val="000000"/>
                      <w:sz w:val="24"/>
                      <w:szCs w:val="24"/>
                    </w:rPr>
                  </w:pPr>
                </w:p>
                <w:p w14:paraId="396611D7" w14:textId="77777777" w:rsidR="00510445" w:rsidRPr="00E51009" w:rsidRDefault="00510445" w:rsidP="00510445">
                  <w:pPr>
                    <w:spacing w:line="259" w:lineRule="auto"/>
                    <w:contextualSpacing/>
                    <w:rPr>
                      <w:rFonts w:ascii="Arial" w:hAnsi="Arial" w:cs="Arial"/>
                      <w:sz w:val="24"/>
                      <w:szCs w:val="24"/>
                    </w:rPr>
                  </w:pPr>
                  <w:r w:rsidRPr="00E51009">
                    <w:rPr>
                      <w:rFonts w:ascii="Arial" w:hAnsi="Arial" w:cs="Arial"/>
                      <w:color w:val="000000"/>
                      <w:sz w:val="24"/>
                      <w:szCs w:val="24"/>
                    </w:rPr>
                    <w:t>(Learner can achieve the task with some difficulty and needs improvement)</w:t>
                  </w:r>
                </w:p>
              </w:tc>
              <w:tc>
                <w:tcPr>
                  <w:tcW w:w="1843" w:type="dxa"/>
                </w:tcPr>
                <w:p w14:paraId="1BC72552" w14:textId="77777777" w:rsidR="00510445" w:rsidRPr="00E51009" w:rsidRDefault="00510445" w:rsidP="00510445">
                  <w:pPr>
                    <w:spacing w:line="259" w:lineRule="auto"/>
                    <w:contextualSpacing/>
                    <w:rPr>
                      <w:rFonts w:ascii="Arial" w:hAnsi="Arial" w:cs="Arial"/>
                      <w:sz w:val="24"/>
                      <w:szCs w:val="24"/>
                    </w:rPr>
                  </w:pPr>
                  <w:r w:rsidRPr="00E51009">
                    <w:rPr>
                      <w:rFonts w:ascii="Arial" w:hAnsi="Arial" w:cs="Arial"/>
                      <w:sz w:val="24"/>
                      <w:szCs w:val="24"/>
                    </w:rPr>
                    <w:t xml:space="preserve"> </w:t>
                  </w:r>
                </w:p>
                <w:p w14:paraId="41EF87D1" w14:textId="77777777" w:rsidR="00510445" w:rsidRPr="00E51009" w:rsidRDefault="00510445" w:rsidP="00510445">
                  <w:pPr>
                    <w:spacing w:line="259" w:lineRule="auto"/>
                    <w:contextualSpacing/>
                    <w:rPr>
                      <w:rFonts w:ascii="Arial" w:hAnsi="Arial" w:cs="Arial"/>
                      <w:sz w:val="24"/>
                      <w:szCs w:val="24"/>
                    </w:rPr>
                  </w:pPr>
                  <w:r w:rsidRPr="00E51009">
                    <w:rPr>
                      <w:rFonts w:ascii="Arial" w:hAnsi="Arial" w:cs="Arial"/>
                      <w:sz w:val="24"/>
                      <w:szCs w:val="24"/>
                    </w:rPr>
                    <w:t>Not achieved yet</w:t>
                  </w:r>
                </w:p>
                <w:p w14:paraId="1D3A2C47" w14:textId="77777777" w:rsidR="00510445" w:rsidRPr="00E51009" w:rsidRDefault="00510445" w:rsidP="00510445">
                  <w:pPr>
                    <w:spacing w:line="259" w:lineRule="auto"/>
                    <w:contextualSpacing/>
                    <w:rPr>
                      <w:rFonts w:ascii="Arial" w:hAnsi="Arial" w:cs="Arial"/>
                      <w:sz w:val="24"/>
                      <w:szCs w:val="24"/>
                    </w:rPr>
                  </w:pPr>
                  <w:r w:rsidRPr="00E51009">
                    <w:rPr>
                      <w:rFonts w:ascii="Arial" w:hAnsi="Arial" w:cs="Arial"/>
                      <w:b/>
                      <w:i/>
                      <w:noProof/>
                      <w:sz w:val="24"/>
                      <w:szCs w:val="24"/>
                    </w:rPr>
                    <w:drawing>
                      <wp:anchor distT="0" distB="0" distL="114300" distR="114300" simplePos="0" relativeHeight="251665920" behindDoc="0" locked="0" layoutInCell="1" allowOverlap="1" wp14:anchorId="347DEA4D" wp14:editId="46F14CFA">
                        <wp:simplePos x="0" y="0"/>
                        <wp:positionH relativeFrom="column">
                          <wp:posOffset>137160</wp:posOffset>
                        </wp:positionH>
                        <wp:positionV relativeFrom="paragraph">
                          <wp:posOffset>8255</wp:posOffset>
                        </wp:positionV>
                        <wp:extent cx="330200" cy="330200"/>
                        <wp:effectExtent l="0" t="0" r="0" b="0"/>
                        <wp:wrapNone/>
                        <wp:docPr id="1308591216" name="Imagen 88" descr="Cara un poco triste." title="Emoj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castilloh\Downloads\descarga.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30200" cy="3302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BC160FB" w14:textId="77777777" w:rsidR="00510445" w:rsidRPr="00E51009" w:rsidRDefault="00510445" w:rsidP="00510445">
                  <w:pPr>
                    <w:spacing w:line="259" w:lineRule="auto"/>
                    <w:contextualSpacing/>
                    <w:rPr>
                      <w:rFonts w:ascii="Arial" w:hAnsi="Arial" w:cs="Arial"/>
                      <w:sz w:val="24"/>
                      <w:szCs w:val="24"/>
                    </w:rPr>
                  </w:pPr>
                </w:p>
                <w:p w14:paraId="24B25813" w14:textId="77777777" w:rsidR="00510445" w:rsidRPr="00E51009" w:rsidRDefault="00510445" w:rsidP="00510445">
                  <w:pPr>
                    <w:spacing w:line="259" w:lineRule="auto"/>
                    <w:contextualSpacing/>
                    <w:rPr>
                      <w:rFonts w:ascii="Arial" w:hAnsi="Arial" w:cs="Arial"/>
                      <w:sz w:val="24"/>
                      <w:szCs w:val="24"/>
                    </w:rPr>
                  </w:pPr>
                </w:p>
                <w:p w14:paraId="68E9910A" w14:textId="77777777" w:rsidR="00510445" w:rsidRPr="00E51009" w:rsidRDefault="00510445" w:rsidP="00510445">
                  <w:pPr>
                    <w:spacing w:line="259" w:lineRule="auto"/>
                    <w:contextualSpacing/>
                    <w:rPr>
                      <w:rFonts w:ascii="Arial" w:hAnsi="Arial" w:cs="Arial"/>
                      <w:sz w:val="24"/>
                      <w:szCs w:val="24"/>
                    </w:rPr>
                  </w:pPr>
                  <w:r w:rsidRPr="00E51009">
                    <w:rPr>
                      <w:rFonts w:ascii="Arial" w:hAnsi="Arial" w:cs="Arial"/>
                      <w:color w:val="000000"/>
                      <w:sz w:val="24"/>
                      <w:szCs w:val="24"/>
                    </w:rPr>
                    <w:t>(Learner cannot achieve the task)</w:t>
                  </w:r>
                </w:p>
              </w:tc>
            </w:tr>
            <w:tr w:rsidR="00510445" w:rsidRPr="00E51009" w14:paraId="79479FE5" w14:textId="77777777" w:rsidTr="00184E24">
              <w:trPr>
                <w:trHeight w:val="1197"/>
              </w:trPr>
              <w:tc>
                <w:tcPr>
                  <w:tcW w:w="2228" w:type="dxa"/>
                </w:tcPr>
                <w:p w14:paraId="11C4018F" w14:textId="39B531B4" w:rsidR="00510445" w:rsidRPr="00E51009" w:rsidRDefault="00510445" w:rsidP="00510445">
                  <w:pPr>
                    <w:spacing w:line="259" w:lineRule="auto"/>
                    <w:contextualSpacing/>
                    <w:rPr>
                      <w:rFonts w:ascii="Arial" w:hAnsi="Arial" w:cs="Arial"/>
                      <w:sz w:val="24"/>
                      <w:szCs w:val="24"/>
                    </w:rPr>
                  </w:pPr>
                  <w:r w:rsidRPr="00E51009">
                    <w:rPr>
                      <w:rFonts w:ascii="Arial" w:eastAsia="Arial" w:hAnsi="Arial" w:cs="Arial"/>
                      <w:b/>
                      <w:sz w:val="24"/>
                      <w:szCs w:val="24"/>
                    </w:rPr>
                    <w:t>SI.2.1</w:t>
                  </w:r>
                  <w:r w:rsidRPr="00E51009">
                    <w:rPr>
                      <w:rFonts w:ascii="Arial" w:eastAsia="Arial" w:hAnsi="Arial" w:cs="Arial"/>
                      <w:sz w:val="24"/>
                      <w:szCs w:val="24"/>
                    </w:rPr>
                    <w:t xml:space="preserve"> asks teacher and peers how to express something in English using formulaic expressions such as: How do you say in English…? What is the meaning of…. in English?</w:t>
                  </w:r>
                </w:p>
              </w:tc>
              <w:tc>
                <w:tcPr>
                  <w:tcW w:w="1741" w:type="dxa"/>
                </w:tcPr>
                <w:p w14:paraId="277C8BC4" w14:textId="77777777" w:rsidR="00510445" w:rsidRPr="00E51009" w:rsidRDefault="00510445" w:rsidP="00510445">
                  <w:pPr>
                    <w:spacing w:line="259" w:lineRule="auto"/>
                    <w:contextualSpacing/>
                    <w:rPr>
                      <w:rFonts w:ascii="Arial" w:hAnsi="Arial" w:cs="Arial"/>
                      <w:sz w:val="24"/>
                      <w:szCs w:val="24"/>
                    </w:rPr>
                  </w:pPr>
                </w:p>
              </w:tc>
              <w:tc>
                <w:tcPr>
                  <w:tcW w:w="1843" w:type="dxa"/>
                </w:tcPr>
                <w:p w14:paraId="700A963F" w14:textId="77777777" w:rsidR="00510445" w:rsidRPr="00E51009" w:rsidRDefault="00510445" w:rsidP="00510445">
                  <w:pPr>
                    <w:spacing w:line="259" w:lineRule="auto"/>
                    <w:contextualSpacing/>
                    <w:rPr>
                      <w:rFonts w:ascii="Arial" w:hAnsi="Arial" w:cs="Arial"/>
                      <w:sz w:val="24"/>
                      <w:szCs w:val="24"/>
                    </w:rPr>
                  </w:pPr>
                </w:p>
              </w:tc>
              <w:tc>
                <w:tcPr>
                  <w:tcW w:w="1843" w:type="dxa"/>
                </w:tcPr>
                <w:p w14:paraId="6132E9FE" w14:textId="77777777" w:rsidR="00510445" w:rsidRPr="00E51009" w:rsidRDefault="00510445" w:rsidP="00510445">
                  <w:pPr>
                    <w:spacing w:line="259" w:lineRule="auto"/>
                    <w:contextualSpacing/>
                    <w:rPr>
                      <w:rFonts w:ascii="Arial" w:hAnsi="Arial" w:cs="Arial"/>
                      <w:sz w:val="24"/>
                      <w:szCs w:val="24"/>
                    </w:rPr>
                  </w:pPr>
                </w:p>
              </w:tc>
            </w:tr>
          </w:tbl>
          <w:p w14:paraId="638CD745" w14:textId="77777777" w:rsidR="004E0A88" w:rsidRPr="00E51009" w:rsidRDefault="004E0A88" w:rsidP="00D05A2A">
            <w:pPr>
              <w:spacing w:after="0" w:line="240" w:lineRule="auto"/>
              <w:jc w:val="center"/>
              <w:rPr>
                <w:rFonts w:ascii="Arial" w:hAnsi="Arial" w:cs="Arial"/>
                <w:b/>
                <w:sz w:val="24"/>
                <w:szCs w:val="24"/>
              </w:rPr>
            </w:pPr>
          </w:p>
        </w:tc>
        <w:tc>
          <w:tcPr>
            <w:tcW w:w="1130" w:type="dxa"/>
            <w:tcBorders>
              <w:bottom w:val="single" w:sz="4" w:space="0" w:color="auto"/>
            </w:tcBorders>
          </w:tcPr>
          <w:p w14:paraId="2D2B4D7B" w14:textId="77777777" w:rsidR="004E0A88" w:rsidRPr="00E51009" w:rsidRDefault="004E0A88" w:rsidP="00D05A2A">
            <w:pPr>
              <w:pStyle w:val="NormalWeb"/>
              <w:spacing w:line="360" w:lineRule="auto"/>
              <w:rPr>
                <w:rFonts w:ascii="Arial" w:hAnsi="Arial" w:cs="Arial"/>
              </w:rPr>
            </w:pPr>
            <w:r w:rsidRPr="00E51009">
              <w:rPr>
                <w:rFonts w:ascii="Arial" w:hAnsi="Arial" w:cs="Arial"/>
              </w:rPr>
              <w:lastRenderedPageBreak/>
              <w:t>40 minutes</w:t>
            </w:r>
          </w:p>
          <w:p w14:paraId="7148323C" w14:textId="77777777" w:rsidR="004E0A88" w:rsidRPr="00E51009" w:rsidRDefault="004E0A88" w:rsidP="00D05A2A">
            <w:pPr>
              <w:pStyle w:val="NormalWeb"/>
              <w:spacing w:line="360" w:lineRule="auto"/>
              <w:rPr>
                <w:rFonts w:ascii="Arial" w:hAnsi="Arial" w:cs="Arial"/>
              </w:rPr>
            </w:pPr>
          </w:p>
        </w:tc>
      </w:tr>
      <w:tr w:rsidR="004E0A88" w:rsidRPr="00E51009" w14:paraId="66E3E29E" w14:textId="77777777" w:rsidTr="7A968115">
        <w:trPr>
          <w:trHeight w:val="334"/>
          <w:jc w:val="center"/>
        </w:trPr>
        <w:tc>
          <w:tcPr>
            <w:tcW w:w="2689" w:type="dxa"/>
            <w:tcBorders>
              <w:bottom w:val="single" w:sz="4" w:space="0" w:color="auto"/>
            </w:tcBorders>
          </w:tcPr>
          <w:p w14:paraId="40CD8B8A" w14:textId="45A2523A" w:rsidR="004E0A88" w:rsidRPr="00E51009" w:rsidRDefault="004E0A88" w:rsidP="00D05A2A">
            <w:pPr>
              <w:rPr>
                <w:rFonts w:ascii="Arial" w:hAnsi="Arial" w:cs="Arial"/>
                <w:sz w:val="24"/>
                <w:szCs w:val="24"/>
              </w:rPr>
            </w:pPr>
            <w:r w:rsidRPr="00E51009">
              <w:rPr>
                <w:rFonts w:ascii="Arial" w:hAnsi="Arial" w:cs="Arial"/>
                <w:b/>
                <w:sz w:val="24"/>
                <w:szCs w:val="24"/>
              </w:rPr>
              <w:lastRenderedPageBreak/>
              <w:t xml:space="preserve">R.P.A.2. </w:t>
            </w:r>
            <w:r w:rsidR="00663E07" w:rsidRPr="00663E07">
              <w:rPr>
                <w:rFonts w:ascii="Arial" w:hAnsi="Arial" w:cs="Arial"/>
                <w:sz w:val="24"/>
                <w:szCs w:val="24"/>
              </w:rPr>
              <w:t>d</w:t>
            </w:r>
            <w:r w:rsidRPr="00663E07">
              <w:rPr>
                <w:rFonts w:ascii="Arial" w:hAnsi="Arial" w:cs="Arial"/>
                <w:sz w:val="24"/>
                <w:szCs w:val="24"/>
              </w:rPr>
              <w:t>istinguishes</w:t>
            </w:r>
            <w:r w:rsidRPr="00E51009">
              <w:rPr>
                <w:rFonts w:ascii="Arial" w:hAnsi="Arial" w:cs="Arial"/>
                <w:sz w:val="24"/>
                <w:szCs w:val="24"/>
              </w:rPr>
              <w:t xml:space="preserve"> spoken rhyming words from non-rhyming words. (e.g., run, sun versus run, man, etc).</w:t>
            </w:r>
          </w:p>
          <w:p w14:paraId="286F09AC" w14:textId="77777777" w:rsidR="004E0A88" w:rsidRPr="00E51009" w:rsidRDefault="004E0A88" w:rsidP="00D05A2A">
            <w:pPr>
              <w:rPr>
                <w:rFonts w:ascii="Arial" w:hAnsi="Arial" w:cs="Arial"/>
                <w:sz w:val="24"/>
                <w:szCs w:val="24"/>
              </w:rPr>
            </w:pPr>
          </w:p>
          <w:p w14:paraId="46D2CB79" w14:textId="77777777" w:rsidR="004E0A88" w:rsidRPr="00E51009" w:rsidRDefault="004E0A88" w:rsidP="00D05A2A">
            <w:pPr>
              <w:rPr>
                <w:rFonts w:ascii="Arial" w:hAnsi="Arial" w:cs="Arial"/>
                <w:sz w:val="24"/>
                <w:szCs w:val="24"/>
              </w:rPr>
            </w:pPr>
            <w:r w:rsidRPr="00E51009">
              <w:rPr>
                <w:rFonts w:ascii="Arial" w:hAnsi="Arial" w:cs="Arial"/>
                <w:sz w:val="24"/>
                <w:szCs w:val="24"/>
              </w:rPr>
              <w:t>Indicator:</w:t>
            </w:r>
          </w:p>
          <w:p w14:paraId="388D72E7" w14:textId="77777777" w:rsidR="00670265" w:rsidRPr="00E51009" w:rsidRDefault="00670265" w:rsidP="00D05A2A">
            <w:pPr>
              <w:rPr>
                <w:rFonts w:ascii="Arial" w:hAnsi="Arial" w:cs="Arial"/>
                <w:b/>
                <w:sz w:val="24"/>
                <w:szCs w:val="24"/>
                <w:lang w:val="en-GB"/>
              </w:rPr>
            </w:pPr>
          </w:p>
          <w:p w14:paraId="257DE9A0" w14:textId="77777777" w:rsidR="00670265" w:rsidRPr="00E51009" w:rsidRDefault="00670265" w:rsidP="00D05A2A">
            <w:pPr>
              <w:rPr>
                <w:rFonts w:ascii="Arial" w:hAnsi="Arial" w:cs="Arial"/>
                <w:b/>
                <w:sz w:val="24"/>
                <w:szCs w:val="24"/>
                <w:lang w:val="en-GB"/>
              </w:rPr>
            </w:pPr>
          </w:p>
          <w:p w14:paraId="6A787391" w14:textId="77777777" w:rsidR="00670265" w:rsidRPr="00E51009" w:rsidRDefault="00670265" w:rsidP="00D05A2A">
            <w:pPr>
              <w:rPr>
                <w:rFonts w:ascii="Arial" w:hAnsi="Arial" w:cs="Arial"/>
                <w:b/>
                <w:sz w:val="24"/>
                <w:szCs w:val="24"/>
                <w:lang w:val="en-GB"/>
              </w:rPr>
            </w:pPr>
          </w:p>
          <w:p w14:paraId="29F676B7" w14:textId="77777777" w:rsidR="00670265" w:rsidRPr="00E51009" w:rsidRDefault="00670265" w:rsidP="00D05A2A">
            <w:pPr>
              <w:rPr>
                <w:rFonts w:ascii="Arial" w:hAnsi="Arial" w:cs="Arial"/>
                <w:b/>
                <w:sz w:val="24"/>
                <w:szCs w:val="24"/>
                <w:lang w:val="en-GB"/>
              </w:rPr>
            </w:pPr>
          </w:p>
          <w:p w14:paraId="6F3519AD" w14:textId="77777777" w:rsidR="00670265" w:rsidRPr="00E51009" w:rsidRDefault="00670265" w:rsidP="00D05A2A">
            <w:pPr>
              <w:rPr>
                <w:rFonts w:ascii="Arial" w:hAnsi="Arial" w:cs="Arial"/>
                <w:b/>
                <w:sz w:val="24"/>
                <w:szCs w:val="24"/>
                <w:lang w:val="en-GB"/>
              </w:rPr>
            </w:pPr>
          </w:p>
          <w:p w14:paraId="632701D3" w14:textId="77777777" w:rsidR="00670265" w:rsidRPr="00E51009" w:rsidRDefault="00670265" w:rsidP="00D05A2A">
            <w:pPr>
              <w:rPr>
                <w:rFonts w:ascii="Arial" w:hAnsi="Arial" w:cs="Arial"/>
                <w:b/>
                <w:sz w:val="24"/>
                <w:szCs w:val="24"/>
                <w:lang w:val="en-GB"/>
              </w:rPr>
            </w:pPr>
          </w:p>
          <w:p w14:paraId="6A7DDEC8" w14:textId="77777777" w:rsidR="00670265" w:rsidRPr="00E51009" w:rsidRDefault="00670265" w:rsidP="00D05A2A">
            <w:pPr>
              <w:rPr>
                <w:rFonts w:ascii="Arial" w:hAnsi="Arial" w:cs="Arial"/>
                <w:b/>
                <w:sz w:val="24"/>
                <w:szCs w:val="24"/>
                <w:lang w:val="en-GB"/>
              </w:rPr>
            </w:pPr>
          </w:p>
          <w:p w14:paraId="79D88468" w14:textId="77777777" w:rsidR="00670265" w:rsidRPr="00E51009" w:rsidRDefault="00670265" w:rsidP="00D05A2A">
            <w:pPr>
              <w:rPr>
                <w:rFonts w:ascii="Arial" w:hAnsi="Arial" w:cs="Arial"/>
                <w:b/>
                <w:sz w:val="24"/>
                <w:szCs w:val="24"/>
                <w:lang w:val="en-GB"/>
              </w:rPr>
            </w:pPr>
          </w:p>
          <w:p w14:paraId="025C7D40" w14:textId="77777777" w:rsidR="00670265" w:rsidRPr="00E51009" w:rsidRDefault="00670265" w:rsidP="00D05A2A">
            <w:pPr>
              <w:rPr>
                <w:rFonts w:ascii="Arial" w:hAnsi="Arial" w:cs="Arial"/>
                <w:b/>
                <w:sz w:val="24"/>
                <w:szCs w:val="24"/>
                <w:lang w:val="en-GB"/>
              </w:rPr>
            </w:pPr>
          </w:p>
          <w:p w14:paraId="313DB048" w14:textId="77777777" w:rsidR="00670265" w:rsidRPr="00E51009" w:rsidRDefault="00670265" w:rsidP="00D05A2A">
            <w:pPr>
              <w:rPr>
                <w:rFonts w:ascii="Arial" w:hAnsi="Arial" w:cs="Arial"/>
                <w:b/>
                <w:sz w:val="24"/>
                <w:szCs w:val="24"/>
                <w:lang w:val="en-GB"/>
              </w:rPr>
            </w:pPr>
          </w:p>
          <w:p w14:paraId="50CD9995" w14:textId="77777777" w:rsidR="00670265" w:rsidRPr="00E51009" w:rsidRDefault="00670265" w:rsidP="00D05A2A">
            <w:pPr>
              <w:rPr>
                <w:rFonts w:ascii="Arial" w:hAnsi="Arial" w:cs="Arial"/>
                <w:b/>
                <w:sz w:val="24"/>
                <w:szCs w:val="24"/>
                <w:lang w:val="en-GB"/>
              </w:rPr>
            </w:pPr>
          </w:p>
          <w:p w14:paraId="7A89CBCE" w14:textId="77777777" w:rsidR="00670265" w:rsidRPr="00E51009" w:rsidRDefault="00670265" w:rsidP="00D05A2A">
            <w:pPr>
              <w:rPr>
                <w:rFonts w:ascii="Arial" w:hAnsi="Arial" w:cs="Arial"/>
                <w:b/>
                <w:sz w:val="24"/>
                <w:szCs w:val="24"/>
                <w:lang w:val="en-GB"/>
              </w:rPr>
            </w:pPr>
          </w:p>
          <w:p w14:paraId="1FD4BF72" w14:textId="77777777" w:rsidR="004E0A88" w:rsidRPr="00E51009" w:rsidRDefault="004E0A88" w:rsidP="00D05A2A">
            <w:pPr>
              <w:rPr>
                <w:rFonts w:ascii="Arial" w:hAnsi="Arial" w:cs="Arial"/>
                <w:sz w:val="24"/>
                <w:szCs w:val="24"/>
                <w:lang w:val="en-GB"/>
              </w:rPr>
            </w:pPr>
            <w:r w:rsidRPr="00E51009">
              <w:rPr>
                <w:rFonts w:ascii="Arial" w:hAnsi="Arial" w:cs="Arial"/>
                <w:b/>
                <w:sz w:val="24"/>
                <w:szCs w:val="24"/>
                <w:lang w:val="en-GB"/>
              </w:rPr>
              <w:t>R.P.A.2.1.</w:t>
            </w:r>
            <w:r w:rsidRPr="00E51009">
              <w:rPr>
                <w:rFonts w:ascii="Arial" w:hAnsi="Arial" w:cs="Arial"/>
                <w:sz w:val="24"/>
                <w:szCs w:val="24"/>
                <w:lang w:val="en-GB"/>
              </w:rPr>
              <w:t xml:space="preserve"> recognizes spoken rhyming words from non-rhyming words by reading them aloud.</w:t>
            </w:r>
          </w:p>
          <w:p w14:paraId="3FC12DC3" w14:textId="77777777" w:rsidR="004E0A88" w:rsidRPr="00E51009" w:rsidRDefault="004E0A88" w:rsidP="00D05A2A">
            <w:pPr>
              <w:rPr>
                <w:rFonts w:ascii="Arial" w:hAnsi="Arial" w:cs="Arial"/>
                <w:sz w:val="24"/>
                <w:szCs w:val="24"/>
                <w:lang w:val="en-GB"/>
              </w:rPr>
            </w:pPr>
          </w:p>
          <w:p w14:paraId="37A168AD" w14:textId="77777777" w:rsidR="00670265" w:rsidRPr="00E51009" w:rsidRDefault="00670265" w:rsidP="00D05A2A">
            <w:pPr>
              <w:rPr>
                <w:rFonts w:ascii="Arial" w:hAnsi="Arial" w:cs="Arial"/>
                <w:b/>
                <w:sz w:val="24"/>
                <w:szCs w:val="24"/>
                <w:lang w:val="en-GB"/>
              </w:rPr>
            </w:pPr>
          </w:p>
          <w:p w14:paraId="46398E89" w14:textId="77777777" w:rsidR="00670265" w:rsidRPr="00E51009" w:rsidRDefault="00670265" w:rsidP="00D05A2A">
            <w:pPr>
              <w:rPr>
                <w:rFonts w:ascii="Arial" w:hAnsi="Arial" w:cs="Arial"/>
                <w:b/>
                <w:sz w:val="24"/>
                <w:szCs w:val="24"/>
                <w:lang w:val="en-GB"/>
              </w:rPr>
            </w:pPr>
          </w:p>
          <w:p w14:paraId="291E07DF" w14:textId="77777777" w:rsidR="00670265" w:rsidRPr="00E51009" w:rsidRDefault="00670265" w:rsidP="00D05A2A">
            <w:pPr>
              <w:rPr>
                <w:rFonts w:ascii="Arial" w:hAnsi="Arial" w:cs="Arial"/>
                <w:b/>
                <w:sz w:val="24"/>
                <w:szCs w:val="24"/>
                <w:lang w:val="en-GB"/>
              </w:rPr>
            </w:pPr>
          </w:p>
          <w:p w14:paraId="0020B149" w14:textId="77777777" w:rsidR="00670265" w:rsidRPr="00E51009" w:rsidRDefault="00670265" w:rsidP="00D05A2A">
            <w:pPr>
              <w:rPr>
                <w:rFonts w:ascii="Arial" w:hAnsi="Arial" w:cs="Arial"/>
                <w:b/>
                <w:sz w:val="24"/>
                <w:szCs w:val="24"/>
                <w:lang w:val="en-GB"/>
              </w:rPr>
            </w:pPr>
          </w:p>
          <w:p w14:paraId="013DE4A3" w14:textId="77777777" w:rsidR="00670265" w:rsidRPr="00E51009" w:rsidRDefault="00670265" w:rsidP="00D05A2A">
            <w:pPr>
              <w:rPr>
                <w:rFonts w:ascii="Arial" w:hAnsi="Arial" w:cs="Arial"/>
                <w:b/>
                <w:sz w:val="24"/>
                <w:szCs w:val="24"/>
                <w:lang w:val="en-GB"/>
              </w:rPr>
            </w:pPr>
          </w:p>
          <w:p w14:paraId="4E4B3041" w14:textId="77777777" w:rsidR="006C1ACD" w:rsidRPr="00E51009" w:rsidRDefault="006C1ACD" w:rsidP="00D05A2A">
            <w:pPr>
              <w:rPr>
                <w:rFonts w:ascii="Arial" w:hAnsi="Arial" w:cs="Arial"/>
                <w:b/>
                <w:sz w:val="24"/>
                <w:szCs w:val="24"/>
                <w:lang w:val="en-GB"/>
              </w:rPr>
            </w:pPr>
          </w:p>
          <w:p w14:paraId="358711F1" w14:textId="77777777" w:rsidR="006C1ACD" w:rsidRPr="00E51009" w:rsidRDefault="006C1ACD" w:rsidP="00D05A2A">
            <w:pPr>
              <w:rPr>
                <w:rFonts w:ascii="Arial" w:hAnsi="Arial" w:cs="Arial"/>
                <w:b/>
                <w:sz w:val="24"/>
                <w:szCs w:val="24"/>
                <w:lang w:val="en-GB"/>
              </w:rPr>
            </w:pPr>
          </w:p>
          <w:p w14:paraId="19C82CB6" w14:textId="77777777" w:rsidR="006C1ACD" w:rsidRPr="00E51009" w:rsidRDefault="006C1ACD" w:rsidP="00D05A2A">
            <w:pPr>
              <w:rPr>
                <w:rFonts w:ascii="Arial" w:hAnsi="Arial" w:cs="Arial"/>
                <w:b/>
                <w:sz w:val="24"/>
                <w:szCs w:val="24"/>
                <w:lang w:val="en-GB"/>
              </w:rPr>
            </w:pPr>
          </w:p>
          <w:p w14:paraId="2F67F3A5" w14:textId="77777777" w:rsidR="006C1ACD" w:rsidRPr="00E51009" w:rsidRDefault="006C1ACD" w:rsidP="00D05A2A">
            <w:pPr>
              <w:rPr>
                <w:rFonts w:ascii="Arial" w:hAnsi="Arial" w:cs="Arial"/>
                <w:b/>
                <w:sz w:val="24"/>
                <w:szCs w:val="24"/>
                <w:lang w:val="en-GB"/>
              </w:rPr>
            </w:pPr>
          </w:p>
          <w:p w14:paraId="41FADD41" w14:textId="77777777" w:rsidR="006C1ACD" w:rsidRPr="00E51009" w:rsidRDefault="006C1ACD" w:rsidP="00D05A2A">
            <w:pPr>
              <w:rPr>
                <w:rFonts w:ascii="Arial" w:hAnsi="Arial" w:cs="Arial"/>
                <w:b/>
                <w:sz w:val="24"/>
                <w:szCs w:val="24"/>
                <w:lang w:val="en-GB"/>
              </w:rPr>
            </w:pPr>
          </w:p>
          <w:p w14:paraId="5006D80F" w14:textId="77777777" w:rsidR="006C1ACD" w:rsidRPr="00E51009" w:rsidRDefault="006C1ACD" w:rsidP="00D05A2A">
            <w:pPr>
              <w:rPr>
                <w:rFonts w:ascii="Arial" w:hAnsi="Arial" w:cs="Arial"/>
                <w:b/>
                <w:sz w:val="24"/>
                <w:szCs w:val="24"/>
                <w:lang w:val="en-GB"/>
              </w:rPr>
            </w:pPr>
          </w:p>
          <w:p w14:paraId="319BA24C" w14:textId="77777777" w:rsidR="006C1ACD" w:rsidRPr="00E51009" w:rsidRDefault="006C1ACD" w:rsidP="00D05A2A">
            <w:pPr>
              <w:rPr>
                <w:rFonts w:ascii="Arial" w:hAnsi="Arial" w:cs="Arial"/>
                <w:b/>
                <w:sz w:val="24"/>
                <w:szCs w:val="24"/>
                <w:lang w:val="en-GB"/>
              </w:rPr>
            </w:pPr>
          </w:p>
          <w:p w14:paraId="3AAE1833" w14:textId="77777777" w:rsidR="006C1ACD" w:rsidRPr="00E51009" w:rsidRDefault="006C1ACD" w:rsidP="00D05A2A">
            <w:pPr>
              <w:rPr>
                <w:rFonts w:ascii="Arial" w:hAnsi="Arial" w:cs="Arial"/>
                <w:b/>
                <w:sz w:val="24"/>
                <w:szCs w:val="24"/>
                <w:lang w:val="en-GB"/>
              </w:rPr>
            </w:pPr>
          </w:p>
          <w:p w14:paraId="43E32728" w14:textId="77777777" w:rsidR="006C1ACD" w:rsidRPr="00E51009" w:rsidRDefault="006C1ACD" w:rsidP="00D05A2A">
            <w:pPr>
              <w:rPr>
                <w:rFonts w:ascii="Arial" w:hAnsi="Arial" w:cs="Arial"/>
                <w:b/>
                <w:sz w:val="24"/>
                <w:szCs w:val="24"/>
                <w:lang w:val="en-GB"/>
              </w:rPr>
            </w:pPr>
          </w:p>
          <w:p w14:paraId="7C620012" w14:textId="77777777" w:rsidR="006C1ACD" w:rsidRPr="00E51009" w:rsidRDefault="006C1ACD" w:rsidP="00D05A2A">
            <w:pPr>
              <w:rPr>
                <w:rFonts w:ascii="Arial" w:hAnsi="Arial" w:cs="Arial"/>
                <w:b/>
                <w:sz w:val="24"/>
                <w:szCs w:val="24"/>
                <w:lang w:val="en-GB"/>
              </w:rPr>
            </w:pPr>
          </w:p>
          <w:p w14:paraId="56A9AADF" w14:textId="77777777" w:rsidR="006C1ACD" w:rsidRPr="00E51009" w:rsidRDefault="006C1ACD" w:rsidP="00D05A2A">
            <w:pPr>
              <w:rPr>
                <w:rFonts w:ascii="Arial" w:hAnsi="Arial" w:cs="Arial"/>
                <w:b/>
                <w:sz w:val="24"/>
                <w:szCs w:val="24"/>
                <w:lang w:val="en-GB"/>
              </w:rPr>
            </w:pPr>
          </w:p>
          <w:p w14:paraId="460D226D" w14:textId="77777777" w:rsidR="006C1ACD" w:rsidRPr="00E51009" w:rsidRDefault="006C1ACD" w:rsidP="00D05A2A">
            <w:pPr>
              <w:rPr>
                <w:rFonts w:ascii="Arial" w:hAnsi="Arial" w:cs="Arial"/>
                <w:b/>
                <w:sz w:val="24"/>
                <w:szCs w:val="24"/>
                <w:lang w:val="en-GB"/>
              </w:rPr>
            </w:pPr>
          </w:p>
          <w:p w14:paraId="71057844" w14:textId="01BF173B" w:rsidR="004E0A88" w:rsidRPr="00E51009" w:rsidRDefault="0008090F" w:rsidP="00D05A2A">
            <w:pPr>
              <w:rPr>
                <w:rFonts w:ascii="Arial" w:hAnsi="Arial" w:cs="Arial"/>
                <w:sz w:val="24"/>
                <w:szCs w:val="24"/>
              </w:rPr>
            </w:pPr>
            <w:r>
              <w:rPr>
                <w:rFonts w:ascii="Arial" w:hAnsi="Arial" w:cs="Arial"/>
                <w:b/>
                <w:sz w:val="24"/>
                <w:szCs w:val="24"/>
                <w:lang w:val="en-GB"/>
              </w:rPr>
              <w:t>R.P.A.2.</w:t>
            </w:r>
            <w:r w:rsidR="004E0A88" w:rsidRPr="0008090F">
              <w:rPr>
                <w:rFonts w:ascii="Arial" w:hAnsi="Arial" w:cs="Arial"/>
                <w:b/>
                <w:sz w:val="24"/>
                <w:szCs w:val="24"/>
                <w:lang w:val="en-GB"/>
              </w:rPr>
              <w:t>2.</w:t>
            </w:r>
            <w:r w:rsidR="004E0A88" w:rsidRPr="00E51009">
              <w:rPr>
                <w:rFonts w:ascii="Arial" w:hAnsi="Arial" w:cs="Arial"/>
                <w:sz w:val="24"/>
                <w:szCs w:val="24"/>
                <w:lang w:val="en-GB"/>
              </w:rPr>
              <w:t xml:space="preserve"> classifies spoken rhyming words from non-rhyming words. </w:t>
            </w:r>
            <w:r w:rsidR="004E0A88" w:rsidRPr="00E51009">
              <w:rPr>
                <w:rFonts w:ascii="Arial" w:hAnsi="Arial" w:cs="Arial"/>
                <w:sz w:val="24"/>
                <w:szCs w:val="24"/>
              </w:rPr>
              <w:t>(e.g., run, sun versus run, man, etc.) by circling the rhyming words.</w:t>
            </w:r>
          </w:p>
          <w:p w14:paraId="79E3AE27" w14:textId="77777777" w:rsidR="004E0A88" w:rsidRPr="00E51009" w:rsidRDefault="004E0A88" w:rsidP="00D05A2A">
            <w:pPr>
              <w:rPr>
                <w:rFonts w:ascii="Arial" w:hAnsi="Arial" w:cs="Arial"/>
                <w:color w:val="5B9BD5" w:themeColor="accent1"/>
                <w:sz w:val="24"/>
                <w:szCs w:val="24"/>
              </w:rPr>
            </w:pPr>
          </w:p>
          <w:p w14:paraId="2E9D0C46" w14:textId="77777777" w:rsidR="004E0A88" w:rsidRPr="00E51009" w:rsidRDefault="004E0A88" w:rsidP="00D05A2A">
            <w:pPr>
              <w:rPr>
                <w:rFonts w:ascii="Arial" w:hAnsi="Arial" w:cs="Arial"/>
                <w:sz w:val="24"/>
                <w:szCs w:val="24"/>
                <w:lang w:val="en-GB"/>
              </w:rPr>
            </w:pPr>
          </w:p>
          <w:p w14:paraId="59ECA7E1" w14:textId="77777777" w:rsidR="004E0A88" w:rsidRPr="00E51009" w:rsidRDefault="004E0A88" w:rsidP="00D05A2A">
            <w:pPr>
              <w:pStyle w:val="NormalWeb"/>
              <w:rPr>
                <w:rFonts w:ascii="Arial" w:hAnsi="Arial" w:cs="Arial"/>
              </w:rPr>
            </w:pPr>
          </w:p>
        </w:tc>
        <w:tc>
          <w:tcPr>
            <w:tcW w:w="2126" w:type="dxa"/>
            <w:gridSpan w:val="3"/>
            <w:tcBorders>
              <w:bottom w:val="single" w:sz="4" w:space="0" w:color="auto"/>
            </w:tcBorders>
          </w:tcPr>
          <w:p w14:paraId="66F14365" w14:textId="77777777" w:rsidR="004E0A88" w:rsidRPr="00E51009" w:rsidRDefault="004E0A88" w:rsidP="00D05A2A">
            <w:pPr>
              <w:rPr>
                <w:rFonts w:ascii="Arial" w:hAnsi="Arial" w:cs="Arial"/>
                <w:sz w:val="24"/>
                <w:szCs w:val="24"/>
              </w:rPr>
            </w:pPr>
            <w:r w:rsidRPr="00E51009">
              <w:rPr>
                <w:rFonts w:ascii="Arial" w:hAnsi="Arial" w:cs="Arial"/>
                <w:b/>
                <w:bCs/>
                <w:sz w:val="24"/>
                <w:szCs w:val="24"/>
              </w:rPr>
              <w:lastRenderedPageBreak/>
              <w:t xml:space="preserve">R.P.A .2. </w:t>
            </w:r>
            <w:r w:rsidRPr="00E51009">
              <w:rPr>
                <w:rFonts w:ascii="Arial" w:hAnsi="Arial" w:cs="Arial"/>
                <w:sz w:val="24"/>
                <w:szCs w:val="24"/>
              </w:rPr>
              <w:t xml:space="preserve">distinguish spoke rhyming words from non-rhyming words. (e.g., run, </w:t>
            </w:r>
            <w:r w:rsidRPr="00E51009">
              <w:rPr>
                <w:rFonts w:ascii="Arial" w:hAnsi="Arial" w:cs="Arial"/>
                <w:sz w:val="24"/>
                <w:szCs w:val="24"/>
              </w:rPr>
              <w:lastRenderedPageBreak/>
              <w:t>sun versus run, man, etc).</w:t>
            </w:r>
          </w:p>
          <w:p w14:paraId="50B35FAB" w14:textId="77777777" w:rsidR="004E0A88" w:rsidRPr="00E51009" w:rsidRDefault="004E0A88" w:rsidP="00D05A2A">
            <w:pPr>
              <w:autoSpaceDE w:val="0"/>
              <w:autoSpaceDN w:val="0"/>
              <w:adjustRightInd w:val="0"/>
              <w:ind w:firstLine="720"/>
              <w:rPr>
                <w:rFonts w:ascii="Arial" w:hAnsi="Arial" w:cs="Arial"/>
                <w:color w:val="000000"/>
                <w:sz w:val="24"/>
                <w:szCs w:val="24"/>
              </w:rPr>
            </w:pPr>
          </w:p>
        </w:tc>
        <w:tc>
          <w:tcPr>
            <w:tcW w:w="8514" w:type="dxa"/>
            <w:gridSpan w:val="5"/>
            <w:tcBorders>
              <w:bottom w:val="single" w:sz="4" w:space="0" w:color="auto"/>
            </w:tcBorders>
          </w:tcPr>
          <w:p w14:paraId="501F8281" w14:textId="5DBBD139" w:rsidR="004E0A88" w:rsidRPr="00E51009" w:rsidRDefault="004E0A88" w:rsidP="00D05A2A">
            <w:pPr>
              <w:pStyle w:val="Prrafodelista"/>
              <w:jc w:val="center"/>
              <w:rPr>
                <w:rFonts w:ascii="Arial" w:hAnsi="Arial" w:cs="Arial"/>
                <w:b/>
                <w:bCs/>
                <w:sz w:val="24"/>
                <w:szCs w:val="24"/>
              </w:rPr>
            </w:pPr>
            <w:r w:rsidRPr="00E51009">
              <w:rPr>
                <w:rFonts w:ascii="Arial" w:hAnsi="Arial" w:cs="Arial"/>
                <w:b/>
                <w:bCs/>
                <w:sz w:val="24"/>
                <w:szCs w:val="24"/>
              </w:rPr>
              <w:lastRenderedPageBreak/>
              <w:t>Pre-task</w:t>
            </w:r>
          </w:p>
          <w:p w14:paraId="053F1FA5" w14:textId="58F8C946" w:rsidR="00670265" w:rsidRPr="001C27A1" w:rsidRDefault="001C27A1" w:rsidP="00D05A2A">
            <w:pPr>
              <w:pStyle w:val="Prrafodelista"/>
              <w:jc w:val="center"/>
              <w:rPr>
                <w:rFonts w:ascii="Arial" w:hAnsi="Arial" w:cs="Arial"/>
                <w:bCs/>
                <w:sz w:val="24"/>
                <w:szCs w:val="24"/>
              </w:rPr>
            </w:pPr>
            <w:r w:rsidRPr="001C27A1">
              <w:rPr>
                <w:rFonts w:ascii="Arial" w:hAnsi="Arial" w:cs="Arial"/>
                <w:bCs/>
                <w:sz w:val="24"/>
                <w:szCs w:val="24"/>
              </w:rPr>
              <w:t>The teacher shares the goal with students.</w:t>
            </w:r>
          </w:p>
          <w:p w14:paraId="63DE80C1" w14:textId="5B4E65DC" w:rsidR="004E0A88" w:rsidRPr="001C27A1" w:rsidRDefault="004E0A88" w:rsidP="001C27A1">
            <w:pPr>
              <w:spacing w:after="0" w:line="240" w:lineRule="auto"/>
              <w:jc w:val="both"/>
              <w:rPr>
                <w:rFonts w:ascii="Arial" w:hAnsi="Arial" w:cs="Arial"/>
                <w:sz w:val="24"/>
                <w:szCs w:val="24"/>
              </w:rPr>
            </w:pPr>
            <w:r w:rsidRPr="001C27A1">
              <w:rPr>
                <w:rFonts w:ascii="Arial" w:eastAsia="Arial" w:hAnsi="Arial" w:cs="Arial"/>
                <w:sz w:val="24"/>
                <w:szCs w:val="24"/>
              </w:rPr>
              <w:t xml:space="preserve">Teacher </w:t>
            </w:r>
            <w:r w:rsidR="001C27A1">
              <w:rPr>
                <w:rFonts w:ascii="Arial" w:eastAsia="Arial" w:hAnsi="Arial" w:cs="Arial"/>
                <w:sz w:val="24"/>
                <w:szCs w:val="24"/>
              </w:rPr>
              <w:t>reviews</w:t>
            </w:r>
            <w:r w:rsidRPr="001C27A1">
              <w:rPr>
                <w:rFonts w:ascii="Arial" w:eastAsia="Arial" w:hAnsi="Arial" w:cs="Arial"/>
                <w:sz w:val="24"/>
                <w:szCs w:val="24"/>
              </w:rPr>
              <w:t xml:space="preserve"> </w:t>
            </w:r>
            <w:r w:rsidR="001C27A1">
              <w:rPr>
                <w:rFonts w:ascii="Arial" w:eastAsia="Arial" w:hAnsi="Arial" w:cs="Arial"/>
                <w:sz w:val="24"/>
                <w:szCs w:val="24"/>
              </w:rPr>
              <w:t xml:space="preserve">with </w:t>
            </w:r>
            <w:r w:rsidRPr="001C27A1">
              <w:rPr>
                <w:rFonts w:ascii="Arial" w:eastAsia="Arial" w:hAnsi="Arial" w:cs="Arial"/>
                <w:sz w:val="24"/>
                <w:szCs w:val="24"/>
              </w:rPr>
              <w:t xml:space="preserve">students the differences between the </w:t>
            </w:r>
            <w:r w:rsidRPr="001C27A1">
              <w:rPr>
                <w:rFonts w:ascii="Arial" w:eastAsia="Arial" w:hAnsi="Arial" w:cs="Arial"/>
                <w:b/>
                <w:bCs/>
                <w:sz w:val="24"/>
                <w:szCs w:val="24"/>
              </w:rPr>
              <w:t>Rhyming Words</w:t>
            </w:r>
            <w:r w:rsidRPr="001C27A1">
              <w:rPr>
                <w:rFonts w:ascii="Arial" w:eastAsia="Arial" w:hAnsi="Arial" w:cs="Arial"/>
                <w:sz w:val="24"/>
                <w:szCs w:val="24"/>
              </w:rPr>
              <w:t xml:space="preserve"> and </w:t>
            </w:r>
            <w:r w:rsidRPr="001C27A1">
              <w:rPr>
                <w:rFonts w:ascii="Arial" w:eastAsia="Arial" w:hAnsi="Arial" w:cs="Arial"/>
                <w:b/>
                <w:bCs/>
                <w:sz w:val="24"/>
                <w:szCs w:val="24"/>
              </w:rPr>
              <w:t>Non-rhyming Words.</w:t>
            </w:r>
            <w:r w:rsidRPr="001C27A1">
              <w:rPr>
                <w:rFonts w:ascii="Arial" w:eastAsia="Arial" w:hAnsi="Arial" w:cs="Arial"/>
                <w:sz w:val="24"/>
                <w:szCs w:val="24"/>
              </w:rPr>
              <w:t xml:space="preserve"> Teacher recycles the information from week number three. </w:t>
            </w:r>
          </w:p>
          <w:tbl>
            <w:tblPr>
              <w:tblStyle w:val="Tablaconcuadrcula"/>
              <w:tblW w:w="0" w:type="auto"/>
              <w:tblLayout w:type="fixed"/>
              <w:tblLook w:val="06A0" w:firstRow="1" w:lastRow="0" w:firstColumn="1" w:lastColumn="0" w:noHBand="1" w:noVBand="1"/>
            </w:tblPr>
            <w:tblGrid>
              <w:gridCol w:w="8445"/>
            </w:tblGrid>
            <w:tr w:rsidR="004E0A88" w:rsidRPr="00E51009" w14:paraId="6A5E7834" w14:textId="77777777" w:rsidTr="00D05A2A">
              <w:tc>
                <w:tcPr>
                  <w:tcW w:w="8445" w:type="dxa"/>
                </w:tcPr>
                <w:p w14:paraId="69FE498C" w14:textId="77777777" w:rsidR="004E0A88" w:rsidRPr="00E51009" w:rsidRDefault="004E0A88" w:rsidP="00D05A2A">
                  <w:pPr>
                    <w:jc w:val="both"/>
                    <w:rPr>
                      <w:rFonts w:ascii="Arial" w:eastAsia="Arial" w:hAnsi="Arial" w:cs="Arial"/>
                      <w:b/>
                      <w:bCs/>
                      <w:sz w:val="24"/>
                      <w:szCs w:val="24"/>
                    </w:rPr>
                  </w:pPr>
                  <w:r w:rsidRPr="00E51009">
                    <w:rPr>
                      <w:rFonts w:ascii="Arial" w:eastAsia="Arial" w:hAnsi="Arial" w:cs="Arial"/>
                      <w:b/>
                      <w:bCs/>
                      <w:sz w:val="24"/>
                      <w:szCs w:val="24"/>
                    </w:rPr>
                    <w:t xml:space="preserve">Rhyming Words </w:t>
                  </w:r>
                  <w:r w:rsidRPr="00E51009">
                    <w:rPr>
                      <w:rFonts w:ascii="Arial" w:eastAsia="Arial" w:hAnsi="Arial" w:cs="Arial"/>
                      <w:sz w:val="24"/>
                      <w:szCs w:val="24"/>
                    </w:rPr>
                    <w:t>are those words that have the same ending sounds.</w:t>
                  </w:r>
                  <w:r w:rsidRPr="00E51009">
                    <w:rPr>
                      <w:rFonts w:ascii="Arial" w:eastAsia="Arial" w:hAnsi="Arial" w:cs="Arial"/>
                      <w:b/>
                      <w:bCs/>
                      <w:sz w:val="24"/>
                      <w:szCs w:val="24"/>
                    </w:rPr>
                    <w:t xml:space="preserve"> </w:t>
                  </w:r>
                </w:p>
                <w:p w14:paraId="5B586D1A" w14:textId="77777777" w:rsidR="004E0A88" w:rsidRPr="00E51009" w:rsidRDefault="004E0A88" w:rsidP="00D05A2A">
                  <w:pPr>
                    <w:jc w:val="both"/>
                    <w:rPr>
                      <w:rFonts w:ascii="Arial" w:eastAsia="Arial" w:hAnsi="Arial" w:cs="Arial"/>
                      <w:b/>
                      <w:bCs/>
                      <w:sz w:val="24"/>
                      <w:szCs w:val="24"/>
                    </w:rPr>
                  </w:pPr>
                  <w:r w:rsidRPr="00E51009">
                    <w:rPr>
                      <w:rFonts w:ascii="Arial" w:eastAsia="Arial" w:hAnsi="Arial" w:cs="Arial"/>
                      <w:sz w:val="24"/>
                      <w:szCs w:val="24"/>
                    </w:rPr>
                    <w:lastRenderedPageBreak/>
                    <w:t>For example:</w:t>
                  </w:r>
                  <w:r w:rsidRPr="00E51009">
                    <w:rPr>
                      <w:rFonts w:ascii="Arial" w:eastAsia="Arial" w:hAnsi="Arial" w:cs="Arial"/>
                      <w:b/>
                      <w:bCs/>
                      <w:sz w:val="24"/>
                      <w:szCs w:val="24"/>
                    </w:rPr>
                    <w:t xml:space="preserve"> run/sun- check/neck</w:t>
                  </w:r>
                </w:p>
              </w:tc>
            </w:tr>
            <w:tr w:rsidR="004E0A88" w:rsidRPr="00E51009" w14:paraId="4C267367" w14:textId="77777777" w:rsidTr="00D05A2A">
              <w:tc>
                <w:tcPr>
                  <w:tcW w:w="8445" w:type="dxa"/>
                </w:tcPr>
                <w:p w14:paraId="45364319" w14:textId="77777777" w:rsidR="004E0A88" w:rsidRPr="00E51009" w:rsidRDefault="004E0A88" w:rsidP="00D05A2A">
                  <w:pPr>
                    <w:jc w:val="both"/>
                    <w:rPr>
                      <w:rFonts w:ascii="Arial" w:eastAsia="Arial" w:hAnsi="Arial" w:cs="Arial"/>
                      <w:sz w:val="24"/>
                      <w:szCs w:val="24"/>
                    </w:rPr>
                  </w:pPr>
                  <w:r w:rsidRPr="00E51009">
                    <w:rPr>
                      <w:rFonts w:ascii="Arial" w:eastAsia="Arial" w:hAnsi="Arial" w:cs="Arial"/>
                      <w:b/>
                      <w:bCs/>
                      <w:sz w:val="24"/>
                      <w:szCs w:val="24"/>
                    </w:rPr>
                    <w:lastRenderedPageBreak/>
                    <w:t xml:space="preserve">Non- Rhyming words </w:t>
                  </w:r>
                  <w:r w:rsidRPr="00E51009">
                    <w:rPr>
                      <w:rFonts w:ascii="Arial" w:eastAsia="Arial" w:hAnsi="Arial" w:cs="Arial"/>
                      <w:sz w:val="24"/>
                      <w:szCs w:val="24"/>
                    </w:rPr>
                    <w:t xml:space="preserve">are words that have different ending sounds although they can sound similar. </w:t>
                  </w:r>
                </w:p>
                <w:p w14:paraId="4DB8F89D" w14:textId="77777777" w:rsidR="004E0A88" w:rsidRPr="00E51009" w:rsidRDefault="004E0A88" w:rsidP="00D05A2A">
                  <w:pPr>
                    <w:jc w:val="both"/>
                    <w:rPr>
                      <w:rFonts w:ascii="Arial" w:eastAsia="Arial" w:hAnsi="Arial" w:cs="Arial"/>
                      <w:b/>
                      <w:bCs/>
                      <w:sz w:val="24"/>
                      <w:szCs w:val="24"/>
                    </w:rPr>
                  </w:pPr>
                  <w:r w:rsidRPr="00E51009">
                    <w:rPr>
                      <w:rFonts w:ascii="Arial" w:eastAsia="Arial" w:hAnsi="Arial" w:cs="Arial"/>
                      <w:sz w:val="24"/>
                      <w:szCs w:val="24"/>
                    </w:rPr>
                    <w:t>For example:</w:t>
                  </w:r>
                  <w:r w:rsidRPr="00E51009">
                    <w:rPr>
                      <w:rFonts w:ascii="Arial" w:eastAsia="Arial" w:hAnsi="Arial" w:cs="Arial"/>
                      <w:b/>
                      <w:bCs/>
                      <w:sz w:val="24"/>
                      <w:szCs w:val="24"/>
                    </w:rPr>
                    <w:t xml:space="preserve"> run/man- dog/duck.</w:t>
                  </w:r>
                </w:p>
              </w:tc>
            </w:tr>
          </w:tbl>
          <w:p w14:paraId="7A26247C" w14:textId="77777777" w:rsidR="004E0A88" w:rsidRPr="00E51009" w:rsidRDefault="004E0A88" w:rsidP="00D05A2A">
            <w:pPr>
              <w:spacing w:after="0" w:line="240" w:lineRule="auto"/>
              <w:jc w:val="center"/>
              <w:rPr>
                <w:rFonts w:ascii="Arial" w:hAnsi="Arial" w:cs="Arial"/>
                <w:b/>
                <w:bCs/>
                <w:sz w:val="24"/>
                <w:szCs w:val="24"/>
              </w:rPr>
            </w:pPr>
          </w:p>
          <w:p w14:paraId="2452A2BC" w14:textId="77777777" w:rsidR="004E0A88" w:rsidRPr="00E51009" w:rsidRDefault="004E0A88" w:rsidP="00D05A2A">
            <w:pPr>
              <w:spacing w:after="0" w:line="240" w:lineRule="auto"/>
              <w:jc w:val="center"/>
              <w:rPr>
                <w:rFonts w:ascii="Arial" w:hAnsi="Arial" w:cs="Arial"/>
                <w:b/>
                <w:sz w:val="24"/>
                <w:szCs w:val="24"/>
              </w:rPr>
            </w:pPr>
          </w:p>
          <w:p w14:paraId="1139B92D" w14:textId="747EF4B3" w:rsidR="004E0A88" w:rsidRPr="00E51009" w:rsidRDefault="004E0A88" w:rsidP="00D05A2A">
            <w:pPr>
              <w:spacing w:line="259" w:lineRule="auto"/>
              <w:contextualSpacing/>
              <w:jc w:val="center"/>
              <w:rPr>
                <w:rFonts w:ascii="Arial" w:hAnsi="Arial" w:cs="Arial"/>
                <w:b/>
                <w:bCs/>
                <w:sz w:val="24"/>
                <w:szCs w:val="24"/>
              </w:rPr>
            </w:pPr>
            <w:r w:rsidRPr="00E51009">
              <w:rPr>
                <w:rFonts w:ascii="Arial" w:hAnsi="Arial" w:cs="Arial"/>
                <w:b/>
                <w:bCs/>
                <w:sz w:val="24"/>
                <w:szCs w:val="24"/>
              </w:rPr>
              <w:t>Task-rehearsal</w:t>
            </w:r>
          </w:p>
          <w:p w14:paraId="6E81B3A2" w14:textId="77777777" w:rsidR="004E0A88" w:rsidRPr="00E51009" w:rsidRDefault="004E0A88" w:rsidP="00D05A2A">
            <w:pPr>
              <w:spacing w:line="259" w:lineRule="auto"/>
              <w:contextualSpacing/>
              <w:jc w:val="center"/>
              <w:rPr>
                <w:rFonts w:ascii="Arial" w:hAnsi="Arial" w:cs="Arial"/>
                <w:b/>
                <w:sz w:val="24"/>
                <w:szCs w:val="24"/>
              </w:rPr>
            </w:pPr>
          </w:p>
          <w:p w14:paraId="00D54837" w14:textId="77777777" w:rsidR="004E0A88" w:rsidRPr="00BE2958" w:rsidRDefault="004E0A88" w:rsidP="00BE2958">
            <w:pPr>
              <w:spacing w:line="259" w:lineRule="auto"/>
              <w:rPr>
                <w:rFonts w:ascii="Arial" w:hAnsi="Arial" w:cs="Arial"/>
                <w:color w:val="000000" w:themeColor="text1"/>
                <w:sz w:val="24"/>
                <w:szCs w:val="24"/>
              </w:rPr>
            </w:pPr>
            <w:r w:rsidRPr="00BE2958">
              <w:rPr>
                <w:rFonts w:ascii="Arial" w:eastAsia="Arial" w:hAnsi="Arial" w:cs="Arial"/>
                <w:color w:val="000000" w:themeColor="text1"/>
                <w:sz w:val="24"/>
                <w:szCs w:val="24"/>
              </w:rPr>
              <w:t xml:space="preserve">On the board the teacher writes the studied ending sounds or rhymes </w:t>
            </w:r>
            <w:r w:rsidRPr="00BE2958">
              <w:rPr>
                <w:rFonts w:ascii="Arial" w:eastAsia="Arial" w:hAnsi="Arial" w:cs="Arial"/>
                <w:b/>
                <w:bCs/>
                <w:color w:val="000000" w:themeColor="text1"/>
                <w:sz w:val="24"/>
                <w:szCs w:val="24"/>
              </w:rPr>
              <w:t>(eep/ -at/   -op/ -ap/ -am/</w:t>
            </w:r>
            <w:r w:rsidRPr="00BE2958">
              <w:rPr>
                <w:rFonts w:ascii="Arial" w:eastAsia="Arial" w:hAnsi="Arial" w:cs="Arial"/>
                <w:color w:val="000000" w:themeColor="text1"/>
                <w:sz w:val="24"/>
                <w:szCs w:val="24"/>
              </w:rPr>
              <w:t>and ask students to say examples of rhyming words that match with the written rhymes.</w:t>
            </w:r>
          </w:p>
          <w:p w14:paraId="0558DA43" w14:textId="1C6201C7" w:rsidR="00734CCB" w:rsidRPr="00BE2958" w:rsidRDefault="00734CCB" w:rsidP="00BE2958">
            <w:pPr>
              <w:spacing w:line="259" w:lineRule="auto"/>
              <w:rPr>
                <w:rFonts w:ascii="Arial" w:hAnsi="Arial" w:cs="Arial"/>
                <w:sz w:val="24"/>
                <w:szCs w:val="24"/>
              </w:rPr>
            </w:pPr>
            <w:r w:rsidRPr="00BE2958">
              <w:rPr>
                <w:rFonts w:ascii="Arial" w:hAnsi="Arial" w:cs="Arial"/>
                <w:sz w:val="24"/>
                <w:szCs w:val="24"/>
              </w:rPr>
              <w:t xml:space="preserve">Students will work in pairs reading aloud rhyming words and non-rhyming words by using this word list. Teacher will monitor the activity and clarify it if need it. </w:t>
            </w:r>
          </w:p>
          <w:p w14:paraId="69E2B773" w14:textId="77777777" w:rsidR="004E0A88" w:rsidRPr="00E51009" w:rsidRDefault="004E0A88" w:rsidP="00D05A2A">
            <w:pPr>
              <w:spacing w:line="259" w:lineRule="auto"/>
              <w:contextualSpacing/>
              <w:rPr>
                <w:rFonts w:ascii="Arial" w:eastAsia="Segoe UI" w:hAnsi="Arial" w:cs="Arial"/>
                <w:color w:val="000000" w:themeColor="text1"/>
                <w:sz w:val="24"/>
                <w:szCs w:val="24"/>
              </w:rPr>
            </w:pPr>
          </w:p>
          <w:p w14:paraId="339C1185" w14:textId="77777777" w:rsidR="00734CCB" w:rsidRPr="00E51009" w:rsidRDefault="00734CCB" w:rsidP="00D05A2A">
            <w:pPr>
              <w:spacing w:line="259" w:lineRule="auto"/>
              <w:contextualSpacing/>
              <w:rPr>
                <w:rFonts w:ascii="Arial" w:eastAsia="Segoe UI" w:hAnsi="Arial" w:cs="Arial"/>
                <w:color w:val="000000" w:themeColor="text1"/>
                <w:sz w:val="24"/>
                <w:szCs w:val="24"/>
              </w:rPr>
            </w:pPr>
          </w:p>
          <w:tbl>
            <w:tblPr>
              <w:tblStyle w:val="Tablaconcuadrcula"/>
              <w:tblW w:w="0" w:type="auto"/>
              <w:tblLayout w:type="fixed"/>
              <w:tblLook w:val="06A0" w:firstRow="1" w:lastRow="0" w:firstColumn="1" w:lastColumn="0" w:noHBand="1" w:noVBand="1"/>
            </w:tblPr>
            <w:tblGrid>
              <w:gridCol w:w="1679"/>
              <w:gridCol w:w="1679"/>
              <w:gridCol w:w="1679"/>
              <w:gridCol w:w="1679"/>
              <w:gridCol w:w="1679"/>
            </w:tblGrid>
            <w:tr w:rsidR="004E0A88" w:rsidRPr="00E51009" w14:paraId="5C439342" w14:textId="77777777" w:rsidTr="00D05A2A">
              <w:tc>
                <w:tcPr>
                  <w:tcW w:w="1679" w:type="dxa"/>
                </w:tcPr>
                <w:p w14:paraId="39A497BC" w14:textId="77777777" w:rsidR="004E0A88" w:rsidRPr="00E51009" w:rsidRDefault="004E0A88" w:rsidP="00D05A2A">
                  <w:pPr>
                    <w:rPr>
                      <w:rFonts w:ascii="Arial" w:eastAsia="Century Gothic" w:hAnsi="Arial" w:cs="Arial"/>
                      <w:b/>
                      <w:bCs/>
                      <w:sz w:val="24"/>
                      <w:szCs w:val="24"/>
                    </w:rPr>
                  </w:pPr>
                  <w:r w:rsidRPr="00E51009">
                    <w:rPr>
                      <w:rFonts w:ascii="Arial" w:eastAsia="Century Gothic" w:hAnsi="Arial" w:cs="Arial"/>
                      <w:b/>
                      <w:bCs/>
                      <w:sz w:val="24"/>
                      <w:szCs w:val="24"/>
                    </w:rPr>
                    <w:t>-eep</w:t>
                  </w:r>
                </w:p>
              </w:tc>
              <w:tc>
                <w:tcPr>
                  <w:tcW w:w="1679" w:type="dxa"/>
                </w:tcPr>
                <w:p w14:paraId="7A5DE2C8" w14:textId="77777777" w:rsidR="004E0A88" w:rsidRPr="00E51009" w:rsidRDefault="004E0A88" w:rsidP="00D05A2A">
                  <w:pPr>
                    <w:rPr>
                      <w:rFonts w:ascii="Arial" w:eastAsia="Century Gothic" w:hAnsi="Arial" w:cs="Arial"/>
                      <w:b/>
                      <w:bCs/>
                      <w:sz w:val="24"/>
                      <w:szCs w:val="24"/>
                    </w:rPr>
                  </w:pPr>
                  <w:r w:rsidRPr="00E51009">
                    <w:rPr>
                      <w:rFonts w:ascii="Arial" w:eastAsia="Century Gothic" w:hAnsi="Arial" w:cs="Arial"/>
                      <w:b/>
                      <w:bCs/>
                      <w:sz w:val="24"/>
                      <w:szCs w:val="24"/>
                    </w:rPr>
                    <w:t>-at</w:t>
                  </w:r>
                </w:p>
              </w:tc>
              <w:tc>
                <w:tcPr>
                  <w:tcW w:w="1679" w:type="dxa"/>
                </w:tcPr>
                <w:p w14:paraId="7ED20A8A" w14:textId="77777777" w:rsidR="004E0A88" w:rsidRPr="00E51009" w:rsidRDefault="004E0A88" w:rsidP="00D05A2A">
                  <w:pPr>
                    <w:rPr>
                      <w:rFonts w:ascii="Arial" w:eastAsia="Century Gothic" w:hAnsi="Arial" w:cs="Arial"/>
                      <w:b/>
                      <w:bCs/>
                      <w:sz w:val="24"/>
                      <w:szCs w:val="24"/>
                    </w:rPr>
                  </w:pPr>
                  <w:r w:rsidRPr="00E51009">
                    <w:rPr>
                      <w:rFonts w:ascii="Arial" w:eastAsia="Century Gothic" w:hAnsi="Arial" w:cs="Arial"/>
                      <w:b/>
                      <w:bCs/>
                      <w:sz w:val="24"/>
                      <w:szCs w:val="24"/>
                    </w:rPr>
                    <w:t>-op</w:t>
                  </w:r>
                </w:p>
              </w:tc>
              <w:tc>
                <w:tcPr>
                  <w:tcW w:w="1679" w:type="dxa"/>
                </w:tcPr>
                <w:p w14:paraId="5AEB41F3" w14:textId="77777777" w:rsidR="004E0A88" w:rsidRPr="00E51009" w:rsidRDefault="004E0A88" w:rsidP="00D05A2A">
                  <w:pPr>
                    <w:rPr>
                      <w:rFonts w:ascii="Arial" w:eastAsia="Century Gothic" w:hAnsi="Arial" w:cs="Arial"/>
                      <w:b/>
                      <w:bCs/>
                      <w:sz w:val="24"/>
                      <w:szCs w:val="24"/>
                    </w:rPr>
                  </w:pPr>
                  <w:r w:rsidRPr="00E51009">
                    <w:rPr>
                      <w:rFonts w:ascii="Arial" w:eastAsia="Century Gothic" w:hAnsi="Arial" w:cs="Arial"/>
                      <w:b/>
                      <w:bCs/>
                      <w:sz w:val="24"/>
                      <w:szCs w:val="24"/>
                    </w:rPr>
                    <w:t>-ap</w:t>
                  </w:r>
                </w:p>
              </w:tc>
              <w:tc>
                <w:tcPr>
                  <w:tcW w:w="1679" w:type="dxa"/>
                </w:tcPr>
                <w:p w14:paraId="0E4DDDD3" w14:textId="77777777" w:rsidR="004E0A88" w:rsidRPr="00E51009" w:rsidRDefault="004E0A88" w:rsidP="00D05A2A">
                  <w:pPr>
                    <w:rPr>
                      <w:rFonts w:ascii="Arial" w:eastAsia="Century Gothic" w:hAnsi="Arial" w:cs="Arial"/>
                      <w:b/>
                      <w:bCs/>
                      <w:sz w:val="24"/>
                      <w:szCs w:val="24"/>
                    </w:rPr>
                  </w:pPr>
                  <w:r w:rsidRPr="00E51009">
                    <w:rPr>
                      <w:rFonts w:ascii="Arial" w:eastAsia="Century Gothic" w:hAnsi="Arial" w:cs="Arial"/>
                      <w:b/>
                      <w:bCs/>
                      <w:sz w:val="24"/>
                      <w:szCs w:val="24"/>
                    </w:rPr>
                    <w:t>-am</w:t>
                  </w:r>
                </w:p>
              </w:tc>
            </w:tr>
            <w:tr w:rsidR="004E0A88" w:rsidRPr="00E51009" w14:paraId="051A4542" w14:textId="77777777" w:rsidTr="00D05A2A">
              <w:tc>
                <w:tcPr>
                  <w:tcW w:w="1679" w:type="dxa"/>
                </w:tcPr>
                <w:p w14:paraId="2775403E" w14:textId="77777777" w:rsidR="004E0A88" w:rsidRPr="00E51009" w:rsidRDefault="004E0A88" w:rsidP="00D05A2A">
                  <w:pPr>
                    <w:rPr>
                      <w:rFonts w:ascii="Arial" w:eastAsia="Century Gothic" w:hAnsi="Arial" w:cs="Arial"/>
                      <w:sz w:val="24"/>
                      <w:szCs w:val="24"/>
                    </w:rPr>
                  </w:pPr>
                  <w:r w:rsidRPr="00E51009">
                    <w:rPr>
                      <w:rFonts w:ascii="Arial" w:eastAsia="Century Gothic" w:hAnsi="Arial" w:cs="Arial"/>
                      <w:sz w:val="24"/>
                      <w:szCs w:val="24"/>
                    </w:rPr>
                    <w:t>sleep</w:t>
                  </w:r>
                </w:p>
              </w:tc>
              <w:tc>
                <w:tcPr>
                  <w:tcW w:w="1679" w:type="dxa"/>
                </w:tcPr>
                <w:p w14:paraId="582E4843" w14:textId="77777777" w:rsidR="004E0A88" w:rsidRPr="00E51009" w:rsidRDefault="004E0A88" w:rsidP="00D05A2A">
                  <w:pPr>
                    <w:rPr>
                      <w:rFonts w:ascii="Arial" w:eastAsia="Century Gothic" w:hAnsi="Arial" w:cs="Arial"/>
                      <w:sz w:val="24"/>
                      <w:szCs w:val="24"/>
                    </w:rPr>
                  </w:pPr>
                  <w:r w:rsidRPr="00E51009">
                    <w:rPr>
                      <w:rFonts w:ascii="Arial" w:eastAsia="Century Gothic" w:hAnsi="Arial" w:cs="Arial"/>
                      <w:sz w:val="24"/>
                      <w:szCs w:val="24"/>
                    </w:rPr>
                    <w:t>cat</w:t>
                  </w:r>
                </w:p>
              </w:tc>
              <w:tc>
                <w:tcPr>
                  <w:tcW w:w="1679" w:type="dxa"/>
                </w:tcPr>
                <w:p w14:paraId="029725F5" w14:textId="77777777" w:rsidR="004E0A88" w:rsidRPr="00E51009" w:rsidRDefault="004E0A88" w:rsidP="00D05A2A">
                  <w:pPr>
                    <w:rPr>
                      <w:rFonts w:ascii="Arial" w:eastAsia="Century Gothic" w:hAnsi="Arial" w:cs="Arial"/>
                      <w:sz w:val="24"/>
                      <w:szCs w:val="24"/>
                    </w:rPr>
                  </w:pPr>
                  <w:r w:rsidRPr="00E51009">
                    <w:rPr>
                      <w:rFonts w:ascii="Arial" w:eastAsia="Century Gothic" w:hAnsi="Arial" w:cs="Arial"/>
                      <w:sz w:val="24"/>
                      <w:szCs w:val="24"/>
                    </w:rPr>
                    <w:t>mop</w:t>
                  </w:r>
                </w:p>
              </w:tc>
              <w:tc>
                <w:tcPr>
                  <w:tcW w:w="1679" w:type="dxa"/>
                </w:tcPr>
                <w:p w14:paraId="7B97E5E4" w14:textId="77777777" w:rsidR="004E0A88" w:rsidRPr="00E51009" w:rsidRDefault="004E0A88" w:rsidP="00D05A2A">
                  <w:pPr>
                    <w:rPr>
                      <w:rFonts w:ascii="Arial" w:eastAsia="Century Gothic" w:hAnsi="Arial" w:cs="Arial"/>
                      <w:sz w:val="24"/>
                      <w:szCs w:val="24"/>
                    </w:rPr>
                  </w:pPr>
                  <w:r w:rsidRPr="00E51009">
                    <w:rPr>
                      <w:rFonts w:ascii="Arial" w:eastAsia="Century Gothic" w:hAnsi="Arial" w:cs="Arial"/>
                      <w:sz w:val="24"/>
                      <w:szCs w:val="24"/>
                    </w:rPr>
                    <w:t>map</w:t>
                  </w:r>
                </w:p>
              </w:tc>
              <w:tc>
                <w:tcPr>
                  <w:tcW w:w="1679" w:type="dxa"/>
                </w:tcPr>
                <w:p w14:paraId="0D5B5D63" w14:textId="77777777" w:rsidR="004E0A88" w:rsidRPr="00E51009" w:rsidRDefault="004E0A88" w:rsidP="00D05A2A">
                  <w:pPr>
                    <w:rPr>
                      <w:rFonts w:ascii="Arial" w:eastAsia="Century Gothic" w:hAnsi="Arial" w:cs="Arial"/>
                      <w:sz w:val="24"/>
                      <w:szCs w:val="24"/>
                    </w:rPr>
                  </w:pPr>
                  <w:r w:rsidRPr="00E51009">
                    <w:rPr>
                      <w:rFonts w:ascii="Arial" w:eastAsia="Century Gothic" w:hAnsi="Arial" w:cs="Arial"/>
                      <w:sz w:val="24"/>
                      <w:szCs w:val="24"/>
                    </w:rPr>
                    <w:t>jam</w:t>
                  </w:r>
                </w:p>
              </w:tc>
            </w:tr>
            <w:tr w:rsidR="004E0A88" w:rsidRPr="00E51009" w14:paraId="50D4AA0B" w14:textId="77777777" w:rsidTr="00D05A2A">
              <w:tc>
                <w:tcPr>
                  <w:tcW w:w="1679" w:type="dxa"/>
                </w:tcPr>
                <w:p w14:paraId="5BDFA17C" w14:textId="77777777" w:rsidR="004E0A88" w:rsidRPr="00E51009" w:rsidRDefault="004E0A88" w:rsidP="00D05A2A">
                  <w:pPr>
                    <w:rPr>
                      <w:rFonts w:ascii="Arial" w:eastAsia="Century Gothic" w:hAnsi="Arial" w:cs="Arial"/>
                      <w:sz w:val="24"/>
                      <w:szCs w:val="24"/>
                    </w:rPr>
                  </w:pPr>
                  <w:r w:rsidRPr="00E51009">
                    <w:rPr>
                      <w:rFonts w:ascii="Arial" w:eastAsia="Century Gothic" w:hAnsi="Arial" w:cs="Arial"/>
                      <w:sz w:val="24"/>
                      <w:szCs w:val="24"/>
                    </w:rPr>
                    <w:t>sheep</w:t>
                  </w:r>
                </w:p>
              </w:tc>
              <w:tc>
                <w:tcPr>
                  <w:tcW w:w="1679" w:type="dxa"/>
                </w:tcPr>
                <w:p w14:paraId="2D42E7D7" w14:textId="77777777" w:rsidR="004E0A88" w:rsidRPr="00E51009" w:rsidRDefault="004E0A88" w:rsidP="00D05A2A">
                  <w:pPr>
                    <w:rPr>
                      <w:rFonts w:ascii="Arial" w:eastAsia="Century Gothic" w:hAnsi="Arial" w:cs="Arial"/>
                      <w:sz w:val="24"/>
                      <w:szCs w:val="24"/>
                    </w:rPr>
                  </w:pPr>
                  <w:r w:rsidRPr="00E51009">
                    <w:rPr>
                      <w:rFonts w:ascii="Arial" w:eastAsia="Century Gothic" w:hAnsi="Arial" w:cs="Arial"/>
                      <w:sz w:val="24"/>
                      <w:szCs w:val="24"/>
                    </w:rPr>
                    <w:t>mat</w:t>
                  </w:r>
                </w:p>
              </w:tc>
              <w:tc>
                <w:tcPr>
                  <w:tcW w:w="1679" w:type="dxa"/>
                </w:tcPr>
                <w:p w14:paraId="7AC4FC1E" w14:textId="77777777" w:rsidR="004E0A88" w:rsidRPr="00E51009" w:rsidRDefault="004E0A88" w:rsidP="00D05A2A">
                  <w:pPr>
                    <w:rPr>
                      <w:rFonts w:ascii="Arial" w:eastAsia="Century Gothic" w:hAnsi="Arial" w:cs="Arial"/>
                      <w:sz w:val="24"/>
                      <w:szCs w:val="24"/>
                    </w:rPr>
                  </w:pPr>
                  <w:r w:rsidRPr="00E51009">
                    <w:rPr>
                      <w:rFonts w:ascii="Arial" w:eastAsia="Century Gothic" w:hAnsi="Arial" w:cs="Arial"/>
                      <w:sz w:val="24"/>
                      <w:szCs w:val="24"/>
                    </w:rPr>
                    <w:t>hot</w:t>
                  </w:r>
                </w:p>
              </w:tc>
              <w:tc>
                <w:tcPr>
                  <w:tcW w:w="1679" w:type="dxa"/>
                </w:tcPr>
                <w:p w14:paraId="72090301" w14:textId="77777777" w:rsidR="004E0A88" w:rsidRPr="00E51009" w:rsidRDefault="004E0A88" w:rsidP="00D05A2A">
                  <w:pPr>
                    <w:rPr>
                      <w:rFonts w:ascii="Arial" w:eastAsia="Century Gothic" w:hAnsi="Arial" w:cs="Arial"/>
                      <w:sz w:val="24"/>
                      <w:szCs w:val="24"/>
                    </w:rPr>
                  </w:pPr>
                  <w:r w:rsidRPr="00E51009">
                    <w:rPr>
                      <w:rFonts w:ascii="Arial" w:eastAsia="Century Gothic" w:hAnsi="Arial" w:cs="Arial"/>
                      <w:sz w:val="24"/>
                      <w:szCs w:val="24"/>
                    </w:rPr>
                    <w:t>cap</w:t>
                  </w:r>
                </w:p>
              </w:tc>
              <w:tc>
                <w:tcPr>
                  <w:tcW w:w="1679" w:type="dxa"/>
                </w:tcPr>
                <w:p w14:paraId="5EC54428" w14:textId="77777777" w:rsidR="004E0A88" w:rsidRPr="00E51009" w:rsidRDefault="004E0A88" w:rsidP="00D05A2A">
                  <w:pPr>
                    <w:rPr>
                      <w:rFonts w:ascii="Arial" w:eastAsia="Century Gothic" w:hAnsi="Arial" w:cs="Arial"/>
                      <w:sz w:val="24"/>
                      <w:szCs w:val="24"/>
                    </w:rPr>
                  </w:pPr>
                  <w:r w:rsidRPr="00E51009">
                    <w:rPr>
                      <w:rFonts w:ascii="Arial" w:eastAsia="Century Gothic" w:hAnsi="Arial" w:cs="Arial"/>
                      <w:sz w:val="24"/>
                      <w:szCs w:val="24"/>
                    </w:rPr>
                    <w:t>clam</w:t>
                  </w:r>
                </w:p>
              </w:tc>
            </w:tr>
            <w:tr w:rsidR="004E0A88" w:rsidRPr="00E51009" w14:paraId="48162AB0" w14:textId="77777777" w:rsidTr="00D05A2A">
              <w:tc>
                <w:tcPr>
                  <w:tcW w:w="1679" w:type="dxa"/>
                </w:tcPr>
                <w:p w14:paraId="098C36F9" w14:textId="77777777" w:rsidR="004E0A88" w:rsidRPr="00E51009" w:rsidRDefault="004E0A88" w:rsidP="00D05A2A">
                  <w:pPr>
                    <w:rPr>
                      <w:rFonts w:ascii="Arial" w:eastAsia="Century Gothic" w:hAnsi="Arial" w:cs="Arial"/>
                      <w:sz w:val="24"/>
                      <w:szCs w:val="24"/>
                    </w:rPr>
                  </w:pPr>
                  <w:r w:rsidRPr="00E51009">
                    <w:rPr>
                      <w:rFonts w:ascii="Arial" w:eastAsia="Century Gothic" w:hAnsi="Arial" w:cs="Arial"/>
                      <w:sz w:val="24"/>
                      <w:szCs w:val="24"/>
                    </w:rPr>
                    <w:t>jeep</w:t>
                  </w:r>
                </w:p>
              </w:tc>
              <w:tc>
                <w:tcPr>
                  <w:tcW w:w="1679" w:type="dxa"/>
                </w:tcPr>
                <w:p w14:paraId="6325B32A" w14:textId="77777777" w:rsidR="004E0A88" w:rsidRPr="00E51009" w:rsidRDefault="004E0A88" w:rsidP="00D05A2A">
                  <w:pPr>
                    <w:rPr>
                      <w:rFonts w:ascii="Arial" w:eastAsia="Century Gothic" w:hAnsi="Arial" w:cs="Arial"/>
                      <w:sz w:val="24"/>
                      <w:szCs w:val="24"/>
                    </w:rPr>
                  </w:pPr>
                  <w:r w:rsidRPr="00E51009">
                    <w:rPr>
                      <w:rFonts w:ascii="Arial" w:eastAsia="Century Gothic" w:hAnsi="Arial" w:cs="Arial"/>
                      <w:sz w:val="24"/>
                      <w:szCs w:val="24"/>
                    </w:rPr>
                    <w:t>rat</w:t>
                  </w:r>
                </w:p>
              </w:tc>
              <w:tc>
                <w:tcPr>
                  <w:tcW w:w="1679" w:type="dxa"/>
                </w:tcPr>
                <w:p w14:paraId="385741C0" w14:textId="77777777" w:rsidR="004E0A88" w:rsidRPr="00E51009" w:rsidRDefault="004E0A88" w:rsidP="00D05A2A">
                  <w:pPr>
                    <w:rPr>
                      <w:rFonts w:ascii="Arial" w:eastAsia="Century Gothic" w:hAnsi="Arial" w:cs="Arial"/>
                      <w:sz w:val="24"/>
                      <w:szCs w:val="24"/>
                    </w:rPr>
                  </w:pPr>
                  <w:r w:rsidRPr="00E51009">
                    <w:rPr>
                      <w:rFonts w:ascii="Arial" w:eastAsia="Century Gothic" w:hAnsi="Arial" w:cs="Arial"/>
                      <w:sz w:val="24"/>
                      <w:szCs w:val="24"/>
                    </w:rPr>
                    <w:t>pop</w:t>
                  </w:r>
                </w:p>
              </w:tc>
              <w:tc>
                <w:tcPr>
                  <w:tcW w:w="1679" w:type="dxa"/>
                </w:tcPr>
                <w:p w14:paraId="06824762" w14:textId="77777777" w:rsidR="004E0A88" w:rsidRPr="00E51009" w:rsidRDefault="004E0A88" w:rsidP="00D05A2A">
                  <w:pPr>
                    <w:rPr>
                      <w:rFonts w:ascii="Arial" w:eastAsia="Century Gothic" w:hAnsi="Arial" w:cs="Arial"/>
                      <w:sz w:val="24"/>
                      <w:szCs w:val="24"/>
                    </w:rPr>
                  </w:pPr>
                  <w:r w:rsidRPr="00E51009">
                    <w:rPr>
                      <w:rFonts w:ascii="Arial" w:eastAsia="Century Gothic" w:hAnsi="Arial" w:cs="Arial"/>
                      <w:sz w:val="24"/>
                      <w:szCs w:val="24"/>
                    </w:rPr>
                    <w:t>snap</w:t>
                  </w:r>
                </w:p>
              </w:tc>
              <w:tc>
                <w:tcPr>
                  <w:tcW w:w="1679" w:type="dxa"/>
                </w:tcPr>
                <w:p w14:paraId="4EF92BE7" w14:textId="77777777" w:rsidR="004E0A88" w:rsidRPr="00E51009" w:rsidRDefault="004E0A88" w:rsidP="00D05A2A">
                  <w:pPr>
                    <w:rPr>
                      <w:rFonts w:ascii="Arial" w:eastAsia="Century Gothic" w:hAnsi="Arial" w:cs="Arial"/>
                      <w:sz w:val="24"/>
                      <w:szCs w:val="24"/>
                    </w:rPr>
                  </w:pPr>
                  <w:r w:rsidRPr="00E51009">
                    <w:rPr>
                      <w:rFonts w:ascii="Arial" w:eastAsia="Century Gothic" w:hAnsi="Arial" w:cs="Arial"/>
                      <w:sz w:val="24"/>
                      <w:szCs w:val="24"/>
                    </w:rPr>
                    <w:t>ram</w:t>
                  </w:r>
                </w:p>
              </w:tc>
            </w:tr>
          </w:tbl>
          <w:p w14:paraId="15707FC0" w14:textId="77777777" w:rsidR="004E0A88" w:rsidRPr="00E51009" w:rsidRDefault="004E0A88" w:rsidP="00D05A2A">
            <w:pPr>
              <w:spacing w:line="259" w:lineRule="auto"/>
              <w:contextualSpacing/>
              <w:jc w:val="center"/>
              <w:rPr>
                <w:rFonts w:ascii="Arial" w:hAnsi="Arial" w:cs="Arial"/>
                <w:b/>
                <w:bCs/>
                <w:sz w:val="24"/>
                <w:szCs w:val="24"/>
              </w:rPr>
            </w:pPr>
          </w:p>
          <w:p w14:paraId="3E78EDA6" w14:textId="77777777" w:rsidR="00670265" w:rsidRPr="00E51009" w:rsidRDefault="00670265" w:rsidP="00670265">
            <w:pPr>
              <w:spacing w:line="259" w:lineRule="auto"/>
              <w:rPr>
                <w:rFonts w:ascii="Arial" w:hAnsi="Arial" w:cs="Arial"/>
                <w:sz w:val="24"/>
                <w:szCs w:val="24"/>
              </w:rPr>
            </w:pPr>
          </w:p>
          <w:p w14:paraId="47949353" w14:textId="77777777" w:rsidR="004E0A88" w:rsidRPr="00E51009" w:rsidRDefault="004E0A88" w:rsidP="00D05A2A">
            <w:pPr>
              <w:spacing w:after="0"/>
              <w:jc w:val="center"/>
              <w:rPr>
                <w:rFonts w:ascii="Arial" w:hAnsi="Arial" w:cs="Arial"/>
                <w:b/>
                <w:bCs/>
                <w:sz w:val="24"/>
                <w:szCs w:val="24"/>
                <w:highlight w:val="cyan"/>
                <w:u w:val="single"/>
              </w:rPr>
            </w:pPr>
          </w:p>
          <w:p w14:paraId="76D28A46" w14:textId="77777777" w:rsidR="004E0A88" w:rsidRPr="00B23491" w:rsidRDefault="004E0A88" w:rsidP="00B23491">
            <w:pPr>
              <w:rPr>
                <w:rFonts w:ascii="Arial" w:eastAsia="Arial" w:hAnsi="Arial" w:cs="Arial"/>
                <w:sz w:val="24"/>
                <w:szCs w:val="24"/>
              </w:rPr>
            </w:pPr>
            <w:r w:rsidRPr="00B23491">
              <w:rPr>
                <w:rFonts w:ascii="Arial" w:eastAsia="Arial" w:hAnsi="Arial" w:cs="Arial"/>
                <w:sz w:val="24"/>
                <w:szCs w:val="24"/>
              </w:rPr>
              <w:t xml:space="preserve">Teacher delivers strips of paper with some </w:t>
            </w:r>
            <w:r w:rsidRPr="00B23491">
              <w:rPr>
                <w:rFonts w:ascii="Arial" w:eastAsia="Arial" w:hAnsi="Arial" w:cs="Arial"/>
                <w:b/>
                <w:bCs/>
                <w:sz w:val="24"/>
                <w:szCs w:val="24"/>
              </w:rPr>
              <w:t xml:space="preserve">rhyming words </w:t>
            </w:r>
            <w:r w:rsidRPr="00B23491">
              <w:rPr>
                <w:rFonts w:ascii="Arial" w:eastAsia="Arial" w:hAnsi="Arial" w:cs="Arial"/>
                <w:sz w:val="24"/>
                <w:szCs w:val="24"/>
              </w:rPr>
              <w:t xml:space="preserve">and based on the given example; the students look for another word that </w:t>
            </w:r>
            <w:r w:rsidRPr="00B23491">
              <w:rPr>
                <w:rFonts w:ascii="Arial" w:eastAsia="Arial" w:hAnsi="Arial" w:cs="Arial"/>
                <w:b/>
                <w:bCs/>
                <w:sz w:val="24"/>
                <w:szCs w:val="24"/>
              </w:rPr>
              <w:t xml:space="preserve">rhymes </w:t>
            </w:r>
            <w:r w:rsidRPr="00B23491">
              <w:rPr>
                <w:rFonts w:ascii="Arial" w:eastAsia="Arial" w:hAnsi="Arial" w:cs="Arial"/>
                <w:sz w:val="24"/>
                <w:szCs w:val="24"/>
              </w:rPr>
              <w:t xml:space="preserve">correctly. They write them on the lines. </w:t>
            </w:r>
          </w:p>
          <w:tbl>
            <w:tblPr>
              <w:tblStyle w:val="Tablaconcuadrcula"/>
              <w:tblW w:w="0" w:type="auto"/>
              <w:tblLayout w:type="fixed"/>
              <w:tblLook w:val="06A0" w:firstRow="1" w:lastRow="0" w:firstColumn="1" w:lastColumn="0" w:noHBand="1" w:noVBand="1"/>
            </w:tblPr>
            <w:tblGrid>
              <w:gridCol w:w="8445"/>
            </w:tblGrid>
            <w:tr w:rsidR="004E0A88" w:rsidRPr="00E51009" w14:paraId="50A60243" w14:textId="77777777" w:rsidTr="00D05A2A">
              <w:tc>
                <w:tcPr>
                  <w:tcW w:w="8445" w:type="dxa"/>
                </w:tcPr>
                <w:p w14:paraId="060F96DF" w14:textId="77777777" w:rsidR="004E0A88" w:rsidRPr="00E51009" w:rsidRDefault="004E0A88" w:rsidP="00D05A2A">
                  <w:pPr>
                    <w:rPr>
                      <w:rFonts w:ascii="Arial" w:hAnsi="Arial" w:cs="Arial"/>
                      <w:b/>
                      <w:bCs/>
                      <w:sz w:val="24"/>
                      <w:szCs w:val="24"/>
                    </w:rPr>
                  </w:pPr>
                </w:p>
                <w:p w14:paraId="1F1B8ACF" w14:textId="77777777" w:rsidR="004E0A88" w:rsidRPr="00E51009" w:rsidRDefault="004E0A88" w:rsidP="00D05A2A">
                  <w:pPr>
                    <w:rPr>
                      <w:rFonts w:ascii="Arial" w:hAnsi="Arial" w:cs="Arial"/>
                      <w:sz w:val="24"/>
                      <w:szCs w:val="24"/>
                    </w:rPr>
                  </w:pPr>
                  <w:r w:rsidRPr="00E51009">
                    <w:rPr>
                      <w:rFonts w:ascii="Arial" w:hAnsi="Arial" w:cs="Arial"/>
                      <w:noProof/>
                      <w:sz w:val="24"/>
                      <w:szCs w:val="24"/>
                    </w:rPr>
                    <w:drawing>
                      <wp:inline distT="0" distB="0" distL="0" distR="0" wp14:anchorId="3F1A693A" wp14:editId="625E45DF">
                        <wp:extent cx="590550" cy="520246"/>
                        <wp:effectExtent l="0" t="0" r="0" b="0"/>
                        <wp:docPr id="1322694839" name="Imagen 1322694839" descr="Imagen de un jeep." title="Car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extLst>
                                    <a:ext uri="{28A0092B-C50C-407E-A947-70E740481C1C}">
                                      <a14:useLocalDpi xmlns:a14="http://schemas.microsoft.com/office/drawing/2010/main" val="0"/>
                                    </a:ext>
                                  </a:extLst>
                                </a:blip>
                                <a:stretch>
                                  <a:fillRect/>
                                </a:stretch>
                              </pic:blipFill>
                              <pic:spPr>
                                <a:xfrm>
                                  <a:off x="0" y="0"/>
                                  <a:ext cx="590550" cy="520246"/>
                                </a:xfrm>
                                <a:prstGeom prst="rect">
                                  <a:avLst/>
                                </a:prstGeom>
                              </pic:spPr>
                            </pic:pic>
                          </a:graphicData>
                        </a:graphic>
                      </wp:inline>
                    </w:drawing>
                  </w:r>
                  <w:r w:rsidRPr="00E51009">
                    <w:rPr>
                      <w:rFonts w:ascii="Arial" w:eastAsia="Calibri" w:hAnsi="Arial" w:cs="Arial"/>
                      <w:sz w:val="24"/>
                      <w:szCs w:val="24"/>
                    </w:rPr>
                    <w:t xml:space="preserve">        </w:t>
                  </w:r>
                  <w:r w:rsidRPr="00E51009">
                    <w:rPr>
                      <w:rFonts w:ascii="Arial" w:hAnsi="Arial" w:cs="Arial"/>
                      <w:noProof/>
                      <w:sz w:val="24"/>
                      <w:szCs w:val="24"/>
                    </w:rPr>
                    <w:drawing>
                      <wp:inline distT="0" distB="0" distL="0" distR="0" wp14:anchorId="08839B04" wp14:editId="30CA5FDF">
                        <wp:extent cx="655696" cy="655696"/>
                        <wp:effectExtent l="0" t="0" r="0" b="0"/>
                        <wp:docPr id="620135177" name="Imagen 620135177" descr="Imagen de un abánico." title="Abán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extLst>
                                    <a:ext uri="{28A0092B-C50C-407E-A947-70E740481C1C}">
                                      <a14:useLocalDpi xmlns:a14="http://schemas.microsoft.com/office/drawing/2010/main" val="0"/>
                                    </a:ext>
                                  </a:extLst>
                                </a:blip>
                                <a:stretch>
                                  <a:fillRect/>
                                </a:stretch>
                              </pic:blipFill>
                              <pic:spPr>
                                <a:xfrm>
                                  <a:off x="0" y="0"/>
                                  <a:ext cx="655696" cy="655696"/>
                                </a:xfrm>
                                <a:prstGeom prst="rect">
                                  <a:avLst/>
                                </a:prstGeom>
                              </pic:spPr>
                            </pic:pic>
                          </a:graphicData>
                        </a:graphic>
                      </wp:inline>
                    </w:drawing>
                  </w:r>
                  <w:r w:rsidRPr="00E51009">
                    <w:rPr>
                      <w:rFonts w:ascii="Arial" w:eastAsia="Calibri" w:hAnsi="Arial" w:cs="Arial"/>
                      <w:sz w:val="24"/>
                      <w:szCs w:val="24"/>
                    </w:rPr>
                    <w:t xml:space="preserve">   </w:t>
                  </w:r>
                  <w:r w:rsidRPr="00E51009">
                    <w:rPr>
                      <w:rFonts w:ascii="Arial" w:hAnsi="Arial" w:cs="Arial"/>
                      <w:noProof/>
                      <w:sz w:val="24"/>
                      <w:szCs w:val="24"/>
                    </w:rPr>
                    <w:drawing>
                      <wp:inline distT="0" distB="0" distL="0" distR="0" wp14:anchorId="66C8C2DB" wp14:editId="579450B1">
                        <wp:extent cx="724395" cy="581025"/>
                        <wp:effectExtent l="0" t="0" r="0" b="0"/>
                        <wp:docPr id="419303644" name="Imagen 419303644" descr="Imagen de un mapa" title="Map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extLst>
                                    <a:ext uri="{28A0092B-C50C-407E-A947-70E740481C1C}">
                                      <a14:useLocalDpi xmlns:a14="http://schemas.microsoft.com/office/drawing/2010/main" val="0"/>
                                    </a:ext>
                                  </a:extLst>
                                </a:blip>
                                <a:stretch>
                                  <a:fillRect/>
                                </a:stretch>
                              </pic:blipFill>
                              <pic:spPr>
                                <a:xfrm>
                                  <a:off x="0" y="0"/>
                                  <a:ext cx="724395" cy="581025"/>
                                </a:xfrm>
                                <a:prstGeom prst="rect">
                                  <a:avLst/>
                                </a:prstGeom>
                              </pic:spPr>
                            </pic:pic>
                          </a:graphicData>
                        </a:graphic>
                      </wp:inline>
                    </w:drawing>
                  </w:r>
                  <w:r w:rsidRPr="00E51009">
                    <w:rPr>
                      <w:rFonts w:ascii="Arial" w:eastAsia="Calibri" w:hAnsi="Arial" w:cs="Arial"/>
                      <w:sz w:val="24"/>
                      <w:szCs w:val="24"/>
                    </w:rPr>
                    <w:t xml:space="preserve">   </w:t>
                  </w:r>
                  <w:r w:rsidRPr="00E51009">
                    <w:rPr>
                      <w:rFonts w:ascii="Arial" w:hAnsi="Arial" w:cs="Arial"/>
                      <w:noProof/>
                      <w:sz w:val="24"/>
                      <w:szCs w:val="24"/>
                    </w:rPr>
                    <w:drawing>
                      <wp:inline distT="0" distB="0" distL="0" distR="0" wp14:anchorId="6B964439" wp14:editId="6169F41B">
                        <wp:extent cx="617126" cy="579496"/>
                        <wp:effectExtent l="0" t="0" r="0" b="0"/>
                        <wp:docPr id="1455732798" name="Imagen 1455732798" descr="Imagen de un ratón" title="Rat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extLst>
                                    <a:ext uri="{28A0092B-C50C-407E-A947-70E740481C1C}">
                                      <a14:useLocalDpi xmlns:a14="http://schemas.microsoft.com/office/drawing/2010/main" val="0"/>
                                    </a:ext>
                                  </a:extLst>
                                </a:blip>
                                <a:stretch>
                                  <a:fillRect/>
                                </a:stretch>
                              </pic:blipFill>
                              <pic:spPr>
                                <a:xfrm>
                                  <a:off x="0" y="0"/>
                                  <a:ext cx="617126" cy="579496"/>
                                </a:xfrm>
                                <a:prstGeom prst="rect">
                                  <a:avLst/>
                                </a:prstGeom>
                              </pic:spPr>
                            </pic:pic>
                          </a:graphicData>
                        </a:graphic>
                      </wp:inline>
                    </w:drawing>
                  </w:r>
                  <w:r w:rsidRPr="00E51009">
                    <w:rPr>
                      <w:rFonts w:ascii="Arial" w:eastAsia="Calibri" w:hAnsi="Arial" w:cs="Arial"/>
                      <w:sz w:val="24"/>
                      <w:szCs w:val="24"/>
                    </w:rPr>
                    <w:t xml:space="preserve"> </w:t>
                  </w:r>
                  <w:r w:rsidRPr="00E51009">
                    <w:rPr>
                      <w:rFonts w:ascii="Arial" w:hAnsi="Arial" w:cs="Arial"/>
                      <w:noProof/>
                      <w:sz w:val="24"/>
                      <w:szCs w:val="24"/>
                    </w:rPr>
                    <w:drawing>
                      <wp:inline distT="0" distB="0" distL="0" distR="0" wp14:anchorId="4849D26D" wp14:editId="79449D67">
                        <wp:extent cx="714375" cy="838200"/>
                        <wp:effectExtent l="0" t="0" r="9525" b="0"/>
                        <wp:docPr id="803376684" name="Imagen 803376684" descr="Imagen de hacha sobre tronco." title="Hacha sobre un tron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extLst>
                                    <a:ext uri="{28A0092B-C50C-407E-A947-70E740481C1C}">
                                      <a14:useLocalDpi xmlns:a14="http://schemas.microsoft.com/office/drawing/2010/main" val="0"/>
                                    </a:ext>
                                  </a:extLst>
                                </a:blip>
                                <a:stretch>
                                  <a:fillRect/>
                                </a:stretch>
                              </pic:blipFill>
                              <pic:spPr>
                                <a:xfrm>
                                  <a:off x="0" y="0"/>
                                  <a:ext cx="714375" cy="838200"/>
                                </a:xfrm>
                                <a:prstGeom prst="rect">
                                  <a:avLst/>
                                </a:prstGeom>
                              </pic:spPr>
                            </pic:pic>
                          </a:graphicData>
                        </a:graphic>
                      </wp:inline>
                    </w:drawing>
                  </w:r>
                  <w:r w:rsidRPr="00E51009">
                    <w:rPr>
                      <w:rFonts w:ascii="Arial" w:eastAsia="Calibri" w:hAnsi="Arial" w:cs="Arial"/>
                      <w:sz w:val="24"/>
                      <w:szCs w:val="24"/>
                    </w:rPr>
                    <w:t xml:space="preserve">    </w:t>
                  </w:r>
                  <w:r w:rsidRPr="00E51009">
                    <w:rPr>
                      <w:rFonts w:ascii="Arial" w:hAnsi="Arial" w:cs="Arial"/>
                      <w:noProof/>
                      <w:sz w:val="24"/>
                      <w:szCs w:val="24"/>
                    </w:rPr>
                    <w:drawing>
                      <wp:inline distT="0" distB="0" distL="0" distR="0" wp14:anchorId="3C85EEC5" wp14:editId="77F6A80B">
                        <wp:extent cx="666750" cy="695325"/>
                        <wp:effectExtent l="0" t="0" r="0" b="9525"/>
                        <wp:docPr id="87012960" name="Imagen 87012960" descr="Imagen de una frasco de mermelada." title="Mermel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extLst>
                                    <a:ext uri="{28A0092B-C50C-407E-A947-70E740481C1C}">
                                      <a14:useLocalDpi xmlns:a14="http://schemas.microsoft.com/office/drawing/2010/main" val="0"/>
                                    </a:ext>
                                  </a:extLst>
                                </a:blip>
                                <a:stretch>
                                  <a:fillRect/>
                                </a:stretch>
                              </pic:blipFill>
                              <pic:spPr>
                                <a:xfrm>
                                  <a:off x="0" y="0"/>
                                  <a:ext cx="666750" cy="695325"/>
                                </a:xfrm>
                                <a:prstGeom prst="rect">
                                  <a:avLst/>
                                </a:prstGeom>
                              </pic:spPr>
                            </pic:pic>
                          </a:graphicData>
                        </a:graphic>
                      </wp:inline>
                    </w:drawing>
                  </w:r>
                </w:p>
                <w:p w14:paraId="7EA8D799" w14:textId="77777777" w:rsidR="004E0A88" w:rsidRPr="00E51009" w:rsidRDefault="004E0A88" w:rsidP="00D05A2A">
                  <w:pPr>
                    <w:rPr>
                      <w:rFonts w:ascii="Arial" w:hAnsi="Arial" w:cs="Arial"/>
                      <w:sz w:val="24"/>
                      <w:szCs w:val="24"/>
                    </w:rPr>
                  </w:pPr>
                  <w:r w:rsidRPr="00E51009">
                    <w:rPr>
                      <w:rFonts w:ascii="Arial" w:eastAsia="Century Gothic" w:hAnsi="Arial" w:cs="Arial"/>
                      <w:sz w:val="24"/>
                      <w:szCs w:val="24"/>
                    </w:rPr>
                    <w:t xml:space="preserve">  </w:t>
                  </w:r>
                  <w:r w:rsidRPr="00E51009">
                    <w:rPr>
                      <w:rFonts w:ascii="Arial" w:eastAsia="Century Gothic" w:hAnsi="Arial" w:cs="Arial"/>
                      <w:b/>
                      <w:bCs/>
                      <w:sz w:val="24"/>
                      <w:szCs w:val="24"/>
                    </w:rPr>
                    <w:t xml:space="preserve">  Jeep </w:t>
                  </w:r>
                  <w:r w:rsidRPr="00E51009">
                    <w:rPr>
                      <w:rFonts w:ascii="Arial" w:hAnsi="Arial" w:cs="Arial"/>
                      <w:sz w:val="24"/>
                      <w:szCs w:val="24"/>
                    </w:rPr>
                    <w:tab/>
                  </w:r>
                  <w:r w:rsidRPr="00E51009">
                    <w:rPr>
                      <w:rFonts w:ascii="Arial" w:eastAsia="Century Gothic" w:hAnsi="Arial" w:cs="Arial"/>
                      <w:b/>
                      <w:bCs/>
                      <w:sz w:val="24"/>
                      <w:szCs w:val="24"/>
                    </w:rPr>
                    <w:t xml:space="preserve"> fan              map            rat             chop               jam  </w:t>
                  </w:r>
                  <w:r w:rsidRPr="00E51009">
                    <w:rPr>
                      <w:rFonts w:ascii="Arial" w:eastAsia="Century Gothic" w:hAnsi="Arial" w:cs="Arial"/>
                      <w:sz w:val="24"/>
                      <w:szCs w:val="24"/>
                    </w:rPr>
                    <w:t xml:space="preserve">    </w:t>
                  </w:r>
                </w:p>
                <w:p w14:paraId="2E6415D3" w14:textId="55AE29BF" w:rsidR="004E0A88" w:rsidRPr="00E51009" w:rsidRDefault="004E0A88" w:rsidP="00B23491">
                  <w:pPr>
                    <w:rPr>
                      <w:rFonts w:ascii="Arial" w:hAnsi="Arial" w:cs="Arial"/>
                      <w:sz w:val="24"/>
                      <w:szCs w:val="24"/>
                    </w:rPr>
                  </w:pPr>
                  <w:r w:rsidRPr="00E51009">
                    <w:rPr>
                      <w:rFonts w:ascii="Arial" w:eastAsia="Century Gothic" w:hAnsi="Arial" w:cs="Arial"/>
                      <w:sz w:val="24"/>
                      <w:szCs w:val="24"/>
                    </w:rPr>
                    <w:t xml:space="preserve">  ______   </w:t>
                  </w:r>
                  <w:r w:rsidR="00B23491">
                    <w:rPr>
                      <w:rFonts w:ascii="Arial" w:eastAsia="Century Gothic" w:hAnsi="Arial" w:cs="Arial"/>
                      <w:sz w:val="24"/>
                      <w:szCs w:val="24"/>
                    </w:rPr>
                    <w:t xml:space="preserve"> </w:t>
                  </w:r>
                  <w:r w:rsidRPr="00E51009">
                    <w:rPr>
                      <w:rFonts w:ascii="Arial" w:eastAsia="Century Gothic" w:hAnsi="Arial" w:cs="Arial"/>
                      <w:sz w:val="24"/>
                      <w:szCs w:val="24"/>
                    </w:rPr>
                    <w:t xml:space="preserve"> _______      ________    _______     _______        ________</w:t>
                  </w:r>
                </w:p>
              </w:tc>
            </w:tr>
            <w:tr w:rsidR="004E0A88" w:rsidRPr="00E51009" w14:paraId="27A911A9" w14:textId="77777777" w:rsidTr="00D05A2A">
              <w:tc>
                <w:tcPr>
                  <w:tcW w:w="8445" w:type="dxa"/>
                </w:tcPr>
                <w:p w14:paraId="0BB1B08A" w14:textId="77777777" w:rsidR="004E0A88" w:rsidRPr="00E51009" w:rsidRDefault="004E0A88" w:rsidP="00D05A2A">
                  <w:pPr>
                    <w:rPr>
                      <w:rFonts w:ascii="Arial" w:hAnsi="Arial" w:cs="Arial"/>
                      <w:b/>
                      <w:bCs/>
                      <w:sz w:val="24"/>
                      <w:szCs w:val="24"/>
                    </w:rPr>
                  </w:pPr>
                </w:p>
                <w:p w14:paraId="3ACE5CB3" w14:textId="77777777" w:rsidR="004E0A88" w:rsidRPr="00E51009" w:rsidRDefault="004E0A88" w:rsidP="00D05A2A">
                  <w:pPr>
                    <w:rPr>
                      <w:rFonts w:ascii="Arial" w:hAnsi="Arial" w:cs="Arial"/>
                      <w:sz w:val="24"/>
                      <w:szCs w:val="24"/>
                    </w:rPr>
                  </w:pPr>
                  <w:r w:rsidRPr="00E51009">
                    <w:rPr>
                      <w:rFonts w:ascii="Arial" w:hAnsi="Arial" w:cs="Arial"/>
                      <w:noProof/>
                      <w:sz w:val="24"/>
                      <w:szCs w:val="24"/>
                    </w:rPr>
                    <w:drawing>
                      <wp:inline distT="0" distB="0" distL="0" distR="0" wp14:anchorId="3B000DE3" wp14:editId="73700BAE">
                        <wp:extent cx="590550" cy="520246"/>
                        <wp:effectExtent l="0" t="0" r="0" b="0"/>
                        <wp:docPr id="405854149" name="Imagen 405854149" descr="Imagen de un jeep." title="Car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extLst>
                                    <a:ext uri="{28A0092B-C50C-407E-A947-70E740481C1C}">
                                      <a14:useLocalDpi xmlns:a14="http://schemas.microsoft.com/office/drawing/2010/main" val="0"/>
                                    </a:ext>
                                  </a:extLst>
                                </a:blip>
                                <a:stretch>
                                  <a:fillRect/>
                                </a:stretch>
                              </pic:blipFill>
                              <pic:spPr>
                                <a:xfrm>
                                  <a:off x="0" y="0"/>
                                  <a:ext cx="590550" cy="520246"/>
                                </a:xfrm>
                                <a:prstGeom prst="rect">
                                  <a:avLst/>
                                </a:prstGeom>
                              </pic:spPr>
                            </pic:pic>
                          </a:graphicData>
                        </a:graphic>
                      </wp:inline>
                    </w:drawing>
                  </w:r>
                  <w:r w:rsidRPr="00E51009">
                    <w:rPr>
                      <w:rFonts w:ascii="Arial" w:eastAsia="Calibri" w:hAnsi="Arial" w:cs="Arial"/>
                      <w:sz w:val="24"/>
                      <w:szCs w:val="24"/>
                    </w:rPr>
                    <w:t xml:space="preserve">        </w:t>
                  </w:r>
                  <w:r w:rsidRPr="00E51009">
                    <w:rPr>
                      <w:rFonts w:ascii="Arial" w:hAnsi="Arial" w:cs="Arial"/>
                      <w:noProof/>
                      <w:sz w:val="24"/>
                      <w:szCs w:val="24"/>
                    </w:rPr>
                    <w:drawing>
                      <wp:inline distT="0" distB="0" distL="0" distR="0" wp14:anchorId="7CD67E1D" wp14:editId="62FE7705">
                        <wp:extent cx="655696" cy="655696"/>
                        <wp:effectExtent l="0" t="0" r="0" b="0"/>
                        <wp:docPr id="1329572061" name="Imagen 1329572061" descr="Imagen de un abánico." title="Abán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extLst>
                                    <a:ext uri="{28A0092B-C50C-407E-A947-70E740481C1C}">
                                      <a14:useLocalDpi xmlns:a14="http://schemas.microsoft.com/office/drawing/2010/main" val="0"/>
                                    </a:ext>
                                  </a:extLst>
                                </a:blip>
                                <a:stretch>
                                  <a:fillRect/>
                                </a:stretch>
                              </pic:blipFill>
                              <pic:spPr>
                                <a:xfrm>
                                  <a:off x="0" y="0"/>
                                  <a:ext cx="655696" cy="655696"/>
                                </a:xfrm>
                                <a:prstGeom prst="rect">
                                  <a:avLst/>
                                </a:prstGeom>
                              </pic:spPr>
                            </pic:pic>
                          </a:graphicData>
                        </a:graphic>
                      </wp:inline>
                    </w:drawing>
                  </w:r>
                  <w:r w:rsidRPr="00E51009">
                    <w:rPr>
                      <w:rFonts w:ascii="Arial" w:eastAsia="Calibri" w:hAnsi="Arial" w:cs="Arial"/>
                      <w:sz w:val="24"/>
                      <w:szCs w:val="24"/>
                    </w:rPr>
                    <w:t xml:space="preserve">   </w:t>
                  </w:r>
                  <w:r w:rsidRPr="00E51009">
                    <w:rPr>
                      <w:rFonts w:ascii="Arial" w:hAnsi="Arial" w:cs="Arial"/>
                      <w:noProof/>
                      <w:sz w:val="24"/>
                      <w:szCs w:val="24"/>
                    </w:rPr>
                    <w:drawing>
                      <wp:inline distT="0" distB="0" distL="0" distR="0" wp14:anchorId="6203EC4A" wp14:editId="706028AC">
                        <wp:extent cx="724395" cy="581025"/>
                        <wp:effectExtent l="0" t="0" r="0" b="0"/>
                        <wp:docPr id="131871449" name="Imagen 131871449" descr="Imagen de un mapa." title="Map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extLst>
                                    <a:ext uri="{28A0092B-C50C-407E-A947-70E740481C1C}">
                                      <a14:useLocalDpi xmlns:a14="http://schemas.microsoft.com/office/drawing/2010/main" val="0"/>
                                    </a:ext>
                                  </a:extLst>
                                </a:blip>
                                <a:stretch>
                                  <a:fillRect/>
                                </a:stretch>
                              </pic:blipFill>
                              <pic:spPr>
                                <a:xfrm>
                                  <a:off x="0" y="0"/>
                                  <a:ext cx="724395" cy="581025"/>
                                </a:xfrm>
                                <a:prstGeom prst="rect">
                                  <a:avLst/>
                                </a:prstGeom>
                              </pic:spPr>
                            </pic:pic>
                          </a:graphicData>
                        </a:graphic>
                      </wp:inline>
                    </w:drawing>
                  </w:r>
                  <w:r w:rsidRPr="00E51009">
                    <w:rPr>
                      <w:rFonts w:ascii="Arial" w:eastAsia="Calibri" w:hAnsi="Arial" w:cs="Arial"/>
                      <w:sz w:val="24"/>
                      <w:szCs w:val="24"/>
                    </w:rPr>
                    <w:t xml:space="preserve">   </w:t>
                  </w:r>
                  <w:r w:rsidRPr="00E51009">
                    <w:rPr>
                      <w:rFonts w:ascii="Arial" w:hAnsi="Arial" w:cs="Arial"/>
                      <w:noProof/>
                      <w:sz w:val="24"/>
                      <w:szCs w:val="24"/>
                    </w:rPr>
                    <w:drawing>
                      <wp:inline distT="0" distB="0" distL="0" distR="0" wp14:anchorId="7099D20E" wp14:editId="04CAA1BC">
                        <wp:extent cx="617126" cy="579496"/>
                        <wp:effectExtent l="0" t="0" r="0" b="0"/>
                        <wp:docPr id="574925260" name="Imagen 574925260" descr="Imagen de un ratón." title="Rat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extLst>
                                    <a:ext uri="{28A0092B-C50C-407E-A947-70E740481C1C}">
                                      <a14:useLocalDpi xmlns:a14="http://schemas.microsoft.com/office/drawing/2010/main" val="0"/>
                                    </a:ext>
                                  </a:extLst>
                                </a:blip>
                                <a:stretch>
                                  <a:fillRect/>
                                </a:stretch>
                              </pic:blipFill>
                              <pic:spPr>
                                <a:xfrm>
                                  <a:off x="0" y="0"/>
                                  <a:ext cx="617126" cy="579496"/>
                                </a:xfrm>
                                <a:prstGeom prst="rect">
                                  <a:avLst/>
                                </a:prstGeom>
                              </pic:spPr>
                            </pic:pic>
                          </a:graphicData>
                        </a:graphic>
                      </wp:inline>
                    </w:drawing>
                  </w:r>
                  <w:r w:rsidRPr="00E51009">
                    <w:rPr>
                      <w:rFonts w:ascii="Arial" w:eastAsia="Calibri" w:hAnsi="Arial" w:cs="Arial"/>
                      <w:sz w:val="24"/>
                      <w:szCs w:val="24"/>
                    </w:rPr>
                    <w:t xml:space="preserve"> </w:t>
                  </w:r>
                  <w:r w:rsidRPr="00E51009">
                    <w:rPr>
                      <w:rFonts w:ascii="Arial" w:hAnsi="Arial" w:cs="Arial"/>
                      <w:noProof/>
                      <w:sz w:val="24"/>
                      <w:szCs w:val="24"/>
                    </w:rPr>
                    <w:drawing>
                      <wp:inline distT="0" distB="0" distL="0" distR="0" wp14:anchorId="52569402" wp14:editId="0357E300">
                        <wp:extent cx="714375" cy="838200"/>
                        <wp:effectExtent l="0" t="0" r="9525" b="0"/>
                        <wp:docPr id="473418229" name="Imagen 473418229" descr="Imagen de un hacha cortando un tronco." title="Hacha sobre tron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extLst>
                                    <a:ext uri="{28A0092B-C50C-407E-A947-70E740481C1C}">
                                      <a14:useLocalDpi xmlns:a14="http://schemas.microsoft.com/office/drawing/2010/main" val="0"/>
                                    </a:ext>
                                  </a:extLst>
                                </a:blip>
                                <a:stretch>
                                  <a:fillRect/>
                                </a:stretch>
                              </pic:blipFill>
                              <pic:spPr>
                                <a:xfrm>
                                  <a:off x="0" y="0"/>
                                  <a:ext cx="714375" cy="838200"/>
                                </a:xfrm>
                                <a:prstGeom prst="rect">
                                  <a:avLst/>
                                </a:prstGeom>
                              </pic:spPr>
                            </pic:pic>
                          </a:graphicData>
                        </a:graphic>
                      </wp:inline>
                    </w:drawing>
                  </w:r>
                  <w:r w:rsidRPr="00E51009">
                    <w:rPr>
                      <w:rFonts w:ascii="Arial" w:eastAsia="Calibri" w:hAnsi="Arial" w:cs="Arial"/>
                      <w:sz w:val="24"/>
                      <w:szCs w:val="24"/>
                    </w:rPr>
                    <w:t xml:space="preserve">    </w:t>
                  </w:r>
                  <w:r w:rsidRPr="00E51009">
                    <w:rPr>
                      <w:rFonts w:ascii="Arial" w:hAnsi="Arial" w:cs="Arial"/>
                      <w:noProof/>
                      <w:sz w:val="24"/>
                      <w:szCs w:val="24"/>
                    </w:rPr>
                    <w:drawing>
                      <wp:inline distT="0" distB="0" distL="0" distR="0" wp14:anchorId="610A9FFE" wp14:editId="62D9332D">
                        <wp:extent cx="666750" cy="695325"/>
                        <wp:effectExtent l="0" t="0" r="0" b="9525"/>
                        <wp:docPr id="40430818" name="Imagen 40430818" descr="Frasco de mermelada" title="Mermel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extLst>
                                    <a:ext uri="{28A0092B-C50C-407E-A947-70E740481C1C}">
                                      <a14:useLocalDpi xmlns:a14="http://schemas.microsoft.com/office/drawing/2010/main" val="0"/>
                                    </a:ext>
                                  </a:extLst>
                                </a:blip>
                                <a:stretch>
                                  <a:fillRect/>
                                </a:stretch>
                              </pic:blipFill>
                              <pic:spPr>
                                <a:xfrm>
                                  <a:off x="0" y="0"/>
                                  <a:ext cx="666750" cy="695325"/>
                                </a:xfrm>
                                <a:prstGeom prst="rect">
                                  <a:avLst/>
                                </a:prstGeom>
                              </pic:spPr>
                            </pic:pic>
                          </a:graphicData>
                        </a:graphic>
                      </wp:inline>
                    </w:drawing>
                  </w:r>
                </w:p>
                <w:p w14:paraId="19C70C35" w14:textId="77777777" w:rsidR="004E0A88" w:rsidRPr="00E51009" w:rsidRDefault="004E0A88" w:rsidP="00D05A2A">
                  <w:pPr>
                    <w:rPr>
                      <w:rFonts w:ascii="Arial" w:hAnsi="Arial" w:cs="Arial"/>
                      <w:sz w:val="24"/>
                      <w:szCs w:val="24"/>
                    </w:rPr>
                  </w:pPr>
                  <w:r w:rsidRPr="00E51009">
                    <w:rPr>
                      <w:rFonts w:ascii="Arial" w:eastAsia="Century Gothic" w:hAnsi="Arial" w:cs="Arial"/>
                      <w:sz w:val="24"/>
                      <w:szCs w:val="24"/>
                    </w:rPr>
                    <w:t xml:space="preserve">   </w:t>
                  </w:r>
                  <w:r w:rsidRPr="00E51009">
                    <w:rPr>
                      <w:rFonts w:ascii="Arial" w:eastAsia="Century Gothic" w:hAnsi="Arial" w:cs="Arial"/>
                      <w:b/>
                      <w:bCs/>
                      <w:sz w:val="24"/>
                      <w:szCs w:val="24"/>
                    </w:rPr>
                    <w:t xml:space="preserve"> Jeep </w:t>
                  </w:r>
                  <w:r w:rsidRPr="00E51009">
                    <w:rPr>
                      <w:rFonts w:ascii="Arial" w:hAnsi="Arial" w:cs="Arial"/>
                      <w:sz w:val="24"/>
                      <w:szCs w:val="24"/>
                    </w:rPr>
                    <w:tab/>
                  </w:r>
                  <w:r w:rsidRPr="00E51009">
                    <w:rPr>
                      <w:rFonts w:ascii="Arial" w:eastAsia="Century Gothic" w:hAnsi="Arial" w:cs="Arial"/>
                      <w:b/>
                      <w:bCs/>
                      <w:sz w:val="24"/>
                      <w:szCs w:val="24"/>
                    </w:rPr>
                    <w:t xml:space="preserve"> fan              map            rat             chop               jam </w:t>
                  </w:r>
                  <w:r w:rsidRPr="00E51009">
                    <w:rPr>
                      <w:rFonts w:ascii="Arial" w:eastAsia="Century Gothic" w:hAnsi="Arial" w:cs="Arial"/>
                      <w:sz w:val="24"/>
                      <w:szCs w:val="24"/>
                    </w:rPr>
                    <w:t xml:space="preserve">     </w:t>
                  </w:r>
                </w:p>
                <w:p w14:paraId="042C042E" w14:textId="62408549" w:rsidR="004E0A88" w:rsidRPr="00E51009" w:rsidRDefault="004E0A88" w:rsidP="00B23491">
                  <w:pPr>
                    <w:rPr>
                      <w:rFonts w:ascii="Arial" w:hAnsi="Arial" w:cs="Arial"/>
                      <w:sz w:val="24"/>
                      <w:szCs w:val="24"/>
                    </w:rPr>
                  </w:pPr>
                  <w:r w:rsidRPr="00E51009">
                    <w:rPr>
                      <w:rFonts w:ascii="Arial" w:eastAsia="Century Gothic" w:hAnsi="Arial" w:cs="Arial"/>
                      <w:sz w:val="24"/>
                      <w:szCs w:val="24"/>
                    </w:rPr>
                    <w:t xml:space="preserve">  ______     _______      ________    _______     _______        _______</w:t>
                  </w:r>
                </w:p>
              </w:tc>
            </w:tr>
          </w:tbl>
          <w:p w14:paraId="1C1735AC" w14:textId="77777777" w:rsidR="004E0A88" w:rsidRPr="00E51009" w:rsidRDefault="004E0A88" w:rsidP="00D05A2A">
            <w:pPr>
              <w:jc w:val="center"/>
              <w:rPr>
                <w:rFonts w:ascii="Arial" w:hAnsi="Arial" w:cs="Arial"/>
                <w:sz w:val="24"/>
                <w:szCs w:val="24"/>
              </w:rPr>
            </w:pPr>
            <w:r w:rsidRPr="00E51009">
              <w:rPr>
                <w:rFonts w:ascii="Arial" w:eastAsia="Calibri" w:hAnsi="Arial" w:cs="Arial"/>
                <w:sz w:val="24"/>
                <w:szCs w:val="24"/>
              </w:rPr>
              <w:t xml:space="preserve">                        </w:t>
            </w:r>
          </w:p>
          <w:p w14:paraId="00EE7B48" w14:textId="77777777" w:rsidR="006C1ACD" w:rsidRPr="00E51009" w:rsidRDefault="006C1ACD" w:rsidP="00D05A2A">
            <w:pPr>
              <w:spacing w:line="259" w:lineRule="auto"/>
              <w:contextualSpacing/>
              <w:jc w:val="center"/>
              <w:rPr>
                <w:rFonts w:ascii="Arial" w:hAnsi="Arial" w:cs="Arial"/>
                <w:b/>
                <w:bCs/>
                <w:sz w:val="24"/>
                <w:szCs w:val="24"/>
                <w:highlight w:val="magenta"/>
                <w:u w:val="single"/>
                <w:shd w:val="clear" w:color="auto" w:fill="FFFFFF"/>
              </w:rPr>
            </w:pPr>
          </w:p>
          <w:p w14:paraId="54438603" w14:textId="60461DFB" w:rsidR="006C1ACD" w:rsidRPr="00E51009" w:rsidRDefault="006C1ACD" w:rsidP="006C1ACD">
            <w:pPr>
              <w:spacing w:after="0"/>
              <w:jc w:val="center"/>
              <w:rPr>
                <w:rFonts w:ascii="Arial" w:hAnsi="Arial" w:cs="Arial"/>
                <w:b/>
                <w:bCs/>
                <w:sz w:val="24"/>
                <w:szCs w:val="24"/>
              </w:rPr>
            </w:pPr>
            <w:r w:rsidRPr="00E51009">
              <w:rPr>
                <w:rFonts w:ascii="Arial" w:hAnsi="Arial" w:cs="Arial"/>
                <w:b/>
                <w:bCs/>
                <w:sz w:val="24"/>
                <w:szCs w:val="24"/>
              </w:rPr>
              <w:lastRenderedPageBreak/>
              <w:t>Task completion</w:t>
            </w:r>
          </w:p>
          <w:p w14:paraId="4CFE80C8" w14:textId="45B504EC" w:rsidR="006C1ACD" w:rsidRPr="00E51009" w:rsidRDefault="006C1ACD" w:rsidP="006C1ACD">
            <w:pPr>
              <w:spacing w:after="0"/>
              <w:rPr>
                <w:rFonts w:ascii="Arial" w:hAnsi="Arial" w:cs="Arial"/>
                <w:bCs/>
                <w:sz w:val="24"/>
                <w:szCs w:val="24"/>
              </w:rPr>
            </w:pPr>
            <w:r w:rsidRPr="00E51009">
              <w:rPr>
                <w:rFonts w:ascii="Arial" w:hAnsi="Arial" w:cs="Arial"/>
                <w:bCs/>
                <w:sz w:val="24"/>
                <w:szCs w:val="24"/>
              </w:rPr>
              <w:t xml:space="preserve">Students will read aloud the following words and classify them </w:t>
            </w:r>
            <w:r w:rsidR="00184E24" w:rsidRPr="00E51009">
              <w:rPr>
                <w:rFonts w:ascii="Arial" w:hAnsi="Arial" w:cs="Arial"/>
                <w:bCs/>
                <w:sz w:val="24"/>
                <w:szCs w:val="24"/>
              </w:rPr>
              <w:t>based on their rhyming.</w:t>
            </w:r>
          </w:p>
          <w:p w14:paraId="5A9F5651" w14:textId="66B43D1F" w:rsidR="006C1ACD" w:rsidRPr="00E51009" w:rsidRDefault="006C1ACD" w:rsidP="006C1ACD">
            <w:pPr>
              <w:spacing w:after="0"/>
              <w:rPr>
                <w:rFonts w:ascii="Arial" w:hAnsi="Arial" w:cs="Arial"/>
                <w:b/>
                <w:bCs/>
                <w:sz w:val="24"/>
                <w:szCs w:val="24"/>
              </w:rPr>
            </w:pPr>
            <w:r w:rsidRPr="00E51009">
              <w:rPr>
                <w:rFonts w:ascii="Arial" w:hAnsi="Arial" w:cs="Arial"/>
                <w:b/>
                <w:bCs/>
                <w:sz w:val="24"/>
                <w:szCs w:val="24"/>
              </w:rPr>
              <w:t>List of words</w:t>
            </w:r>
          </w:p>
          <w:tbl>
            <w:tblPr>
              <w:tblStyle w:val="Tablaconcuadrcula"/>
              <w:tblW w:w="0" w:type="auto"/>
              <w:tblLayout w:type="fixed"/>
              <w:tblLook w:val="04A0" w:firstRow="1" w:lastRow="0" w:firstColumn="1" w:lastColumn="0" w:noHBand="0" w:noVBand="1"/>
            </w:tblPr>
            <w:tblGrid>
              <w:gridCol w:w="1688"/>
              <w:gridCol w:w="1689"/>
              <w:gridCol w:w="1689"/>
              <w:gridCol w:w="1689"/>
              <w:gridCol w:w="1689"/>
            </w:tblGrid>
            <w:tr w:rsidR="006C1ACD" w:rsidRPr="00E51009" w14:paraId="0DAAD747" w14:textId="77777777" w:rsidTr="006C1ACD">
              <w:tc>
                <w:tcPr>
                  <w:tcW w:w="1688" w:type="dxa"/>
                </w:tcPr>
                <w:p w14:paraId="6110D315" w14:textId="667F8220" w:rsidR="006C1ACD" w:rsidRPr="00E51009" w:rsidRDefault="006C1ACD" w:rsidP="006C1ACD">
                  <w:pPr>
                    <w:spacing w:after="0"/>
                    <w:rPr>
                      <w:rFonts w:ascii="Arial" w:hAnsi="Arial" w:cs="Arial"/>
                      <w:bCs/>
                      <w:sz w:val="24"/>
                      <w:szCs w:val="24"/>
                    </w:rPr>
                  </w:pPr>
                  <w:r w:rsidRPr="00E51009">
                    <w:rPr>
                      <w:rFonts w:ascii="Arial" w:eastAsia="Century Gothic" w:hAnsi="Arial" w:cs="Arial"/>
                      <w:sz w:val="24"/>
                      <w:szCs w:val="24"/>
                    </w:rPr>
                    <w:t>ram</w:t>
                  </w:r>
                </w:p>
              </w:tc>
              <w:tc>
                <w:tcPr>
                  <w:tcW w:w="1689" w:type="dxa"/>
                </w:tcPr>
                <w:p w14:paraId="5D7EC770" w14:textId="13357A89" w:rsidR="006C1ACD" w:rsidRPr="00E51009" w:rsidRDefault="006C1ACD" w:rsidP="006C1ACD">
                  <w:pPr>
                    <w:spacing w:after="0"/>
                    <w:rPr>
                      <w:rFonts w:ascii="Arial" w:hAnsi="Arial" w:cs="Arial"/>
                      <w:bCs/>
                      <w:sz w:val="24"/>
                      <w:szCs w:val="24"/>
                    </w:rPr>
                  </w:pPr>
                  <w:r w:rsidRPr="00E51009">
                    <w:rPr>
                      <w:rFonts w:ascii="Arial" w:eastAsia="Century Gothic" w:hAnsi="Arial" w:cs="Arial"/>
                      <w:sz w:val="24"/>
                      <w:szCs w:val="24"/>
                    </w:rPr>
                    <w:t>jeep</w:t>
                  </w:r>
                </w:p>
              </w:tc>
              <w:tc>
                <w:tcPr>
                  <w:tcW w:w="1689" w:type="dxa"/>
                </w:tcPr>
                <w:p w14:paraId="63B5F95D" w14:textId="0276F73F" w:rsidR="006C1ACD" w:rsidRPr="00E51009" w:rsidRDefault="006C1ACD" w:rsidP="006C1ACD">
                  <w:pPr>
                    <w:spacing w:after="0"/>
                    <w:rPr>
                      <w:rFonts w:ascii="Arial" w:hAnsi="Arial" w:cs="Arial"/>
                      <w:bCs/>
                      <w:sz w:val="24"/>
                      <w:szCs w:val="24"/>
                    </w:rPr>
                  </w:pPr>
                  <w:r w:rsidRPr="00E51009">
                    <w:rPr>
                      <w:rFonts w:ascii="Arial" w:eastAsia="Century Gothic" w:hAnsi="Arial" w:cs="Arial"/>
                      <w:sz w:val="24"/>
                      <w:szCs w:val="24"/>
                    </w:rPr>
                    <w:t>pop</w:t>
                  </w:r>
                </w:p>
              </w:tc>
              <w:tc>
                <w:tcPr>
                  <w:tcW w:w="1689" w:type="dxa"/>
                </w:tcPr>
                <w:p w14:paraId="572C5148" w14:textId="3516DB3A" w:rsidR="006C1ACD" w:rsidRPr="00E51009" w:rsidRDefault="006C1ACD" w:rsidP="006C1ACD">
                  <w:pPr>
                    <w:spacing w:after="0"/>
                    <w:rPr>
                      <w:rFonts w:ascii="Arial" w:hAnsi="Arial" w:cs="Arial"/>
                      <w:bCs/>
                      <w:sz w:val="24"/>
                      <w:szCs w:val="24"/>
                    </w:rPr>
                  </w:pPr>
                  <w:r w:rsidRPr="00E51009">
                    <w:rPr>
                      <w:rFonts w:ascii="Arial" w:eastAsia="Century Gothic" w:hAnsi="Arial" w:cs="Arial"/>
                      <w:sz w:val="24"/>
                      <w:szCs w:val="24"/>
                    </w:rPr>
                    <w:t>snap</w:t>
                  </w:r>
                </w:p>
              </w:tc>
              <w:tc>
                <w:tcPr>
                  <w:tcW w:w="1689" w:type="dxa"/>
                </w:tcPr>
                <w:p w14:paraId="5A371198" w14:textId="1FE06ACB" w:rsidR="006C1ACD" w:rsidRPr="00E51009" w:rsidRDefault="006C1ACD" w:rsidP="006C1ACD">
                  <w:pPr>
                    <w:spacing w:after="0"/>
                    <w:rPr>
                      <w:rFonts w:ascii="Arial" w:hAnsi="Arial" w:cs="Arial"/>
                      <w:bCs/>
                      <w:sz w:val="24"/>
                      <w:szCs w:val="24"/>
                    </w:rPr>
                  </w:pPr>
                  <w:r w:rsidRPr="00E51009">
                    <w:rPr>
                      <w:rFonts w:ascii="Arial" w:eastAsia="Century Gothic" w:hAnsi="Arial" w:cs="Arial"/>
                      <w:sz w:val="24"/>
                      <w:szCs w:val="24"/>
                    </w:rPr>
                    <w:t>hot</w:t>
                  </w:r>
                </w:p>
              </w:tc>
            </w:tr>
            <w:tr w:rsidR="006C1ACD" w:rsidRPr="00E51009" w14:paraId="6DB0AAB5" w14:textId="77777777" w:rsidTr="006C1ACD">
              <w:tc>
                <w:tcPr>
                  <w:tcW w:w="1688" w:type="dxa"/>
                </w:tcPr>
                <w:p w14:paraId="6E117736" w14:textId="3F6E7AA4" w:rsidR="006C1ACD" w:rsidRPr="00E51009" w:rsidRDefault="006C1ACD" w:rsidP="006C1ACD">
                  <w:pPr>
                    <w:spacing w:after="0"/>
                    <w:rPr>
                      <w:rFonts w:ascii="Arial" w:hAnsi="Arial" w:cs="Arial"/>
                      <w:bCs/>
                      <w:sz w:val="24"/>
                      <w:szCs w:val="24"/>
                    </w:rPr>
                  </w:pPr>
                  <w:r w:rsidRPr="00E51009">
                    <w:rPr>
                      <w:rFonts w:ascii="Arial" w:eastAsia="Century Gothic" w:hAnsi="Arial" w:cs="Arial"/>
                      <w:sz w:val="24"/>
                      <w:szCs w:val="24"/>
                    </w:rPr>
                    <w:t>clam</w:t>
                  </w:r>
                </w:p>
              </w:tc>
              <w:tc>
                <w:tcPr>
                  <w:tcW w:w="1689" w:type="dxa"/>
                </w:tcPr>
                <w:p w14:paraId="2F174A34" w14:textId="74625E23" w:rsidR="006C1ACD" w:rsidRPr="00E51009" w:rsidRDefault="006C1ACD" w:rsidP="006C1ACD">
                  <w:pPr>
                    <w:spacing w:after="0"/>
                    <w:rPr>
                      <w:rFonts w:ascii="Arial" w:hAnsi="Arial" w:cs="Arial"/>
                      <w:bCs/>
                      <w:sz w:val="24"/>
                      <w:szCs w:val="24"/>
                    </w:rPr>
                  </w:pPr>
                  <w:r w:rsidRPr="00E51009">
                    <w:rPr>
                      <w:rFonts w:ascii="Arial" w:eastAsia="Century Gothic" w:hAnsi="Arial" w:cs="Arial"/>
                      <w:sz w:val="24"/>
                      <w:szCs w:val="24"/>
                    </w:rPr>
                    <w:t>jam</w:t>
                  </w:r>
                </w:p>
              </w:tc>
              <w:tc>
                <w:tcPr>
                  <w:tcW w:w="1689" w:type="dxa"/>
                </w:tcPr>
                <w:p w14:paraId="2B8682D6" w14:textId="709150BE" w:rsidR="006C1ACD" w:rsidRPr="00E51009" w:rsidRDefault="006C1ACD" w:rsidP="006C1ACD">
                  <w:pPr>
                    <w:spacing w:after="0"/>
                    <w:rPr>
                      <w:rFonts w:ascii="Arial" w:hAnsi="Arial" w:cs="Arial"/>
                      <w:bCs/>
                      <w:sz w:val="24"/>
                      <w:szCs w:val="24"/>
                    </w:rPr>
                  </w:pPr>
                  <w:r w:rsidRPr="00E51009">
                    <w:rPr>
                      <w:rFonts w:ascii="Arial" w:eastAsia="Century Gothic" w:hAnsi="Arial" w:cs="Arial"/>
                      <w:sz w:val="24"/>
                      <w:szCs w:val="24"/>
                    </w:rPr>
                    <w:t>sleep</w:t>
                  </w:r>
                </w:p>
              </w:tc>
              <w:tc>
                <w:tcPr>
                  <w:tcW w:w="1689" w:type="dxa"/>
                </w:tcPr>
                <w:p w14:paraId="62560C54" w14:textId="58E9798F" w:rsidR="006C1ACD" w:rsidRPr="00E51009" w:rsidRDefault="006C1ACD" w:rsidP="006C1ACD">
                  <w:pPr>
                    <w:spacing w:after="0"/>
                    <w:rPr>
                      <w:rFonts w:ascii="Arial" w:hAnsi="Arial" w:cs="Arial"/>
                      <w:bCs/>
                      <w:sz w:val="24"/>
                      <w:szCs w:val="24"/>
                    </w:rPr>
                  </w:pPr>
                  <w:r w:rsidRPr="00E51009">
                    <w:rPr>
                      <w:rFonts w:ascii="Arial" w:eastAsia="Century Gothic" w:hAnsi="Arial" w:cs="Arial"/>
                      <w:sz w:val="24"/>
                      <w:szCs w:val="24"/>
                    </w:rPr>
                    <w:t>mat</w:t>
                  </w:r>
                </w:p>
              </w:tc>
              <w:tc>
                <w:tcPr>
                  <w:tcW w:w="1689" w:type="dxa"/>
                </w:tcPr>
                <w:p w14:paraId="1A23E263" w14:textId="1A40DCDB" w:rsidR="006C1ACD" w:rsidRPr="00E51009" w:rsidRDefault="006C1ACD" w:rsidP="006C1ACD">
                  <w:pPr>
                    <w:spacing w:after="0"/>
                    <w:rPr>
                      <w:rFonts w:ascii="Arial" w:hAnsi="Arial" w:cs="Arial"/>
                      <w:bCs/>
                      <w:sz w:val="24"/>
                      <w:szCs w:val="24"/>
                    </w:rPr>
                  </w:pPr>
                  <w:r w:rsidRPr="00E51009">
                    <w:rPr>
                      <w:rFonts w:ascii="Arial" w:eastAsia="Century Gothic" w:hAnsi="Arial" w:cs="Arial"/>
                      <w:sz w:val="24"/>
                      <w:szCs w:val="24"/>
                    </w:rPr>
                    <w:t>rat</w:t>
                  </w:r>
                </w:p>
              </w:tc>
            </w:tr>
            <w:tr w:rsidR="006C1ACD" w:rsidRPr="00E51009" w14:paraId="061174A3" w14:textId="77777777" w:rsidTr="006C1ACD">
              <w:tc>
                <w:tcPr>
                  <w:tcW w:w="1688" w:type="dxa"/>
                </w:tcPr>
                <w:p w14:paraId="2D91CB2E" w14:textId="48F4FB69" w:rsidR="006C1ACD" w:rsidRPr="00E51009" w:rsidRDefault="006C1ACD" w:rsidP="006C1ACD">
                  <w:pPr>
                    <w:spacing w:after="0"/>
                    <w:rPr>
                      <w:rFonts w:ascii="Arial" w:hAnsi="Arial" w:cs="Arial"/>
                      <w:bCs/>
                      <w:sz w:val="24"/>
                      <w:szCs w:val="24"/>
                    </w:rPr>
                  </w:pPr>
                  <w:r w:rsidRPr="00E51009">
                    <w:rPr>
                      <w:rFonts w:ascii="Arial" w:eastAsia="Century Gothic" w:hAnsi="Arial" w:cs="Arial"/>
                      <w:sz w:val="24"/>
                      <w:szCs w:val="24"/>
                    </w:rPr>
                    <w:t>sheep</w:t>
                  </w:r>
                </w:p>
              </w:tc>
              <w:tc>
                <w:tcPr>
                  <w:tcW w:w="1689" w:type="dxa"/>
                </w:tcPr>
                <w:p w14:paraId="4D2C6D11" w14:textId="56C6FD21" w:rsidR="006C1ACD" w:rsidRPr="00E51009" w:rsidRDefault="006C1ACD" w:rsidP="006C1ACD">
                  <w:pPr>
                    <w:spacing w:after="0"/>
                    <w:rPr>
                      <w:rFonts w:ascii="Arial" w:hAnsi="Arial" w:cs="Arial"/>
                      <w:bCs/>
                      <w:sz w:val="24"/>
                      <w:szCs w:val="24"/>
                    </w:rPr>
                  </w:pPr>
                  <w:r w:rsidRPr="00E51009">
                    <w:rPr>
                      <w:rFonts w:ascii="Arial" w:eastAsia="Century Gothic" w:hAnsi="Arial" w:cs="Arial"/>
                      <w:sz w:val="24"/>
                      <w:szCs w:val="24"/>
                    </w:rPr>
                    <w:t>cap</w:t>
                  </w:r>
                </w:p>
              </w:tc>
              <w:tc>
                <w:tcPr>
                  <w:tcW w:w="1689" w:type="dxa"/>
                </w:tcPr>
                <w:p w14:paraId="3C60F859" w14:textId="2A2AB788" w:rsidR="006C1ACD" w:rsidRPr="00E51009" w:rsidRDefault="006C1ACD" w:rsidP="006C1ACD">
                  <w:pPr>
                    <w:spacing w:after="0"/>
                    <w:rPr>
                      <w:rFonts w:ascii="Arial" w:hAnsi="Arial" w:cs="Arial"/>
                      <w:bCs/>
                      <w:sz w:val="24"/>
                      <w:szCs w:val="24"/>
                    </w:rPr>
                  </w:pPr>
                  <w:r w:rsidRPr="00E51009">
                    <w:rPr>
                      <w:rFonts w:ascii="Arial" w:eastAsia="Century Gothic" w:hAnsi="Arial" w:cs="Arial"/>
                      <w:sz w:val="24"/>
                      <w:szCs w:val="24"/>
                    </w:rPr>
                    <w:t>mop</w:t>
                  </w:r>
                </w:p>
              </w:tc>
              <w:tc>
                <w:tcPr>
                  <w:tcW w:w="1689" w:type="dxa"/>
                </w:tcPr>
                <w:p w14:paraId="6F2439A2" w14:textId="08227355" w:rsidR="006C1ACD" w:rsidRPr="00E51009" w:rsidRDefault="006C1ACD" w:rsidP="006C1ACD">
                  <w:pPr>
                    <w:spacing w:after="0"/>
                    <w:rPr>
                      <w:rFonts w:ascii="Arial" w:hAnsi="Arial" w:cs="Arial"/>
                      <w:bCs/>
                      <w:sz w:val="24"/>
                      <w:szCs w:val="24"/>
                    </w:rPr>
                  </w:pPr>
                  <w:r w:rsidRPr="00E51009">
                    <w:rPr>
                      <w:rFonts w:ascii="Arial" w:eastAsia="Century Gothic" w:hAnsi="Arial" w:cs="Arial"/>
                      <w:sz w:val="24"/>
                      <w:szCs w:val="24"/>
                    </w:rPr>
                    <w:t>cat</w:t>
                  </w:r>
                </w:p>
              </w:tc>
              <w:tc>
                <w:tcPr>
                  <w:tcW w:w="1689" w:type="dxa"/>
                </w:tcPr>
                <w:p w14:paraId="5BC3EABE" w14:textId="3ECC892B" w:rsidR="006C1ACD" w:rsidRPr="00E51009" w:rsidRDefault="006C1ACD" w:rsidP="006C1ACD">
                  <w:pPr>
                    <w:spacing w:after="0"/>
                    <w:rPr>
                      <w:rFonts w:ascii="Arial" w:hAnsi="Arial" w:cs="Arial"/>
                      <w:bCs/>
                      <w:sz w:val="24"/>
                      <w:szCs w:val="24"/>
                    </w:rPr>
                  </w:pPr>
                  <w:r w:rsidRPr="00E51009">
                    <w:rPr>
                      <w:rFonts w:ascii="Arial" w:eastAsia="Century Gothic" w:hAnsi="Arial" w:cs="Arial"/>
                      <w:sz w:val="24"/>
                      <w:szCs w:val="24"/>
                    </w:rPr>
                    <w:t>map</w:t>
                  </w:r>
                </w:p>
              </w:tc>
            </w:tr>
            <w:tr w:rsidR="00D32FF4" w:rsidRPr="00E51009" w14:paraId="0BD7DDB3" w14:textId="77777777" w:rsidTr="006C1ACD">
              <w:tc>
                <w:tcPr>
                  <w:tcW w:w="1688" w:type="dxa"/>
                </w:tcPr>
                <w:p w14:paraId="321D1492" w14:textId="02F113E0" w:rsidR="00D32FF4" w:rsidRPr="00E51009" w:rsidRDefault="00D32FF4" w:rsidP="006C1ACD">
                  <w:pPr>
                    <w:spacing w:after="0"/>
                    <w:rPr>
                      <w:rFonts w:ascii="Arial" w:eastAsia="Century Gothic" w:hAnsi="Arial" w:cs="Arial"/>
                      <w:sz w:val="24"/>
                      <w:szCs w:val="24"/>
                    </w:rPr>
                  </w:pPr>
                  <w:r w:rsidRPr="00E51009">
                    <w:rPr>
                      <w:rFonts w:ascii="Arial" w:eastAsia="Century Gothic" w:hAnsi="Arial" w:cs="Arial"/>
                      <w:sz w:val="24"/>
                      <w:szCs w:val="24"/>
                    </w:rPr>
                    <w:t>lot</w:t>
                  </w:r>
                </w:p>
              </w:tc>
              <w:tc>
                <w:tcPr>
                  <w:tcW w:w="1689" w:type="dxa"/>
                </w:tcPr>
                <w:p w14:paraId="20AAE21C" w14:textId="636180E8" w:rsidR="00D32FF4" w:rsidRPr="00E51009" w:rsidRDefault="00D32FF4" w:rsidP="006C1ACD">
                  <w:pPr>
                    <w:spacing w:after="0"/>
                    <w:rPr>
                      <w:rFonts w:ascii="Arial" w:eastAsia="Century Gothic" w:hAnsi="Arial" w:cs="Arial"/>
                      <w:sz w:val="24"/>
                      <w:szCs w:val="24"/>
                    </w:rPr>
                  </w:pPr>
                  <w:r w:rsidRPr="00E51009">
                    <w:rPr>
                      <w:rFonts w:ascii="Arial" w:eastAsia="Century Gothic" w:hAnsi="Arial" w:cs="Arial"/>
                      <w:sz w:val="24"/>
                      <w:szCs w:val="24"/>
                    </w:rPr>
                    <w:t>hat</w:t>
                  </w:r>
                </w:p>
              </w:tc>
              <w:tc>
                <w:tcPr>
                  <w:tcW w:w="1689" w:type="dxa"/>
                </w:tcPr>
                <w:p w14:paraId="56B10112" w14:textId="7360CB3B" w:rsidR="00D32FF4" w:rsidRPr="00E51009" w:rsidRDefault="00D32FF4" w:rsidP="006C1ACD">
                  <w:pPr>
                    <w:spacing w:after="0"/>
                    <w:rPr>
                      <w:rFonts w:ascii="Arial" w:eastAsia="Century Gothic" w:hAnsi="Arial" w:cs="Arial"/>
                      <w:sz w:val="24"/>
                      <w:szCs w:val="24"/>
                    </w:rPr>
                  </w:pPr>
                  <w:r w:rsidRPr="00E51009">
                    <w:rPr>
                      <w:rFonts w:ascii="Arial" w:eastAsia="Century Gothic" w:hAnsi="Arial" w:cs="Arial"/>
                      <w:sz w:val="24"/>
                      <w:szCs w:val="24"/>
                    </w:rPr>
                    <w:t>beep</w:t>
                  </w:r>
                </w:p>
              </w:tc>
              <w:tc>
                <w:tcPr>
                  <w:tcW w:w="1689" w:type="dxa"/>
                </w:tcPr>
                <w:p w14:paraId="5F82F285" w14:textId="2E9B2278" w:rsidR="00D32FF4" w:rsidRPr="00E51009" w:rsidRDefault="00D32FF4" w:rsidP="006C1ACD">
                  <w:pPr>
                    <w:spacing w:after="0"/>
                    <w:rPr>
                      <w:rFonts w:ascii="Arial" w:eastAsia="Century Gothic" w:hAnsi="Arial" w:cs="Arial"/>
                      <w:sz w:val="24"/>
                      <w:szCs w:val="24"/>
                    </w:rPr>
                  </w:pPr>
                  <w:r w:rsidRPr="00E51009">
                    <w:rPr>
                      <w:rFonts w:ascii="Arial" w:eastAsia="Century Gothic" w:hAnsi="Arial" w:cs="Arial"/>
                      <w:sz w:val="24"/>
                      <w:szCs w:val="24"/>
                    </w:rPr>
                    <w:t>keep</w:t>
                  </w:r>
                </w:p>
              </w:tc>
              <w:tc>
                <w:tcPr>
                  <w:tcW w:w="1689" w:type="dxa"/>
                </w:tcPr>
                <w:p w14:paraId="3D9EB022" w14:textId="10861570" w:rsidR="00D32FF4" w:rsidRPr="00E51009" w:rsidRDefault="00D32FF4" w:rsidP="006C1ACD">
                  <w:pPr>
                    <w:spacing w:after="0"/>
                    <w:rPr>
                      <w:rFonts w:ascii="Arial" w:eastAsia="Century Gothic" w:hAnsi="Arial" w:cs="Arial"/>
                      <w:sz w:val="24"/>
                      <w:szCs w:val="24"/>
                    </w:rPr>
                  </w:pPr>
                  <w:r w:rsidRPr="00E51009">
                    <w:rPr>
                      <w:rFonts w:ascii="Arial" w:eastAsia="Century Gothic" w:hAnsi="Arial" w:cs="Arial"/>
                      <w:sz w:val="24"/>
                      <w:szCs w:val="24"/>
                    </w:rPr>
                    <w:t>ham</w:t>
                  </w:r>
                </w:p>
              </w:tc>
            </w:tr>
          </w:tbl>
          <w:p w14:paraId="2DBF3D37" w14:textId="77777777" w:rsidR="006C1ACD" w:rsidRPr="00E51009" w:rsidRDefault="006C1ACD" w:rsidP="006C1ACD">
            <w:pPr>
              <w:spacing w:after="0"/>
              <w:rPr>
                <w:rFonts w:ascii="Arial" w:hAnsi="Arial" w:cs="Arial"/>
                <w:bCs/>
                <w:sz w:val="24"/>
                <w:szCs w:val="24"/>
              </w:rPr>
            </w:pPr>
          </w:p>
          <w:p w14:paraId="65521E36" w14:textId="77777777" w:rsidR="006C1ACD" w:rsidRPr="00E51009" w:rsidRDefault="006C1ACD" w:rsidP="006C1ACD">
            <w:pPr>
              <w:spacing w:after="0"/>
              <w:rPr>
                <w:rFonts w:ascii="Arial" w:hAnsi="Arial" w:cs="Arial"/>
                <w:b/>
                <w:bCs/>
                <w:sz w:val="24"/>
                <w:szCs w:val="24"/>
              </w:rPr>
            </w:pPr>
          </w:p>
          <w:p w14:paraId="1FBA572D" w14:textId="77777777" w:rsidR="006C1ACD" w:rsidRPr="00E51009" w:rsidRDefault="006C1ACD" w:rsidP="006C1ACD">
            <w:pPr>
              <w:spacing w:after="0"/>
              <w:rPr>
                <w:rFonts w:ascii="Arial" w:hAnsi="Arial" w:cs="Arial"/>
                <w:b/>
                <w:bCs/>
                <w:sz w:val="24"/>
                <w:szCs w:val="24"/>
              </w:rPr>
            </w:pPr>
          </w:p>
          <w:tbl>
            <w:tblPr>
              <w:tblStyle w:val="Tablaconcuadrcula"/>
              <w:tblW w:w="0" w:type="auto"/>
              <w:tblLayout w:type="fixed"/>
              <w:tblLook w:val="06A0" w:firstRow="1" w:lastRow="0" w:firstColumn="1" w:lastColumn="0" w:noHBand="1" w:noVBand="1"/>
            </w:tblPr>
            <w:tblGrid>
              <w:gridCol w:w="1679"/>
              <w:gridCol w:w="1679"/>
              <w:gridCol w:w="1679"/>
              <w:gridCol w:w="1679"/>
              <w:gridCol w:w="1679"/>
            </w:tblGrid>
            <w:tr w:rsidR="006C1ACD" w:rsidRPr="00E51009" w14:paraId="7F248630" w14:textId="77777777" w:rsidTr="00184E24">
              <w:tc>
                <w:tcPr>
                  <w:tcW w:w="1679" w:type="dxa"/>
                </w:tcPr>
                <w:p w14:paraId="69786275" w14:textId="77777777" w:rsidR="006C1ACD" w:rsidRPr="00E51009" w:rsidRDefault="006C1ACD" w:rsidP="006C1ACD">
                  <w:pPr>
                    <w:rPr>
                      <w:rFonts w:ascii="Arial" w:eastAsia="Century Gothic" w:hAnsi="Arial" w:cs="Arial"/>
                      <w:b/>
                      <w:bCs/>
                      <w:sz w:val="24"/>
                      <w:szCs w:val="24"/>
                    </w:rPr>
                  </w:pPr>
                  <w:r w:rsidRPr="00E51009">
                    <w:rPr>
                      <w:rFonts w:ascii="Arial" w:eastAsia="Century Gothic" w:hAnsi="Arial" w:cs="Arial"/>
                      <w:b/>
                      <w:bCs/>
                      <w:sz w:val="24"/>
                      <w:szCs w:val="24"/>
                    </w:rPr>
                    <w:t>-eep</w:t>
                  </w:r>
                </w:p>
              </w:tc>
              <w:tc>
                <w:tcPr>
                  <w:tcW w:w="1679" w:type="dxa"/>
                </w:tcPr>
                <w:p w14:paraId="4A660569" w14:textId="77777777" w:rsidR="006C1ACD" w:rsidRPr="00E51009" w:rsidRDefault="006C1ACD" w:rsidP="006C1ACD">
                  <w:pPr>
                    <w:rPr>
                      <w:rFonts w:ascii="Arial" w:eastAsia="Century Gothic" w:hAnsi="Arial" w:cs="Arial"/>
                      <w:b/>
                      <w:bCs/>
                      <w:sz w:val="24"/>
                      <w:szCs w:val="24"/>
                    </w:rPr>
                  </w:pPr>
                  <w:r w:rsidRPr="00E51009">
                    <w:rPr>
                      <w:rFonts w:ascii="Arial" w:eastAsia="Century Gothic" w:hAnsi="Arial" w:cs="Arial"/>
                      <w:b/>
                      <w:bCs/>
                      <w:sz w:val="24"/>
                      <w:szCs w:val="24"/>
                    </w:rPr>
                    <w:t>-at</w:t>
                  </w:r>
                </w:p>
              </w:tc>
              <w:tc>
                <w:tcPr>
                  <w:tcW w:w="1679" w:type="dxa"/>
                </w:tcPr>
                <w:p w14:paraId="46EA5DFE" w14:textId="77777777" w:rsidR="006C1ACD" w:rsidRPr="00E51009" w:rsidRDefault="006C1ACD" w:rsidP="006C1ACD">
                  <w:pPr>
                    <w:rPr>
                      <w:rFonts w:ascii="Arial" w:eastAsia="Century Gothic" w:hAnsi="Arial" w:cs="Arial"/>
                      <w:b/>
                      <w:bCs/>
                      <w:sz w:val="24"/>
                      <w:szCs w:val="24"/>
                    </w:rPr>
                  </w:pPr>
                  <w:r w:rsidRPr="00E51009">
                    <w:rPr>
                      <w:rFonts w:ascii="Arial" w:eastAsia="Century Gothic" w:hAnsi="Arial" w:cs="Arial"/>
                      <w:b/>
                      <w:bCs/>
                      <w:sz w:val="24"/>
                      <w:szCs w:val="24"/>
                    </w:rPr>
                    <w:t>-op</w:t>
                  </w:r>
                </w:p>
              </w:tc>
              <w:tc>
                <w:tcPr>
                  <w:tcW w:w="1679" w:type="dxa"/>
                </w:tcPr>
                <w:p w14:paraId="2824B2BD" w14:textId="77777777" w:rsidR="006C1ACD" w:rsidRPr="00E51009" w:rsidRDefault="006C1ACD" w:rsidP="006C1ACD">
                  <w:pPr>
                    <w:rPr>
                      <w:rFonts w:ascii="Arial" w:eastAsia="Century Gothic" w:hAnsi="Arial" w:cs="Arial"/>
                      <w:b/>
                      <w:bCs/>
                      <w:sz w:val="24"/>
                      <w:szCs w:val="24"/>
                    </w:rPr>
                  </w:pPr>
                  <w:r w:rsidRPr="00E51009">
                    <w:rPr>
                      <w:rFonts w:ascii="Arial" w:eastAsia="Century Gothic" w:hAnsi="Arial" w:cs="Arial"/>
                      <w:b/>
                      <w:bCs/>
                      <w:sz w:val="24"/>
                      <w:szCs w:val="24"/>
                    </w:rPr>
                    <w:t>-ap</w:t>
                  </w:r>
                </w:p>
              </w:tc>
              <w:tc>
                <w:tcPr>
                  <w:tcW w:w="1679" w:type="dxa"/>
                </w:tcPr>
                <w:p w14:paraId="22E9D1DB" w14:textId="77777777" w:rsidR="006C1ACD" w:rsidRPr="00E51009" w:rsidRDefault="006C1ACD" w:rsidP="006C1ACD">
                  <w:pPr>
                    <w:rPr>
                      <w:rFonts w:ascii="Arial" w:eastAsia="Century Gothic" w:hAnsi="Arial" w:cs="Arial"/>
                      <w:b/>
                      <w:bCs/>
                      <w:sz w:val="24"/>
                      <w:szCs w:val="24"/>
                    </w:rPr>
                  </w:pPr>
                  <w:r w:rsidRPr="00E51009">
                    <w:rPr>
                      <w:rFonts w:ascii="Arial" w:eastAsia="Century Gothic" w:hAnsi="Arial" w:cs="Arial"/>
                      <w:b/>
                      <w:bCs/>
                      <w:sz w:val="24"/>
                      <w:szCs w:val="24"/>
                    </w:rPr>
                    <w:t>-am</w:t>
                  </w:r>
                </w:p>
              </w:tc>
            </w:tr>
            <w:tr w:rsidR="006C1ACD" w:rsidRPr="00E51009" w14:paraId="79253C0A" w14:textId="77777777" w:rsidTr="00184E24">
              <w:tc>
                <w:tcPr>
                  <w:tcW w:w="1679" w:type="dxa"/>
                </w:tcPr>
                <w:p w14:paraId="373CD227" w14:textId="3CC87084" w:rsidR="006C1ACD" w:rsidRPr="00E51009" w:rsidRDefault="006C1ACD" w:rsidP="006C1ACD">
                  <w:pPr>
                    <w:rPr>
                      <w:rFonts w:ascii="Arial" w:eastAsia="Century Gothic" w:hAnsi="Arial" w:cs="Arial"/>
                      <w:sz w:val="24"/>
                      <w:szCs w:val="24"/>
                    </w:rPr>
                  </w:pPr>
                </w:p>
              </w:tc>
              <w:tc>
                <w:tcPr>
                  <w:tcW w:w="1679" w:type="dxa"/>
                </w:tcPr>
                <w:p w14:paraId="3356FF9B" w14:textId="3DEB54D6" w:rsidR="006C1ACD" w:rsidRPr="00E51009" w:rsidRDefault="006C1ACD" w:rsidP="006C1ACD">
                  <w:pPr>
                    <w:rPr>
                      <w:rFonts w:ascii="Arial" w:eastAsia="Century Gothic" w:hAnsi="Arial" w:cs="Arial"/>
                      <w:sz w:val="24"/>
                      <w:szCs w:val="24"/>
                    </w:rPr>
                  </w:pPr>
                </w:p>
              </w:tc>
              <w:tc>
                <w:tcPr>
                  <w:tcW w:w="1679" w:type="dxa"/>
                </w:tcPr>
                <w:p w14:paraId="2B98A431" w14:textId="42394577" w:rsidR="006C1ACD" w:rsidRPr="00E51009" w:rsidRDefault="006C1ACD" w:rsidP="006C1ACD">
                  <w:pPr>
                    <w:rPr>
                      <w:rFonts w:ascii="Arial" w:eastAsia="Century Gothic" w:hAnsi="Arial" w:cs="Arial"/>
                      <w:sz w:val="24"/>
                      <w:szCs w:val="24"/>
                    </w:rPr>
                  </w:pPr>
                </w:p>
              </w:tc>
              <w:tc>
                <w:tcPr>
                  <w:tcW w:w="1679" w:type="dxa"/>
                </w:tcPr>
                <w:p w14:paraId="19DFBF33" w14:textId="25B8D4E8" w:rsidR="006C1ACD" w:rsidRPr="00E51009" w:rsidRDefault="006C1ACD" w:rsidP="006C1ACD">
                  <w:pPr>
                    <w:rPr>
                      <w:rFonts w:ascii="Arial" w:eastAsia="Century Gothic" w:hAnsi="Arial" w:cs="Arial"/>
                      <w:sz w:val="24"/>
                      <w:szCs w:val="24"/>
                    </w:rPr>
                  </w:pPr>
                </w:p>
              </w:tc>
              <w:tc>
                <w:tcPr>
                  <w:tcW w:w="1679" w:type="dxa"/>
                </w:tcPr>
                <w:p w14:paraId="37B6C15F" w14:textId="137115EA" w:rsidR="006C1ACD" w:rsidRPr="00E51009" w:rsidRDefault="006C1ACD" w:rsidP="006C1ACD">
                  <w:pPr>
                    <w:rPr>
                      <w:rFonts w:ascii="Arial" w:eastAsia="Century Gothic" w:hAnsi="Arial" w:cs="Arial"/>
                      <w:sz w:val="24"/>
                      <w:szCs w:val="24"/>
                    </w:rPr>
                  </w:pPr>
                </w:p>
              </w:tc>
            </w:tr>
            <w:tr w:rsidR="006C1ACD" w:rsidRPr="00E51009" w14:paraId="4F25C078" w14:textId="77777777" w:rsidTr="00184E24">
              <w:tc>
                <w:tcPr>
                  <w:tcW w:w="1679" w:type="dxa"/>
                </w:tcPr>
                <w:p w14:paraId="247D465E" w14:textId="510F09BA" w:rsidR="006C1ACD" w:rsidRPr="00E51009" w:rsidRDefault="006C1ACD" w:rsidP="006C1ACD">
                  <w:pPr>
                    <w:rPr>
                      <w:rFonts w:ascii="Arial" w:eastAsia="Century Gothic" w:hAnsi="Arial" w:cs="Arial"/>
                      <w:sz w:val="24"/>
                      <w:szCs w:val="24"/>
                    </w:rPr>
                  </w:pPr>
                </w:p>
              </w:tc>
              <w:tc>
                <w:tcPr>
                  <w:tcW w:w="1679" w:type="dxa"/>
                </w:tcPr>
                <w:p w14:paraId="75014C00" w14:textId="404CAF2F" w:rsidR="006C1ACD" w:rsidRPr="00E51009" w:rsidRDefault="006C1ACD" w:rsidP="006C1ACD">
                  <w:pPr>
                    <w:rPr>
                      <w:rFonts w:ascii="Arial" w:eastAsia="Century Gothic" w:hAnsi="Arial" w:cs="Arial"/>
                      <w:sz w:val="24"/>
                      <w:szCs w:val="24"/>
                    </w:rPr>
                  </w:pPr>
                </w:p>
              </w:tc>
              <w:tc>
                <w:tcPr>
                  <w:tcW w:w="1679" w:type="dxa"/>
                </w:tcPr>
                <w:p w14:paraId="4DCDA39F" w14:textId="7EBC7BA5" w:rsidR="006C1ACD" w:rsidRPr="00E51009" w:rsidRDefault="006C1ACD" w:rsidP="006C1ACD">
                  <w:pPr>
                    <w:rPr>
                      <w:rFonts w:ascii="Arial" w:eastAsia="Century Gothic" w:hAnsi="Arial" w:cs="Arial"/>
                      <w:sz w:val="24"/>
                      <w:szCs w:val="24"/>
                    </w:rPr>
                  </w:pPr>
                </w:p>
              </w:tc>
              <w:tc>
                <w:tcPr>
                  <w:tcW w:w="1679" w:type="dxa"/>
                </w:tcPr>
                <w:p w14:paraId="650ADBE8" w14:textId="381D4AAF" w:rsidR="006C1ACD" w:rsidRPr="00E51009" w:rsidRDefault="006C1ACD" w:rsidP="006C1ACD">
                  <w:pPr>
                    <w:rPr>
                      <w:rFonts w:ascii="Arial" w:eastAsia="Century Gothic" w:hAnsi="Arial" w:cs="Arial"/>
                      <w:sz w:val="24"/>
                      <w:szCs w:val="24"/>
                    </w:rPr>
                  </w:pPr>
                </w:p>
              </w:tc>
              <w:tc>
                <w:tcPr>
                  <w:tcW w:w="1679" w:type="dxa"/>
                </w:tcPr>
                <w:p w14:paraId="6CA3489E" w14:textId="2D5F633A" w:rsidR="006C1ACD" w:rsidRPr="00E51009" w:rsidRDefault="006C1ACD" w:rsidP="006C1ACD">
                  <w:pPr>
                    <w:rPr>
                      <w:rFonts w:ascii="Arial" w:eastAsia="Century Gothic" w:hAnsi="Arial" w:cs="Arial"/>
                      <w:sz w:val="24"/>
                      <w:szCs w:val="24"/>
                    </w:rPr>
                  </w:pPr>
                </w:p>
              </w:tc>
            </w:tr>
            <w:tr w:rsidR="006C1ACD" w:rsidRPr="00E51009" w14:paraId="089EB2A4" w14:textId="77777777" w:rsidTr="00184E24">
              <w:tc>
                <w:tcPr>
                  <w:tcW w:w="1679" w:type="dxa"/>
                </w:tcPr>
                <w:p w14:paraId="7655AB29" w14:textId="4256B39E" w:rsidR="006C1ACD" w:rsidRPr="00E51009" w:rsidRDefault="006C1ACD" w:rsidP="006C1ACD">
                  <w:pPr>
                    <w:rPr>
                      <w:rFonts w:ascii="Arial" w:eastAsia="Century Gothic" w:hAnsi="Arial" w:cs="Arial"/>
                      <w:sz w:val="24"/>
                      <w:szCs w:val="24"/>
                    </w:rPr>
                  </w:pPr>
                </w:p>
              </w:tc>
              <w:tc>
                <w:tcPr>
                  <w:tcW w:w="1679" w:type="dxa"/>
                </w:tcPr>
                <w:p w14:paraId="4F942F7E" w14:textId="0ED847A2" w:rsidR="006C1ACD" w:rsidRPr="00E51009" w:rsidRDefault="006C1ACD" w:rsidP="006C1ACD">
                  <w:pPr>
                    <w:rPr>
                      <w:rFonts w:ascii="Arial" w:eastAsia="Century Gothic" w:hAnsi="Arial" w:cs="Arial"/>
                      <w:sz w:val="24"/>
                      <w:szCs w:val="24"/>
                    </w:rPr>
                  </w:pPr>
                </w:p>
              </w:tc>
              <w:tc>
                <w:tcPr>
                  <w:tcW w:w="1679" w:type="dxa"/>
                </w:tcPr>
                <w:p w14:paraId="02EEC853" w14:textId="09DD1B8F" w:rsidR="006C1ACD" w:rsidRPr="00E51009" w:rsidRDefault="006C1ACD" w:rsidP="006C1ACD">
                  <w:pPr>
                    <w:rPr>
                      <w:rFonts w:ascii="Arial" w:eastAsia="Century Gothic" w:hAnsi="Arial" w:cs="Arial"/>
                      <w:sz w:val="24"/>
                      <w:szCs w:val="24"/>
                    </w:rPr>
                  </w:pPr>
                </w:p>
              </w:tc>
              <w:tc>
                <w:tcPr>
                  <w:tcW w:w="1679" w:type="dxa"/>
                </w:tcPr>
                <w:p w14:paraId="1D87B993" w14:textId="64087FAC" w:rsidR="006C1ACD" w:rsidRPr="00E51009" w:rsidRDefault="006C1ACD" w:rsidP="006C1ACD">
                  <w:pPr>
                    <w:rPr>
                      <w:rFonts w:ascii="Arial" w:eastAsia="Century Gothic" w:hAnsi="Arial" w:cs="Arial"/>
                      <w:sz w:val="24"/>
                      <w:szCs w:val="24"/>
                    </w:rPr>
                  </w:pPr>
                </w:p>
              </w:tc>
              <w:tc>
                <w:tcPr>
                  <w:tcW w:w="1679" w:type="dxa"/>
                </w:tcPr>
                <w:p w14:paraId="7AE6F054" w14:textId="27F4697C" w:rsidR="006C1ACD" w:rsidRPr="00E51009" w:rsidRDefault="006C1ACD" w:rsidP="006C1ACD">
                  <w:pPr>
                    <w:rPr>
                      <w:rFonts w:ascii="Arial" w:eastAsia="Century Gothic" w:hAnsi="Arial" w:cs="Arial"/>
                      <w:sz w:val="24"/>
                      <w:szCs w:val="24"/>
                    </w:rPr>
                  </w:pPr>
                </w:p>
              </w:tc>
            </w:tr>
          </w:tbl>
          <w:p w14:paraId="1B9DE73C" w14:textId="77777777" w:rsidR="006C1ACD" w:rsidRPr="00E51009" w:rsidRDefault="006C1ACD" w:rsidP="006C1ACD">
            <w:pPr>
              <w:spacing w:after="0"/>
              <w:rPr>
                <w:rFonts w:ascii="Arial" w:hAnsi="Arial" w:cs="Arial"/>
                <w:b/>
                <w:bCs/>
                <w:sz w:val="24"/>
                <w:szCs w:val="24"/>
                <w:u w:val="single"/>
              </w:rPr>
            </w:pPr>
          </w:p>
          <w:p w14:paraId="35D555A6" w14:textId="0E0DD020" w:rsidR="006C1ACD" w:rsidRPr="00E51009" w:rsidRDefault="00763DA7" w:rsidP="0008090F">
            <w:pPr>
              <w:spacing w:line="259" w:lineRule="auto"/>
              <w:contextualSpacing/>
              <w:rPr>
                <w:rFonts w:ascii="Arial" w:hAnsi="Arial" w:cs="Arial"/>
                <w:bCs/>
                <w:sz w:val="24"/>
                <w:szCs w:val="24"/>
                <w:shd w:val="clear" w:color="auto" w:fill="FFFFFF"/>
              </w:rPr>
            </w:pPr>
            <w:r w:rsidRPr="00E51009">
              <w:rPr>
                <w:rFonts w:ascii="Arial" w:hAnsi="Arial" w:cs="Arial"/>
                <w:bCs/>
                <w:sz w:val="24"/>
                <w:szCs w:val="24"/>
                <w:shd w:val="clear" w:color="auto" w:fill="FFFFFF"/>
              </w:rPr>
              <w:t>Students read the words aloud to their partners and provide feedback to one another.</w:t>
            </w:r>
          </w:p>
          <w:p w14:paraId="4250A09E" w14:textId="77777777" w:rsidR="00184E24" w:rsidRPr="00E51009" w:rsidRDefault="00184E24" w:rsidP="00D05A2A">
            <w:pPr>
              <w:spacing w:line="259" w:lineRule="auto"/>
              <w:contextualSpacing/>
              <w:jc w:val="center"/>
              <w:rPr>
                <w:rFonts w:ascii="Arial" w:hAnsi="Arial" w:cs="Arial"/>
                <w:b/>
                <w:bCs/>
                <w:sz w:val="24"/>
                <w:szCs w:val="24"/>
                <w:highlight w:val="magenta"/>
                <w:shd w:val="clear" w:color="auto" w:fill="FFFFFF"/>
              </w:rPr>
            </w:pPr>
          </w:p>
          <w:p w14:paraId="4172C094" w14:textId="1AEADA86" w:rsidR="004E0A88" w:rsidRPr="00E51009" w:rsidRDefault="004E0A88" w:rsidP="00D05A2A">
            <w:pPr>
              <w:spacing w:line="259" w:lineRule="auto"/>
              <w:contextualSpacing/>
              <w:jc w:val="center"/>
              <w:rPr>
                <w:rFonts w:ascii="Arial" w:hAnsi="Arial" w:cs="Arial"/>
                <w:b/>
                <w:bCs/>
                <w:sz w:val="24"/>
                <w:szCs w:val="24"/>
              </w:rPr>
            </w:pPr>
            <w:r w:rsidRPr="00E51009">
              <w:rPr>
                <w:rFonts w:ascii="Arial" w:hAnsi="Arial" w:cs="Arial"/>
                <w:b/>
                <w:bCs/>
                <w:sz w:val="24"/>
                <w:szCs w:val="24"/>
              </w:rPr>
              <w:t>Task assessment</w:t>
            </w:r>
          </w:p>
          <w:p w14:paraId="5C095452" w14:textId="77777777" w:rsidR="00763DA7" w:rsidRPr="00E51009" w:rsidRDefault="00763DA7" w:rsidP="00D05A2A">
            <w:pPr>
              <w:spacing w:line="259" w:lineRule="auto"/>
              <w:contextualSpacing/>
              <w:jc w:val="center"/>
              <w:rPr>
                <w:rFonts w:ascii="Arial" w:hAnsi="Arial" w:cs="Arial"/>
                <w:b/>
                <w:bCs/>
                <w:sz w:val="24"/>
                <w:szCs w:val="24"/>
              </w:rPr>
            </w:pPr>
          </w:p>
          <w:p w14:paraId="05A0C5AF" w14:textId="74E7A787" w:rsidR="00763DA7" w:rsidRPr="00E51009" w:rsidRDefault="00763DA7" w:rsidP="00763DA7">
            <w:pPr>
              <w:spacing w:line="259" w:lineRule="auto"/>
              <w:contextualSpacing/>
              <w:rPr>
                <w:rFonts w:ascii="Arial" w:hAnsi="Arial" w:cs="Arial"/>
                <w:bCs/>
                <w:sz w:val="24"/>
                <w:szCs w:val="24"/>
                <w:shd w:val="clear" w:color="auto" w:fill="FFFFFF"/>
              </w:rPr>
            </w:pPr>
            <w:r w:rsidRPr="00E51009">
              <w:rPr>
                <w:rFonts w:ascii="Arial" w:hAnsi="Arial" w:cs="Arial"/>
                <w:bCs/>
                <w:sz w:val="24"/>
                <w:szCs w:val="24"/>
                <w:shd w:val="clear" w:color="auto" w:fill="FFFFFF"/>
              </w:rPr>
              <w:t>Teacher provides feedback to whole group as they complete the task. Students participate in a process of self and peer assessment.</w:t>
            </w:r>
          </w:p>
          <w:p w14:paraId="7612E019" w14:textId="77777777" w:rsidR="00763DA7" w:rsidRPr="00E51009" w:rsidRDefault="00763DA7" w:rsidP="00763DA7">
            <w:pPr>
              <w:spacing w:line="259" w:lineRule="auto"/>
              <w:contextualSpacing/>
              <w:rPr>
                <w:rFonts w:ascii="Arial" w:hAnsi="Arial" w:cs="Arial"/>
                <w:bCs/>
                <w:sz w:val="24"/>
                <w:szCs w:val="24"/>
                <w:shd w:val="clear" w:color="auto" w:fill="FFFFFF"/>
              </w:rPr>
            </w:pPr>
          </w:p>
          <w:p w14:paraId="301DCC40" w14:textId="77777777" w:rsidR="00763DA7" w:rsidRPr="00E51009" w:rsidRDefault="00763DA7" w:rsidP="00763DA7">
            <w:pPr>
              <w:spacing w:line="259" w:lineRule="auto"/>
              <w:contextualSpacing/>
              <w:rPr>
                <w:rFonts w:ascii="Arial" w:hAnsi="Arial" w:cs="Arial"/>
                <w:bCs/>
                <w:sz w:val="24"/>
                <w:szCs w:val="24"/>
                <w:shd w:val="clear" w:color="auto" w:fill="FFFFFF"/>
              </w:rPr>
            </w:pPr>
          </w:p>
          <w:tbl>
            <w:tblPr>
              <w:tblStyle w:val="Tablaconcuadrcula"/>
              <w:tblW w:w="0" w:type="auto"/>
              <w:tblInd w:w="390" w:type="dxa"/>
              <w:tblLayout w:type="fixed"/>
              <w:tblLook w:val="04A0" w:firstRow="1" w:lastRow="0" w:firstColumn="1" w:lastColumn="0" w:noHBand="0" w:noVBand="1"/>
            </w:tblPr>
            <w:tblGrid>
              <w:gridCol w:w="2228"/>
              <w:gridCol w:w="1741"/>
              <w:gridCol w:w="1843"/>
              <w:gridCol w:w="1843"/>
            </w:tblGrid>
            <w:tr w:rsidR="00763DA7" w:rsidRPr="00E51009" w14:paraId="41E67BE9" w14:textId="77777777" w:rsidTr="00184E24">
              <w:trPr>
                <w:trHeight w:val="1197"/>
              </w:trPr>
              <w:tc>
                <w:tcPr>
                  <w:tcW w:w="2228" w:type="dxa"/>
                </w:tcPr>
                <w:p w14:paraId="1496AD46" w14:textId="77777777" w:rsidR="00763DA7" w:rsidRPr="00E51009" w:rsidRDefault="00763DA7" w:rsidP="00763DA7">
                  <w:pPr>
                    <w:spacing w:line="259" w:lineRule="auto"/>
                    <w:contextualSpacing/>
                    <w:rPr>
                      <w:rFonts w:ascii="Arial" w:hAnsi="Arial" w:cs="Arial"/>
                      <w:sz w:val="24"/>
                      <w:szCs w:val="24"/>
                    </w:rPr>
                  </w:pPr>
                </w:p>
                <w:p w14:paraId="738215F7" w14:textId="1A0CA391" w:rsidR="00763DA7" w:rsidRPr="00E51009" w:rsidRDefault="00763DA7" w:rsidP="00763DA7">
                  <w:pPr>
                    <w:spacing w:line="259" w:lineRule="auto"/>
                    <w:contextualSpacing/>
                    <w:rPr>
                      <w:rFonts w:ascii="Arial" w:hAnsi="Arial" w:cs="Arial"/>
                      <w:sz w:val="24"/>
                      <w:szCs w:val="24"/>
                    </w:rPr>
                  </w:pPr>
                  <w:r w:rsidRPr="00E51009">
                    <w:rPr>
                      <w:rFonts w:ascii="Arial" w:hAnsi="Arial" w:cs="Arial"/>
                      <w:sz w:val="24"/>
                      <w:szCs w:val="24"/>
                    </w:rPr>
                    <w:t>I can / You can…</w:t>
                  </w:r>
                </w:p>
              </w:tc>
              <w:tc>
                <w:tcPr>
                  <w:tcW w:w="1741" w:type="dxa"/>
                </w:tcPr>
                <w:p w14:paraId="6091A621" w14:textId="77777777" w:rsidR="00763DA7" w:rsidRPr="00E51009" w:rsidRDefault="00763DA7" w:rsidP="00763DA7">
                  <w:pPr>
                    <w:spacing w:line="259" w:lineRule="auto"/>
                    <w:contextualSpacing/>
                    <w:rPr>
                      <w:rFonts w:ascii="Arial" w:hAnsi="Arial" w:cs="Arial"/>
                      <w:sz w:val="24"/>
                      <w:szCs w:val="24"/>
                    </w:rPr>
                  </w:pPr>
                </w:p>
                <w:p w14:paraId="4E9F3480" w14:textId="77777777" w:rsidR="00763DA7" w:rsidRPr="00E51009" w:rsidRDefault="00763DA7" w:rsidP="00763DA7">
                  <w:pPr>
                    <w:spacing w:line="259" w:lineRule="auto"/>
                    <w:contextualSpacing/>
                    <w:rPr>
                      <w:rFonts w:ascii="Arial" w:hAnsi="Arial" w:cs="Arial"/>
                      <w:sz w:val="24"/>
                      <w:szCs w:val="24"/>
                    </w:rPr>
                  </w:pPr>
                  <w:r w:rsidRPr="00E51009">
                    <w:rPr>
                      <w:rFonts w:ascii="Arial" w:hAnsi="Arial" w:cs="Arial"/>
                      <w:sz w:val="24"/>
                      <w:szCs w:val="24"/>
                    </w:rPr>
                    <w:t>Achieved</w:t>
                  </w:r>
                </w:p>
                <w:p w14:paraId="4CADFDA6" w14:textId="77777777" w:rsidR="00763DA7" w:rsidRPr="00E51009" w:rsidRDefault="00763DA7" w:rsidP="00763DA7">
                  <w:pPr>
                    <w:spacing w:line="259" w:lineRule="auto"/>
                    <w:contextualSpacing/>
                    <w:rPr>
                      <w:rFonts w:ascii="Arial" w:hAnsi="Arial" w:cs="Arial"/>
                      <w:sz w:val="24"/>
                      <w:szCs w:val="24"/>
                    </w:rPr>
                  </w:pPr>
                  <w:r w:rsidRPr="00E51009">
                    <w:rPr>
                      <w:rFonts w:ascii="Arial" w:hAnsi="Arial" w:cs="Arial"/>
                      <w:b/>
                      <w:i/>
                      <w:noProof/>
                      <w:sz w:val="24"/>
                      <w:szCs w:val="24"/>
                    </w:rPr>
                    <w:drawing>
                      <wp:anchor distT="0" distB="0" distL="114300" distR="114300" simplePos="0" relativeHeight="251666944" behindDoc="0" locked="0" layoutInCell="1" allowOverlap="1" wp14:anchorId="1587512C" wp14:editId="5B296FF7">
                        <wp:simplePos x="0" y="0"/>
                        <wp:positionH relativeFrom="column">
                          <wp:posOffset>45720</wp:posOffset>
                        </wp:positionH>
                        <wp:positionV relativeFrom="paragraph">
                          <wp:posOffset>141605</wp:posOffset>
                        </wp:positionV>
                        <wp:extent cx="381000" cy="381000"/>
                        <wp:effectExtent l="0" t="0" r="0" b="0"/>
                        <wp:wrapNone/>
                        <wp:docPr id="1308591220" name="Imagen 86" descr="Cara feliz" title="Emoj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happy emoji"/>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81000" cy="381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9E89967" w14:textId="77777777" w:rsidR="00763DA7" w:rsidRPr="00E51009" w:rsidRDefault="00763DA7" w:rsidP="00763DA7">
                  <w:pPr>
                    <w:spacing w:line="259" w:lineRule="auto"/>
                    <w:contextualSpacing/>
                    <w:rPr>
                      <w:rFonts w:ascii="Arial" w:hAnsi="Arial" w:cs="Arial"/>
                      <w:color w:val="000000"/>
                      <w:sz w:val="24"/>
                      <w:szCs w:val="24"/>
                    </w:rPr>
                  </w:pPr>
                </w:p>
                <w:p w14:paraId="7B51E4EC" w14:textId="77777777" w:rsidR="00763DA7" w:rsidRPr="00E51009" w:rsidRDefault="00763DA7" w:rsidP="00763DA7">
                  <w:pPr>
                    <w:spacing w:line="259" w:lineRule="auto"/>
                    <w:contextualSpacing/>
                    <w:rPr>
                      <w:rFonts w:ascii="Arial" w:hAnsi="Arial" w:cs="Arial"/>
                      <w:color w:val="000000"/>
                      <w:sz w:val="24"/>
                      <w:szCs w:val="24"/>
                    </w:rPr>
                  </w:pPr>
                </w:p>
                <w:p w14:paraId="0FC83024" w14:textId="77777777" w:rsidR="00763DA7" w:rsidRPr="00E51009" w:rsidRDefault="00763DA7" w:rsidP="00763DA7">
                  <w:pPr>
                    <w:spacing w:line="259" w:lineRule="auto"/>
                    <w:contextualSpacing/>
                    <w:rPr>
                      <w:rFonts w:ascii="Arial" w:hAnsi="Arial" w:cs="Arial"/>
                      <w:color w:val="000000"/>
                      <w:sz w:val="24"/>
                      <w:szCs w:val="24"/>
                    </w:rPr>
                  </w:pPr>
                </w:p>
                <w:p w14:paraId="0DEB990B" w14:textId="77777777" w:rsidR="00763DA7" w:rsidRPr="00E51009" w:rsidRDefault="00763DA7" w:rsidP="00763DA7">
                  <w:pPr>
                    <w:spacing w:line="259" w:lineRule="auto"/>
                    <w:contextualSpacing/>
                    <w:rPr>
                      <w:rFonts w:ascii="Arial" w:hAnsi="Arial" w:cs="Arial"/>
                      <w:sz w:val="24"/>
                      <w:szCs w:val="24"/>
                    </w:rPr>
                  </w:pPr>
                  <w:r w:rsidRPr="00E51009">
                    <w:rPr>
                      <w:rFonts w:ascii="Arial" w:hAnsi="Arial" w:cs="Arial"/>
                      <w:color w:val="000000"/>
                      <w:sz w:val="24"/>
                      <w:szCs w:val="24"/>
                    </w:rPr>
                    <w:t>(Learner can achieve the task without any difficulty).</w:t>
                  </w:r>
                </w:p>
              </w:tc>
              <w:tc>
                <w:tcPr>
                  <w:tcW w:w="1843" w:type="dxa"/>
                </w:tcPr>
                <w:p w14:paraId="225AE4CF" w14:textId="77777777" w:rsidR="00763DA7" w:rsidRPr="00E51009" w:rsidRDefault="00763DA7" w:rsidP="00763DA7">
                  <w:pPr>
                    <w:spacing w:line="259" w:lineRule="auto"/>
                    <w:contextualSpacing/>
                    <w:rPr>
                      <w:rFonts w:ascii="Arial" w:hAnsi="Arial" w:cs="Arial"/>
                      <w:sz w:val="24"/>
                      <w:szCs w:val="24"/>
                    </w:rPr>
                  </w:pPr>
                </w:p>
                <w:p w14:paraId="14089A51" w14:textId="77777777" w:rsidR="00763DA7" w:rsidRPr="00E51009" w:rsidRDefault="00763DA7" w:rsidP="00763DA7">
                  <w:pPr>
                    <w:spacing w:line="259" w:lineRule="auto"/>
                    <w:contextualSpacing/>
                    <w:rPr>
                      <w:rFonts w:ascii="Arial" w:hAnsi="Arial" w:cs="Arial"/>
                      <w:sz w:val="24"/>
                      <w:szCs w:val="24"/>
                    </w:rPr>
                  </w:pPr>
                  <w:r w:rsidRPr="00E51009">
                    <w:rPr>
                      <w:rFonts w:ascii="Arial" w:hAnsi="Arial" w:cs="Arial"/>
                      <w:b/>
                      <w:i/>
                      <w:noProof/>
                      <w:sz w:val="24"/>
                      <w:szCs w:val="24"/>
                    </w:rPr>
                    <w:drawing>
                      <wp:anchor distT="0" distB="0" distL="114300" distR="114300" simplePos="0" relativeHeight="251667968" behindDoc="0" locked="0" layoutInCell="1" allowOverlap="1" wp14:anchorId="0F02EDDD" wp14:editId="6F9320BF">
                        <wp:simplePos x="0" y="0"/>
                        <wp:positionH relativeFrom="column">
                          <wp:posOffset>154940</wp:posOffset>
                        </wp:positionH>
                        <wp:positionV relativeFrom="paragraph">
                          <wp:posOffset>133985</wp:posOffset>
                        </wp:positionV>
                        <wp:extent cx="416560" cy="416560"/>
                        <wp:effectExtent l="0" t="0" r="2540" b="2540"/>
                        <wp:wrapNone/>
                        <wp:docPr id="1308591221" name="Imagen 87" descr="Cara bastante feliz" title="Emoj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castilloh\Downloads\Grinning-Face-with-Smiling-Eyes.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16560" cy="4165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51009">
                    <w:rPr>
                      <w:rFonts w:ascii="Arial" w:hAnsi="Arial" w:cs="Arial"/>
                      <w:sz w:val="24"/>
                      <w:szCs w:val="24"/>
                    </w:rPr>
                    <w:t>In process</w:t>
                  </w:r>
                </w:p>
                <w:p w14:paraId="2914C2FC" w14:textId="77777777" w:rsidR="00763DA7" w:rsidRPr="00E51009" w:rsidRDefault="00763DA7" w:rsidP="00763DA7">
                  <w:pPr>
                    <w:spacing w:line="259" w:lineRule="auto"/>
                    <w:contextualSpacing/>
                    <w:rPr>
                      <w:rFonts w:ascii="Arial" w:hAnsi="Arial" w:cs="Arial"/>
                      <w:sz w:val="24"/>
                      <w:szCs w:val="24"/>
                    </w:rPr>
                  </w:pPr>
                </w:p>
                <w:p w14:paraId="1C8901CF" w14:textId="77777777" w:rsidR="00763DA7" w:rsidRPr="00E51009" w:rsidRDefault="00763DA7" w:rsidP="00763DA7">
                  <w:pPr>
                    <w:spacing w:line="259" w:lineRule="auto"/>
                    <w:contextualSpacing/>
                    <w:rPr>
                      <w:rFonts w:ascii="Arial" w:hAnsi="Arial" w:cs="Arial"/>
                      <w:color w:val="000000"/>
                      <w:sz w:val="24"/>
                      <w:szCs w:val="24"/>
                    </w:rPr>
                  </w:pPr>
                </w:p>
                <w:p w14:paraId="4F1727E2" w14:textId="77777777" w:rsidR="00763DA7" w:rsidRPr="00E51009" w:rsidRDefault="00763DA7" w:rsidP="00763DA7">
                  <w:pPr>
                    <w:spacing w:line="259" w:lineRule="auto"/>
                    <w:contextualSpacing/>
                    <w:rPr>
                      <w:rFonts w:ascii="Arial" w:hAnsi="Arial" w:cs="Arial"/>
                      <w:sz w:val="24"/>
                      <w:szCs w:val="24"/>
                    </w:rPr>
                  </w:pPr>
                  <w:r w:rsidRPr="00E51009">
                    <w:rPr>
                      <w:rFonts w:ascii="Arial" w:hAnsi="Arial" w:cs="Arial"/>
                      <w:color w:val="000000"/>
                      <w:sz w:val="24"/>
                      <w:szCs w:val="24"/>
                    </w:rPr>
                    <w:t>(Learner can achieve the task with some difficulty and needs improvement)</w:t>
                  </w:r>
                </w:p>
              </w:tc>
              <w:tc>
                <w:tcPr>
                  <w:tcW w:w="1843" w:type="dxa"/>
                </w:tcPr>
                <w:p w14:paraId="4661E018" w14:textId="77777777" w:rsidR="00763DA7" w:rsidRPr="00E51009" w:rsidRDefault="00763DA7" w:rsidP="00763DA7">
                  <w:pPr>
                    <w:spacing w:line="259" w:lineRule="auto"/>
                    <w:contextualSpacing/>
                    <w:rPr>
                      <w:rFonts w:ascii="Arial" w:hAnsi="Arial" w:cs="Arial"/>
                      <w:sz w:val="24"/>
                      <w:szCs w:val="24"/>
                    </w:rPr>
                  </w:pPr>
                  <w:r w:rsidRPr="00E51009">
                    <w:rPr>
                      <w:rFonts w:ascii="Arial" w:hAnsi="Arial" w:cs="Arial"/>
                      <w:sz w:val="24"/>
                      <w:szCs w:val="24"/>
                    </w:rPr>
                    <w:t xml:space="preserve"> </w:t>
                  </w:r>
                </w:p>
                <w:p w14:paraId="33DECE23" w14:textId="77777777" w:rsidR="00763DA7" w:rsidRPr="00E51009" w:rsidRDefault="00763DA7" w:rsidP="00763DA7">
                  <w:pPr>
                    <w:spacing w:line="259" w:lineRule="auto"/>
                    <w:contextualSpacing/>
                    <w:rPr>
                      <w:rFonts w:ascii="Arial" w:hAnsi="Arial" w:cs="Arial"/>
                      <w:sz w:val="24"/>
                      <w:szCs w:val="24"/>
                    </w:rPr>
                  </w:pPr>
                  <w:r w:rsidRPr="00E51009">
                    <w:rPr>
                      <w:rFonts w:ascii="Arial" w:hAnsi="Arial" w:cs="Arial"/>
                      <w:sz w:val="24"/>
                      <w:szCs w:val="24"/>
                    </w:rPr>
                    <w:t>Not achieved yet</w:t>
                  </w:r>
                </w:p>
                <w:p w14:paraId="0596F141" w14:textId="77777777" w:rsidR="00763DA7" w:rsidRPr="00E51009" w:rsidRDefault="00763DA7" w:rsidP="00763DA7">
                  <w:pPr>
                    <w:spacing w:line="259" w:lineRule="auto"/>
                    <w:contextualSpacing/>
                    <w:rPr>
                      <w:rFonts w:ascii="Arial" w:hAnsi="Arial" w:cs="Arial"/>
                      <w:sz w:val="24"/>
                      <w:szCs w:val="24"/>
                    </w:rPr>
                  </w:pPr>
                  <w:r w:rsidRPr="00E51009">
                    <w:rPr>
                      <w:rFonts w:ascii="Arial" w:hAnsi="Arial" w:cs="Arial"/>
                      <w:b/>
                      <w:i/>
                      <w:noProof/>
                      <w:sz w:val="24"/>
                      <w:szCs w:val="24"/>
                    </w:rPr>
                    <w:drawing>
                      <wp:anchor distT="0" distB="0" distL="114300" distR="114300" simplePos="0" relativeHeight="251668992" behindDoc="0" locked="0" layoutInCell="1" allowOverlap="1" wp14:anchorId="10337FD3" wp14:editId="0672B1E5">
                        <wp:simplePos x="0" y="0"/>
                        <wp:positionH relativeFrom="column">
                          <wp:posOffset>137160</wp:posOffset>
                        </wp:positionH>
                        <wp:positionV relativeFrom="paragraph">
                          <wp:posOffset>8255</wp:posOffset>
                        </wp:positionV>
                        <wp:extent cx="330200" cy="330200"/>
                        <wp:effectExtent l="0" t="0" r="0" b="0"/>
                        <wp:wrapNone/>
                        <wp:docPr id="1308591222" name="Imagen 88" descr="Cara un poco triste" title="Emoj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castilloh\Downloads\descarga.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30200" cy="3302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AB20A9B" w14:textId="77777777" w:rsidR="00763DA7" w:rsidRPr="00E51009" w:rsidRDefault="00763DA7" w:rsidP="00763DA7">
                  <w:pPr>
                    <w:spacing w:line="259" w:lineRule="auto"/>
                    <w:contextualSpacing/>
                    <w:rPr>
                      <w:rFonts w:ascii="Arial" w:hAnsi="Arial" w:cs="Arial"/>
                      <w:sz w:val="24"/>
                      <w:szCs w:val="24"/>
                    </w:rPr>
                  </w:pPr>
                </w:p>
                <w:p w14:paraId="6B4D946D" w14:textId="77777777" w:rsidR="00763DA7" w:rsidRPr="00E51009" w:rsidRDefault="00763DA7" w:rsidP="00763DA7">
                  <w:pPr>
                    <w:spacing w:line="259" w:lineRule="auto"/>
                    <w:contextualSpacing/>
                    <w:rPr>
                      <w:rFonts w:ascii="Arial" w:hAnsi="Arial" w:cs="Arial"/>
                      <w:sz w:val="24"/>
                      <w:szCs w:val="24"/>
                    </w:rPr>
                  </w:pPr>
                </w:p>
                <w:p w14:paraId="1A441BAD" w14:textId="77777777" w:rsidR="00763DA7" w:rsidRPr="00E51009" w:rsidRDefault="00763DA7" w:rsidP="00763DA7">
                  <w:pPr>
                    <w:spacing w:line="259" w:lineRule="auto"/>
                    <w:contextualSpacing/>
                    <w:rPr>
                      <w:rFonts w:ascii="Arial" w:hAnsi="Arial" w:cs="Arial"/>
                      <w:sz w:val="24"/>
                      <w:szCs w:val="24"/>
                    </w:rPr>
                  </w:pPr>
                  <w:r w:rsidRPr="00E51009">
                    <w:rPr>
                      <w:rFonts w:ascii="Arial" w:hAnsi="Arial" w:cs="Arial"/>
                      <w:color w:val="000000"/>
                      <w:sz w:val="24"/>
                      <w:szCs w:val="24"/>
                    </w:rPr>
                    <w:t>(Learner cannot achieve the task)</w:t>
                  </w:r>
                </w:p>
              </w:tc>
            </w:tr>
            <w:tr w:rsidR="00763DA7" w:rsidRPr="00E51009" w14:paraId="59F7E133" w14:textId="77777777" w:rsidTr="00184E24">
              <w:trPr>
                <w:trHeight w:val="1197"/>
              </w:trPr>
              <w:tc>
                <w:tcPr>
                  <w:tcW w:w="2228" w:type="dxa"/>
                </w:tcPr>
                <w:p w14:paraId="7BD1D0CE" w14:textId="703A6EA1" w:rsidR="00763DA7" w:rsidRPr="00E51009" w:rsidRDefault="00763DA7" w:rsidP="00763DA7">
                  <w:pPr>
                    <w:rPr>
                      <w:rFonts w:ascii="Arial" w:hAnsi="Arial" w:cs="Arial"/>
                      <w:sz w:val="24"/>
                      <w:szCs w:val="24"/>
                      <w:lang w:val="en-GB"/>
                    </w:rPr>
                  </w:pPr>
                  <w:r w:rsidRPr="00E51009">
                    <w:rPr>
                      <w:rFonts w:ascii="Arial" w:hAnsi="Arial" w:cs="Arial"/>
                      <w:b/>
                      <w:sz w:val="24"/>
                      <w:szCs w:val="24"/>
                      <w:lang w:val="en-GB"/>
                    </w:rPr>
                    <w:t>R.P.A.2.1.</w:t>
                  </w:r>
                  <w:r w:rsidR="007B347A">
                    <w:rPr>
                      <w:rFonts w:ascii="Arial" w:hAnsi="Arial" w:cs="Arial"/>
                      <w:sz w:val="24"/>
                      <w:szCs w:val="24"/>
                      <w:lang w:val="en-GB"/>
                    </w:rPr>
                    <w:t xml:space="preserve"> recognize</w:t>
                  </w:r>
                  <w:r w:rsidRPr="00E51009">
                    <w:rPr>
                      <w:rFonts w:ascii="Arial" w:hAnsi="Arial" w:cs="Arial"/>
                      <w:sz w:val="24"/>
                      <w:szCs w:val="24"/>
                      <w:lang w:val="en-GB"/>
                    </w:rPr>
                    <w:t xml:space="preserve"> spoken rhyming words from non-rhyming words by reading them aloud.</w:t>
                  </w:r>
                </w:p>
                <w:p w14:paraId="422C7F19" w14:textId="0D247DAE" w:rsidR="00763DA7" w:rsidRPr="00E51009" w:rsidRDefault="00763DA7" w:rsidP="00763DA7">
                  <w:pPr>
                    <w:spacing w:line="259" w:lineRule="auto"/>
                    <w:contextualSpacing/>
                    <w:rPr>
                      <w:rFonts w:ascii="Arial" w:hAnsi="Arial" w:cs="Arial"/>
                      <w:sz w:val="24"/>
                      <w:szCs w:val="24"/>
                      <w:lang w:val="en-GB"/>
                    </w:rPr>
                  </w:pPr>
                </w:p>
              </w:tc>
              <w:tc>
                <w:tcPr>
                  <w:tcW w:w="1741" w:type="dxa"/>
                </w:tcPr>
                <w:p w14:paraId="4014B9AC" w14:textId="77777777" w:rsidR="00763DA7" w:rsidRPr="00E51009" w:rsidRDefault="00763DA7" w:rsidP="00763DA7">
                  <w:pPr>
                    <w:spacing w:line="259" w:lineRule="auto"/>
                    <w:contextualSpacing/>
                    <w:rPr>
                      <w:rFonts w:ascii="Arial" w:hAnsi="Arial" w:cs="Arial"/>
                      <w:sz w:val="24"/>
                      <w:szCs w:val="24"/>
                    </w:rPr>
                  </w:pPr>
                </w:p>
              </w:tc>
              <w:tc>
                <w:tcPr>
                  <w:tcW w:w="1843" w:type="dxa"/>
                </w:tcPr>
                <w:p w14:paraId="7623E248" w14:textId="77777777" w:rsidR="00763DA7" w:rsidRPr="00E51009" w:rsidRDefault="00763DA7" w:rsidP="00763DA7">
                  <w:pPr>
                    <w:spacing w:line="259" w:lineRule="auto"/>
                    <w:contextualSpacing/>
                    <w:rPr>
                      <w:rFonts w:ascii="Arial" w:hAnsi="Arial" w:cs="Arial"/>
                      <w:sz w:val="24"/>
                      <w:szCs w:val="24"/>
                    </w:rPr>
                  </w:pPr>
                </w:p>
              </w:tc>
              <w:tc>
                <w:tcPr>
                  <w:tcW w:w="1843" w:type="dxa"/>
                </w:tcPr>
                <w:p w14:paraId="59ACEC73" w14:textId="77777777" w:rsidR="00763DA7" w:rsidRPr="00E51009" w:rsidRDefault="00763DA7" w:rsidP="00763DA7">
                  <w:pPr>
                    <w:spacing w:line="259" w:lineRule="auto"/>
                    <w:contextualSpacing/>
                    <w:rPr>
                      <w:rFonts w:ascii="Arial" w:hAnsi="Arial" w:cs="Arial"/>
                      <w:sz w:val="24"/>
                      <w:szCs w:val="24"/>
                    </w:rPr>
                  </w:pPr>
                </w:p>
              </w:tc>
            </w:tr>
            <w:tr w:rsidR="00763DA7" w:rsidRPr="00E51009" w14:paraId="4A190871" w14:textId="77777777" w:rsidTr="00184E24">
              <w:trPr>
                <w:trHeight w:val="1197"/>
              </w:trPr>
              <w:tc>
                <w:tcPr>
                  <w:tcW w:w="2228" w:type="dxa"/>
                </w:tcPr>
                <w:p w14:paraId="6E8DF2D2" w14:textId="062BAD2D" w:rsidR="00763DA7" w:rsidRPr="007B347A" w:rsidRDefault="00763DA7" w:rsidP="00763DA7">
                  <w:pPr>
                    <w:rPr>
                      <w:rFonts w:ascii="Arial" w:hAnsi="Arial" w:cs="Arial"/>
                      <w:sz w:val="24"/>
                      <w:szCs w:val="24"/>
                    </w:rPr>
                  </w:pPr>
                  <w:r w:rsidRPr="00E51009">
                    <w:rPr>
                      <w:rFonts w:ascii="Arial" w:hAnsi="Arial" w:cs="Arial"/>
                      <w:b/>
                      <w:sz w:val="24"/>
                      <w:szCs w:val="24"/>
                      <w:lang w:val="en-GB"/>
                    </w:rPr>
                    <w:t xml:space="preserve">R.P.A.2. </w:t>
                  </w:r>
                  <w:r w:rsidR="007B347A">
                    <w:rPr>
                      <w:rFonts w:ascii="Arial" w:hAnsi="Arial" w:cs="Arial"/>
                      <w:sz w:val="24"/>
                      <w:szCs w:val="24"/>
                      <w:lang w:val="en-GB"/>
                    </w:rPr>
                    <w:t>2. classify</w:t>
                  </w:r>
                  <w:r w:rsidRPr="00E51009">
                    <w:rPr>
                      <w:rFonts w:ascii="Arial" w:hAnsi="Arial" w:cs="Arial"/>
                      <w:sz w:val="24"/>
                      <w:szCs w:val="24"/>
                      <w:lang w:val="en-GB"/>
                    </w:rPr>
                    <w:t xml:space="preserve"> spoken rhyming words from non-rhyming words. </w:t>
                  </w:r>
                  <w:r w:rsidRPr="00E51009">
                    <w:rPr>
                      <w:rFonts w:ascii="Arial" w:hAnsi="Arial" w:cs="Arial"/>
                      <w:sz w:val="24"/>
                      <w:szCs w:val="24"/>
                    </w:rPr>
                    <w:t>(e.g., run, sun versus run, man, etc.) by circling the rhyming words.</w:t>
                  </w:r>
                </w:p>
              </w:tc>
              <w:tc>
                <w:tcPr>
                  <w:tcW w:w="1741" w:type="dxa"/>
                </w:tcPr>
                <w:p w14:paraId="56A964E3" w14:textId="77777777" w:rsidR="00763DA7" w:rsidRPr="00E51009" w:rsidRDefault="00763DA7" w:rsidP="00763DA7">
                  <w:pPr>
                    <w:spacing w:line="259" w:lineRule="auto"/>
                    <w:contextualSpacing/>
                    <w:rPr>
                      <w:rFonts w:ascii="Arial" w:hAnsi="Arial" w:cs="Arial"/>
                      <w:sz w:val="24"/>
                      <w:szCs w:val="24"/>
                    </w:rPr>
                  </w:pPr>
                </w:p>
              </w:tc>
              <w:tc>
                <w:tcPr>
                  <w:tcW w:w="1843" w:type="dxa"/>
                </w:tcPr>
                <w:p w14:paraId="3B904962" w14:textId="77777777" w:rsidR="00763DA7" w:rsidRPr="00E51009" w:rsidRDefault="00763DA7" w:rsidP="00763DA7">
                  <w:pPr>
                    <w:spacing w:line="259" w:lineRule="auto"/>
                    <w:contextualSpacing/>
                    <w:rPr>
                      <w:rFonts w:ascii="Arial" w:hAnsi="Arial" w:cs="Arial"/>
                      <w:sz w:val="24"/>
                      <w:szCs w:val="24"/>
                    </w:rPr>
                  </w:pPr>
                </w:p>
              </w:tc>
              <w:tc>
                <w:tcPr>
                  <w:tcW w:w="1843" w:type="dxa"/>
                </w:tcPr>
                <w:p w14:paraId="295C042D" w14:textId="77777777" w:rsidR="00763DA7" w:rsidRPr="00E51009" w:rsidRDefault="00763DA7" w:rsidP="00763DA7">
                  <w:pPr>
                    <w:spacing w:line="259" w:lineRule="auto"/>
                    <w:contextualSpacing/>
                    <w:rPr>
                      <w:rFonts w:ascii="Arial" w:hAnsi="Arial" w:cs="Arial"/>
                      <w:sz w:val="24"/>
                      <w:szCs w:val="24"/>
                    </w:rPr>
                  </w:pPr>
                </w:p>
              </w:tc>
            </w:tr>
          </w:tbl>
          <w:p w14:paraId="0EFAD2F2" w14:textId="77777777" w:rsidR="00763DA7" w:rsidRPr="00E51009" w:rsidRDefault="00763DA7" w:rsidP="007B347A">
            <w:pPr>
              <w:spacing w:line="259" w:lineRule="auto"/>
              <w:contextualSpacing/>
              <w:rPr>
                <w:rFonts w:ascii="Arial" w:hAnsi="Arial" w:cs="Arial"/>
                <w:b/>
                <w:bCs/>
                <w:sz w:val="24"/>
                <w:szCs w:val="24"/>
              </w:rPr>
            </w:pPr>
          </w:p>
          <w:p w14:paraId="6A52D756" w14:textId="77777777" w:rsidR="004E0A88" w:rsidRPr="00E51009" w:rsidRDefault="00763DA7" w:rsidP="00D05A2A">
            <w:pPr>
              <w:spacing w:after="0" w:line="240" w:lineRule="auto"/>
              <w:jc w:val="center"/>
              <w:rPr>
                <w:rFonts w:ascii="Arial" w:hAnsi="Arial" w:cs="Arial"/>
                <w:b/>
                <w:sz w:val="24"/>
                <w:szCs w:val="24"/>
              </w:rPr>
            </w:pPr>
            <w:r w:rsidRPr="00E51009">
              <w:rPr>
                <w:rFonts w:ascii="Arial" w:hAnsi="Arial" w:cs="Arial"/>
                <w:b/>
                <w:sz w:val="24"/>
                <w:szCs w:val="24"/>
              </w:rPr>
              <w:lastRenderedPageBreak/>
              <w:t>Post-task</w:t>
            </w:r>
          </w:p>
          <w:p w14:paraId="071BFBD3" w14:textId="77777777" w:rsidR="004E0A88" w:rsidRPr="00E51009" w:rsidRDefault="004E0A88" w:rsidP="00D05A2A">
            <w:pPr>
              <w:spacing w:after="0" w:line="240" w:lineRule="auto"/>
              <w:rPr>
                <w:rFonts w:ascii="Arial" w:hAnsi="Arial" w:cs="Arial"/>
                <w:b/>
                <w:bCs/>
                <w:sz w:val="24"/>
                <w:szCs w:val="24"/>
              </w:rPr>
            </w:pPr>
            <w:r w:rsidRPr="00E51009">
              <w:rPr>
                <w:rFonts w:ascii="Arial" w:hAnsi="Arial" w:cs="Arial"/>
                <w:sz w:val="24"/>
                <w:szCs w:val="24"/>
              </w:rPr>
              <w:t xml:space="preserve">Students work on the following worksheet. </w:t>
            </w:r>
          </w:p>
          <w:p w14:paraId="5798919C" w14:textId="77777777" w:rsidR="004E0A88" w:rsidRPr="00E51009" w:rsidRDefault="004E0A88" w:rsidP="00D05A2A">
            <w:pPr>
              <w:spacing w:after="0" w:line="240" w:lineRule="auto"/>
              <w:jc w:val="center"/>
              <w:rPr>
                <w:rFonts w:ascii="Arial" w:hAnsi="Arial" w:cs="Arial"/>
                <w:sz w:val="24"/>
                <w:szCs w:val="24"/>
              </w:rPr>
            </w:pPr>
          </w:p>
          <w:tbl>
            <w:tblPr>
              <w:tblStyle w:val="Tablaconcuadrcula"/>
              <w:tblW w:w="0" w:type="auto"/>
              <w:tblLayout w:type="fixed"/>
              <w:tblLook w:val="04A0" w:firstRow="1" w:lastRow="0" w:firstColumn="1" w:lastColumn="0" w:noHBand="0" w:noVBand="1"/>
            </w:tblPr>
            <w:tblGrid>
              <w:gridCol w:w="8394"/>
            </w:tblGrid>
            <w:tr w:rsidR="004E0A88" w:rsidRPr="00E51009" w14:paraId="75094CBA" w14:textId="77777777" w:rsidTr="7A968115">
              <w:tc>
                <w:tcPr>
                  <w:tcW w:w="8394" w:type="dxa"/>
                  <w:tcBorders>
                    <w:top w:val="single" w:sz="8" w:space="0" w:color="auto"/>
                    <w:left w:val="single" w:sz="8" w:space="0" w:color="auto"/>
                    <w:bottom w:val="single" w:sz="8" w:space="0" w:color="auto"/>
                    <w:right w:val="single" w:sz="8" w:space="0" w:color="auto"/>
                  </w:tcBorders>
                </w:tcPr>
                <w:p w14:paraId="13170436" w14:textId="77777777" w:rsidR="004E0A88" w:rsidRPr="00E51009" w:rsidRDefault="004E0A88" w:rsidP="00D05A2A">
                  <w:pPr>
                    <w:jc w:val="center"/>
                    <w:rPr>
                      <w:rFonts w:ascii="Arial" w:hAnsi="Arial" w:cs="Arial"/>
                      <w:sz w:val="24"/>
                      <w:szCs w:val="24"/>
                    </w:rPr>
                  </w:pPr>
                  <w:r w:rsidRPr="00E51009">
                    <w:rPr>
                      <w:rFonts w:ascii="Arial" w:eastAsia="Century Gothic" w:hAnsi="Arial" w:cs="Arial"/>
                      <w:b/>
                      <w:bCs/>
                      <w:sz w:val="24"/>
                      <w:szCs w:val="24"/>
                    </w:rPr>
                    <w:t>Worksheet</w:t>
                  </w:r>
                </w:p>
              </w:tc>
            </w:tr>
            <w:tr w:rsidR="004E0A88" w:rsidRPr="00E51009" w14:paraId="75FF3B47" w14:textId="77777777" w:rsidTr="7A968115">
              <w:tc>
                <w:tcPr>
                  <w:tcW w:w="8394" w:type="dxa"/>
                  <w:tcBorders>
                    <w:top w:val="single" w:sz="8" w:space="0" w:color="auto"/>
                    <w:left w:val="single" w:sz="8" w:space="0" w:color="auto"/>
                    <w:bottom w:val="single" w:sz="8" w:space="0" w:color="auto"/>
                    <w:right w:val="single" w:sz="8" w:space="0" w:color="auto"/>
                  </w:tcBorders>
                </w:tcPr>
                <w:p w14:paraId="7EA316D1" w14:textId="2782695F" w:rsidR="004E0A88" w:rsidRPr="00E51009" w:rsidRDefault="00166130" w:rsidP="00D05A2A">
                  <w:pPr>
                    <w:rPr>
                      <w:rFonts w:ascii="Arial" w:eastAsia="Century Gothic" w:hAnsi="Arial" w:cs="Arial"/>
                      <w:sz w:val="24"/>
                      <w:szCs w:val="24"/>
                    </w:rPr>
                  </w:pPr>
                  <w:r>
                    <w:rPr>
                      <w:noProof/>
                    </w:rPr>
                    <w:drawing>
                      <wp:anchor distT="0" distB="0" distL="114300" distR="114300" simplePos="0" relativeHeight="251713024" behindDoc="0" locked="0" layoutInCell="1" allowOverlap="1" wp14:anchorId="649AA0D1" wp14:editId="7686F9F0">
                        <wp:simplePos x="0" y="0"/>
                        <wp:positionH relativeFrom="column">
                          <wp:posOffset>4034431</wp:posOffset>
                        </wp:positionH>
                        <wp:positionV relativeFrom="paragraph">
                          <wp:posOffset>498392</wp:posOffset>
                        </wp:positionV>
                        <wp:extent cx="675640" cy="502285"/>
                        <wp:effectExtent l="0" t="0" r="0" b="0"/>
                        <wp:wrapThrough wrapText="bothSides">
                          <wp:wrapPolygon edited="0">
                            <wp:start x="6090" y="0"/>
                            <wp:lineTo x="0" y="4096"/>
                            <wp:lineTo x="0" y="16384"/>
                            <wp:lineTo x="4872" y="20480"/>
                            <wp:lineTo x="12180" y="20480"/>
                            <wp:lineTo x="20707" y="18842"/>
                            <wp:lineTo x="20707" y="15565"/>
                            <wp:lineTo x="18880" y="10650"/>
                            <wp:lineTo x="14008" y="2458"/>
                            <wp:lineTo x="9744" y="0"/>
                            <wp:lineTo x="6090" y="0"/>
                          </wp:wrapPolygon>
                        </wp:wrapThrough>
                        <wp:docPr id="45" name="Imagen 45" descr="Baseball Cap Line Art - Free Clip Art | Free clip art, Art and craft  videos, Coloring pages for bo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aseball Cap Line Art - Free Clip Art | Free clip art, Art and craft  videos, Coloring pages for boys"/>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675640" cy="502285"/>
                                </a:xfrm>
                                <a:prstGeom prst="rect">
                                  <a:avLst/>
                                </a:prstGeom>
                                <a:noFill/>
                                <a:ln>
                                  <a:noFill/>
                                </a:ln>
                              </pic:spPr>
                            </pic:pic>
                          </a:graphicData>
                        </a:graphic>
                      </wp:anchor>
                    </w:drawing>
                  </w:r>
                  <w:r w:rsidR="004E0A88" w:rsidRPr="00E51009">
                    <w:rPr>
                      <w:rFonts w:ascii="Arial" w:eastAsia="Century Gothic" w:hAnsi="Arial" w:cs="Arial"/>
                      <w:sz w:val="24"/>
                      <w:szCs w:val="24"/>
                    </w:rPr>
                    <w:t>Read the next sentences and underline the rhyming words</w:t>
                  </w:r>
                  <w:r w:rsidR="00184E24" w:rsidRPr="00E51009">
                    <w:rPr>
                      <w:rFonts w:ascii="Arial" w:eastAsia="Century Gothic" w:hAnsi="Arial" w:cs="Arial"/>
                      <w:sz w:val="24"/>
                      <w:szCs w:val="24"/>
                    </w:rPr>
                    <w:t xml:space="preserve"> that end in –ap-eep,-ad, -ot,-at,-am</w:t>
                  </w:r>
                  <w:r w:rsidR="004E0A88" w:rsidRPr="00E51009">
                    <w:rPr>
                      <w:rFonts w:ascii="Arial" w:eastAsia="Century Gothic" w:hAnsi="Arial" w:cs="Arial"/>
                      <w:sz w:val="24"/>
                      <w:szCs w:val="24"/>
                    </w:rPr>
                    <w:t>. Then, draw and write the name of another</w:t>
                  </w:r>
                  <w:r w:rsidR="00184E24" w:rsidRPr="00E51009">
                    <w:rPr>
                      <w:rFonts w:ascii="Arial" w:eastAsia="Century Gothic" w:hAnsi="Arial" w:cs="Arial"/>
                      <w:sz w:val="24"/>
                      <w:szCs w:val="24"/>
                    </w:rPr>
                    <w:t xml:space="preserve"> rhyming word that matches </w:t>
                  </w:r>
                  <w:r w:rsidR="004E0A88" w:rsidRPr="00E51009">
                    <w:rPr>
                      <w:rFonts w:ascii="Arial" w:eastAsia="Century Gothic" w:hAnsi="Arial" w:cs="Arial"/>
                      <w:sz w:val="24"/>
                      <w:szCs w:val="24"/>
                    </w:rPr>
                    <w:t>the underlined word.</w:t>
                  </w:r>
                </w:p>
                <w:p w14:paraId="51AF3BF9" w14:textId="47231250" w:rsidR="004E0A88" w:rsidRPr="00E51009" w:rsidRDefault="004E0A88" w:rsidP="00D05A2A">
                  <w:pPr>
                    <w:rPr>
                      <w:rFonts w:ascii="Arial" w:hAnsi="Arial" w:cs="Arial"/>
                      <w:sz w:val="24"/>
                      <w:szCs w:val="24"/>
                    </w:rPr>
                  </w:pPr>
                  <w:r w:rsidRPr="7A968115">
                    <w:rPr>
                      <w:rFonts w:ascii="Arial" w:eastAsia="Century Gothic" w:hAnsi="Arial" w:cs="Arial"/>
                      <w:b/>
                      <w:bCs/>
                      <w:sz w:val="24"/>
                      <w:szCs w:val="24"/>
                    </w:rPr>
                    <w:t>Example:</w:t>
                  </w:r>
                  <w:r w:rsidRPr="7A968115">
                    <w:rPr>
                      <w:rFonts w:ascii="Arial" w:eastAsia="Century Gothic" w:hAnsi="Arial" w:cs="Arial"/>
                      <w:sz w:val="24"/>
                      <w:szCs w:val="24"/>
                    </w:rPr>
                    <w:t xml:space="preserve"> The </w:t>
                  </w:r>
                  <w:r w:rsidR="00166130">
                    <w:rPr>
                      <w:rFonts w:ascii="Arial" w:eastAsia="Century Gothic" w:hAnsi="Arial" w:cs="Arial"/>
                      <w:b/>
                      <w:bCs/>
                      <w:sz w:val="24"/>
                      <w:szCs w:val="24"/>
                      <w:u w:val="single"/>
                    </w:rPr>
                    <w:t>map</w:t>
                  </w:r>
                  <w:r w:rsidRPr="7A968115">
                    <w:rPr>
                      <w:rFonts w:ascii="Arial" w:eastAsia="Century Gothic" w:hAnsi="Arial" w:cs="Arial"/>
                      <w:b/>
                      <w:bCs/>
                      <w:sz w:val="24"/>
                      <w:szCs w:val="24"/>
                    </w:rPr>
                    <w:t xml:space="preserve"> </w:t>
                  </w:r>
                  <w:r w:rsidRPr="7A968115">
                    <w:rPr>
                      <w:rFonts w:ascii="Arial" w:eastAsia="Century Gothic" w:hAnsi="Arial" w:cs="Arial"/>
                      <w:sz w:val="24"/>
                      <w:szCs w:val="24"/>
                    </w:rPr>
                    <w:t xml:space="preserve">is on the table.                           </w:t>
                  </w:r>
                  <w:r w:rsidRPr="7A968115">
                    <w:rPr>
                      <w:rFonts w:ascii="Arial" w:eastAsia="Century Gothic" w:hAnsi="Arial" w:cs="Arial"/>
                      <w:b/>
                      <w:bCs/>
                      <w:sz w:val="24"/>
                      <w:szCs w:val="24"/>
                    </w:rPr>
                    <w:t xml:space="preserve">  </w:t>
                  </w:r>
                  <w:r w:rsidR="00166130">
                    <w:rPr>
                      <w:rFonts w:ascii="Arial" w:eastAsia="Century Gothic" w:hAnsi="Arial" w:cs="Arial"/>
                      <w:b/>
                      <w:bCs/>
                      <w:sz w:val="24"/>
                      <w:szCs w:val="24"/>
                    </w:rPr>
                    <w:t>cap</w:t>
                  </w:r>
                  <w:r w:rsidRPr="7A968115">
                    <w:rPr>
                      <w:rFonts w:ascii="Arial" w:eastAsia="Century Gothic" w:hAnsi="Arial" w:cs="Arial"/>
                      <w:b/>
                      <w:bCs/>
                      <w:sz w:val="24"/>
                      <w:szCs w:val="24"/>
                    </w:rPr>
                    <w:t xml:space="preserve">  </w:t>
                  </w:r>
                  <w:r w:rsidRPr="7A968115">
                    <w:rPr>
                      <w:rFonts w:ascii="Arial" w:eastAsia="Century Gothic" w:hAnsi="Arial" w:cs="Arial"/>
                      <w:sz w:val="24"/>
                      <w:szCs w:val="24"/>
                    </w:rPr>
                    <w:t xml:space="preserve">     </w:t>
                  </w:r>
                  <w:r w:rsidRPr="7A968115">
                    <w:rPr>
                      <w:rFonts w:ascii="Arial" w:eastAsia="Calibri" w:hAnsi="Arial" w:cs="Arial"/>
                      <w:sz w:val="24"/>
                      <w:szCs w:val="24"/>
                    </w:rPr>
                    <w:t xml:space="preserve">  </w:t>
                  </w:r>
                </w:p>
                <w:p w14:paraId="4A9CA1FD" w14:textId="77777777" w:rsidR="004E0A88" w:rsidRPr="00E51009" w:rsidRDefault="004E0A88" w:rsidP="00D05A2A">
                  <w:pPr>
                    <w:rPr>
                      <w:rFonts w:ascii="Arial" w:hAnsi="Arial" w:cs="Arial"/>
                      <w:sz w:val="24"/>
                      <w:szCs w:val="24"/>
                    </w:rPr>
                  </w:pPr>
                  <w:r w:rsidRPr="00E51009">
                    <w:rPr>
                      <w:rFonts w:ascii="Arial" w:eastAsia="Century Gothic" w:hAnsi="Arial" w:cs="Arial"/>
                      <w:sz w:val="24"/>
                      <w:szCs w:val="24"/>
                    </w:rPr>
                    <w:t xml:space="preserve"> </w:t>
                  </w:r>
                </w:p>
              </w:tc>
            </w:tr>
            <w:tr w:rsidR="004E0A88" w:rsidRPr="00E51009" w14:paraId="2B2E6B67" w14:textId="77777777" w:rsidTr="7A968115">
              <w:tc>
                <w:tcPr>
                  <w:tcW w:w="8394" w:type="dxa"/>
                  <w:tcBorders>
                    <w:top w:val="single" w:sz="8" w:space="0" w:color="auto"/>
                    <w:left w:val="single" w:sz="8" w:space="0" w:color="auto"/>
                    <w:bottom w:val="single" w:sz="8" w:space="0" w:color="auto"/>
                    <w:right w:val="single" w:sz="8" w:space="0" w:color="auto"/>
                  </w:tcBorders>
                </w:tcPr>
                <w:p w14:paraId="5B9200DC" w14:textId="77777777" w:rsidR="004E0A88" w:rsidRPr="00E51009" w:rsidRDefault="004E0A88" w:rsidP="00D05A2A">
                  <w:pPr>
                    <w:rPr>
                      <w:rFonts w:ascii="Arial" w:hAnsi="Arial" w:cs="Arial"/>
                      <w:sz w:val="24"/>
                      <w:szCs w:val="24"/>
                    </w:rPr>
                  </w:pPr>
                  <w:r w:rsidRPr="00E51009">
                    <w:rPr>
                      <w:rFonts w:ascii="Arial" w:eastAsia="Century Gothic" w:hAnsi="Arial" w:cs="Arial"/>
                      <w:sz w:val="24"/>
                      <w:szCs w:val="24"/>
                    </w:rPr>
                    <w:t xml:space="preserve"> </w:t>
                  </w:r>
                </w:p>
                <w:p w14:paraId="0B37F1AF" w14:textId="77777777" w:rsidR="004E0A88" w:rsidRPr="00E51009" w:rsidRDefault="004E0A88" w:rsidP="00D05A2A">
                  <w:pPr>
                    <w:rPr>
                      <w:rFonts w:ascii="Arial" w:hAnsi="Arial" w:cs="Arial"/>
                      <w:sz w:val="24"/>
                      <w:szCs w:val="24"/>
                    </w:rPr>
                  </w:pPr>
                  <w:r w:rsidRPr="00E51009">
                    <w:rPr>
                      <w:rFonts w:ascii="Arial" w:eastAsia="Century Gothic" w:hAnsi="Arial" w:cs="Arial"/>
                      <w:sz w:val="24"/>
                      <w:szCs w:val="24"/>
                    </w:rPr>
                    <w:t xml:space="preserve">1) The sheep lives on a farm. </w:t>
                  </w:r>
                </w:p>
                <w:p w14:paraId="7C3F806A" w14:textId="77777777" w:rsidR="004E0A88" w:rsidRPr="00E51009" w:rsidRDefault="004E0A88" w:rsidP="00D05A2A">
                  <w:pPr>
                    <w:rPr>
                      <w:rFonts w:ascii="Arial" w:hAnsi="Arial" w:cs="Arial"/>
                      <w:sz w:val="24"/>
                      <w:szCs w:val="24"/>
                    </w:rPr>
                  </w:pPr>
                  <w:r w:rsidRPr="00E51009">
                    <w:rPr>
                      <w:rFonts w:ascii="Arial" w:eastAsia="Century Gothic" w:hAnsi="Arial" w:cs="Arial"/>
                      <w:sz w:val="24"/>
                      <w:szCs w:val="24"/>
                    </w:rPr>
                    <w:t xml:space="preserve"> </w:t>
                  </w:r>
                </w:p>
              </w:tc>
            </w:tr>
            <w:tr w:rsidR="004E0A88" w:rsidRPr="00E51009" w14:paraId="50D8064A" w14:textId="77777777" w:rsidTr="7A968115">
              <w:tc>
                <w:tcPr>
                  <w:tcW w:w="8394" w:type="dxa"/>
                  <w:tcBorders>
                    <w:top w:val="single" w:sz="8" w:space="0" w:color="auto"/>
                    <w:left w:val="single" w:sz="8" w:space="0" w:color="auto"/>
                    <w:bottom w:val="single" w:sz="8" w:space="0" w:color="auto"/>
                    <w:right w:val="single" w:sz="8" w:space="0" w:color="auto"/>
                  </w:tcBorders>
                </w:tcPr>
                <w:p w14:paraId="2EDB22DD" w14:textId="77777777" w:rsidR="004E0A88" w:rsidRPr="00E51009" w:rsidRDefault="004E0A88" w:rsidP="00D05A2A">
                  <w:pPr>
                    <w:rPr>
                      <w:rFonts w:ascii="Arial" w:hAnsi="Arial" w:cs="Arial"/>
                      <w:sz w:val="24"/>
                      <w:szCs w:val="24"/>
                    </w:rPr>
                  </w:pPr>
                  <w:r w:rsidRPr="00E51009">
                    <w:rPr>
                      <w:rFonts w:ascii="Arial" w:eastAsia="Century Gothic" w:hAnsi="Arial" w:cs="Arial"/>
                      <w:sz w:val="24"/>
                      <w:szCs w:val="24"/>
                    </w:rPr>
                    <w:t xml:space="preserve"> </w:t>
                  </w:r>
                </w:p>
                <w:p w14:paraId="27D546F6" w14:textId="77777777" w:rsidR="004E0A88" w:rsidRPr="00E51009" w:rsidRDefault="004E0A88" w:rsidP="00D05A2A">
                  <w:pPr>
                    <w:rPr>
                      <w:rFonts w:ascii="Arial" w:hAnsi="Arial" w:cs="Arial"/>
                      <w:sz w:val="24"/>
                      <w:szCs w:val="24"/>
                    </w:rPr>
                  </w:pPr>
                  <w:r w:rsidRPr="00E51009">
                    <w:rPr>
                      <w:rFonts w:ascii="Arial" w:eastAsia="Century Gothic" w:hAnsi="Arial" w:cs="Arial"/>
                      <w:sz w:val="24"/>
                      <w:szCs w:val="24"/>
                    </w:rPr>
                    <w:t xml:space="preserve">2) The cake is for my dad. </w:t>
                  </w:r>
                </w:p>
                <w:p w14:paraId="3C101A91" w14:textId="77777777" w:rsidR="004E0A88" w:rsidRPr="00E51009" w:rsidRDefault="004E0A88" w:rsidP="00D05A2A">
                  <w:pPr>
                    <w:rPr>
                      <w:rFonts w:ascii="Arial" w:hAnsi="Arial" w:cs="Arial"/>
                      <w:sz w:val="24"/>
                      <w:szCs w:val="24"/>
                    </w:rPr>
                  </w:pPr>
                  <w:r w:rsidRPr="00E51009">
                    <w:rPr>
                      <w:rFonts w:ascii="Arial" w:eastAsia="Century Gothic" w:hAnsi="Arial" w:cs="Arial"/>
                      <w:sz w:val="24"/>
                      <w:szCs w:val="24"/>
                    </w:rPr>
                    <w:t xml:space="preserve"> </w:t>
                  </w:r>
                </w:p>
              </w:tc>
            </w:tr>
            <w:tr w:rsidR="004E0A88" w:rsidRPr="00E51009" w14:paraId="69EE366E" w14:textId="77777777" w:rsidTr="7A968115">
              <w:tc>
                <w:tcPr>
                  <w:tcW w:w="8394" w:type="dxa"/>
                  <w:tcBorders>
                    <w:top w:val="single" w:sz="8" w:space="0" w:color="auto"/>
                    <w:left w:val="single" w:sz="8" w:space="0" w:color="auto"/>
                    <w:bottom w:val="single" w:sz="8" w:space="0" w:color="auto"/>
                    <w:right w:val="single" w:sz="8" w:space="0" w:color="auto"/>
                  </w:tcBorders>
                </w:tcPr>
                <w:p w14:paraId="0A762804" w14:textId="77777777" w:rsidR="004E0A88" w:rsidRPr="00E51009" w:rsidRDefault="004E0A88" w:rsidP="00D05A2A">
                  <w:pPr>
                    <w:rPr>
                      <w:rFonts w:ascii="Arial" w:hAnsi="Arial" w:cs="Arial"/>
                      <w:sz w:val="24"/>
                      <w:szCs w:val="24"/>
                    </w:rPr>
                  </w:pPr>
                  <w:r w:rsidRPr="00E51009">
                    <w:rPr>
                      <w:rFonts w:ascii="Arial" w:eastAsia="Century Gothic" w:hAnsi="Arial" w:cs="Arial"/>
                      <w:sz w:val="24"/>
                      <w:szCs w:val="24"/>
                    </w:rPr>
                    <w:t xml:space="preserve"> </w:t>
                  </w:r>
                </w:p>
                <w:p w14:paraId="71E9E0D7" w14:textId="77777777" w:rsidR="004E0A88" w:rsidRPr="00E51009" w:rsidRDefault="004E0A88" w:rsidP="00D05A2A">
                  <w:pPr>
                    <w:rPr>
                      <w:rFonts w:ascii="Arial" w:hAnsi="Arial" w:cs="Arial"/>
                      <w:sz w:val="24"/>
                      <w:szCs w:val="24"/>
                    </w:rPr>
                  </w:pPr>
                  <w:r w:rsidRPr="00E51009">
                    <w:rPr>
                      <w:rFonts w:ascii="Arial" w:eastAsia="Century Gothic" w:hAnsi="Arial" w:cs="Arial"/>
                      <w:sz w:val="24"/>
                      <w:szCs w:val="24"/>
                    </w:rPr>
                    <w:t>3) It’s very hot, today!</w:t>
                  </w:r>
                </w:p>
                <w:p w14:paraId="34638B92" w14:textId="77777777" w:rsidR="004E0A88" w:rsidRPr="00E51009" w:rsidRDefault="004E0A88" w:rsidP="00D05A2A">
                  <w:pPr>
                    <w:rPr>
                      <w:rFonts w:ascii="Arial" w:hAnsi="Arial" w:cs="Arial"/>
                      <w:sz w:val="24"/>
                      <w:szCs w:val="24"/>
                    </w:rPr>
                  </w:pPr>
                  <w:r w:rsidRPr="00E51009">
                    <w:rPr>
                      <w:rFonts w:ascii="Arial" w:eastAsia="Century Gothic" w:hAnsi="Arial" w:cs="Arial"/>
                      <w:sz w:val="24"/>
                      <w:szCs w:val="24"/>
                    </w:rPr>
                    <w:t xml:space="preserve"> </w:t>
                  </w:r>
                </w:p>
              </w:tc>
            </w:tr>
            <w:tr w:rsidR="004E0A88" w:rsidRPr="00E51009" w14:paraId="08D7434A" w14:textId="77777777" w:rsidTr="7A968115">
              <w:tc>
                <w:tcPr>
                  <w:tcW w:w="8394" w:type="dxa"/>
                  <w:tcBorders>
                    <w:top w:val="single" w:sz="8" w:space="0" w:color="auto"/>
                    <w:left w:val="single" w:sz="8" w:space="0" w:color="auto"/>
                    <w:bottom w:val="single" w:sz="8" w:space="0" w:color="auto"/>
                    <w:right w:val="single" w:sz="8" w:space="0" w:color="auto"/>
                  </w:tcBorders>
                </w:tcPr>
                <w:p w14:paraId="72AB045B" w14:textId="77777777" w:rsidR="004E0A88" w:rsidRPr="00E51009" w:rsidRDefault="004E0A88" w:rsidP="00D05A2A">
                  <w:pPr>
                    <w:rPr>
                      <w:rFonts w:ascii="Arial" w:hAnsi="Arial" w:cs="Arial"/>
                      <w:sz w:val="24"/>
                      <w:szCs w:val="24"/>
                    </w:rPr>
                  </w:pPr>
                  <w:r w:rsidRPr="00E51009">
                    <w:rPr>
                      <w:rFonts w:ascii="Arial" w:eastAsia="Century Gothic" w:hAnsi="Arial" w:cs="Arial"/>
                      <w:sz w:val="24"/>
                      <w:szCs w:val="24"/>
                    </w:rPr>
                    <w:lastRenderedPageBreak/>
                    <w:t xml:space="preserve"> </w:t>
                  </w:r>
                </w:p>
                <w:p w14:paraId="25D31491" w14:textId="77777777" w:rsidR="004E0A88" w:rsidRPr="00E51009" w:rsidRDefault="004E0A88" w:rsidP="00D05A2A">
                  <w:pPr>
                    <w:rPr>
                      <w:rFonts w:ascii="Arial" w:hAnsi="Arial" w:cs="Arial"/>
                      <w:sz w:val="24"/>
                      <w:szCs w:val="24"/>
                    </w:rPr>
                  </w:pPr>
                  <w:r w:rsidRPr="00E51009">
                    <w:rPr>
                      <w:rFonts w:ascii="Arial" w:eastAsia="Century Gothic" w:hAnsi="Arial" w:cs="Arial"/>
                      <w:sz w:val="24"/>
                      <w:szCs w:val="24"/>
                    </w:rPr>
                    <w:t xml:space="preserve">4) Where is the cat? </w:t>
                  </w:r>
                </w:p>
                <w:p w14:paraId="2DC8BBBE" w14:textId="77777777" w:rsidR="004E0A88" w:rsidRPr="00E51009" w:rsidRDefault="004E0A88" w:rsidP="00D05A2A">
                  <w:pPr>
                    <w:rPr>
                      <w:rFonts w:ascii="Arial" w:hAnsi="Arial" w:cs="Arial"/>
                      <w:sz w:val="24"/>
                      <w:szCs w:val="24"/>
                    </w:rPr>
                  </w:pPr>
                  <w:r w:rsidRPr="00E51009">
                    <w:rPr>
                      <w:rFonts w:ascii="Arial" w:eastAsia="Century Gothic" w:hAnsi="Arial" w:cs="Arial"/>
                      <w:sz w:val="24"/>
                      <w:szCs w:val="24"/>
                    </w:rPr>
                    <w:t xml:space="preserve"> </w:t>
                  </w:r>
                </w:p>
              </w:tc>
            </w:tr>
            <w:tr w:rsidR="004E0A88" w:rsidRPr="00E51009" w14:paraId="53A0FB22" w14:textId="77777777" w:rsidTr="7A968115">
              <w:tc>
                <w:tcPr>
                  <w:tcW w:w="8394" w:type="dxa"/>
                  <w:tcBorders>
                    <w:top w:val="single" w:sz="8" w:space="0" w:color="auto"/>
                    <w:left w:val="single" w:sz="8" w:space="0" w:color="auto"/>
                    <w:bottom w:val="single" w:sz="8" w:space="0" w:color="auto"/>
                    <w:right w:val="single" w:sz="8" w:space="0" w:color="auto"/>
                  </w:tcBorders>
                </w:tcPr>
                <w:p w14:paraId="453D2A80" w14:textId="77777777" w:rsidR="004E0A88" w:rsidRPr="00E51009" w:rsidRDefault="004E0A88" w:rsidP="00D05A2A">
                  <w:pPr>
                    <w:rPr>
                      <w:rFonts w:ascii="Arial" w:hAnsi="Arial" w:cs="Arial"/>
                      <w:sz w:val="24"/>
                      <w:szCs w:val="24"/>
                    </w:rPr>
                  </w:pPr>
                  <w:r w:rsidRPr="00E51009">
                    <w:rPr>
                      <w:rFonts w:ascii="Arial" w:eastAsia="Century Gothic" w:hAnsi="Arial" w:cs="Arial"/>
                      <w:sz w:val="24"/>
                      <w:szCs w:val="24"/>
                    </w:rPr>
                    <w:t xml:space="preserve"> </w:t>
                  </w:r>
                </w:p>
                <w:p w14:paraId="56944851" w14:textId="77777777" w:rsidR="004E0A88" w:rsidRPr="00E51009" w:rsidRDefault="004E0A88" w:rsidP="00D05A2A">
                  <w:pPr>
                    <w:rPr>
                      <w:rFonts w:ascii="Arial" w:hAnsi="Arial" w:cs="Arial"/>
                      <w:sz w:val="24"/>
                      <w:szCs w:val="24"/>
                    </w:rPr>
                  </w:pPr>
                  <w:r w:rsidRPr="00E51009">
                    <w:rPr>
                      <w:rFonts w:ascii="Arial" w:eastAsia="Century Gothic" w:hAnsi="Arial" w:cs="Arial"/>
                      <w:sz w:val="24"/>
                      <w:szCs w:val="24"/>
                    </w:rPr>
                    <w:t xml:space="preserve">5) Mmmm, I want strawberry jam. </w:t>
                  </w:r>
                </w:p>
                <w:p w14:paraId="11A720C6" w14:textId="77777777" w:rsidR="004E0A88" w:rsidRPr="00E51009" w:rsidRDefault="004E0A88" w:rsidP="00D05A2A">
                  <w:pPr>
                    <w:rPr>
                      <w:rFonts w:ascii="Arial" w:eastAsia="Century Gothic" w:hAnsi="Arial" w:cs="Arial"/>
                      <w:sz w:val="24"/>
                      <w:szCs w:val="24"/>
                    </w:rPr>
                  </w:pPr>
                </w:p>
              </w:tc>
            </w:tr>
          </w:tbl>
          <w:p w14:paraId="61CF31D3" w14:textId="77777777" w:rsidR="004E0A88" w:rsidRPr="00E51009" w:rsidRDefault="004E0A88" w:rsidP="00D05A2A">
            <w:pPr>
              <w:spacing w:after="0" w:line="240" w:lineRule="auto"/>
              <w:rPr>
                <w:rFonts w:ascii="Arial" w:hAnsi="Arial" w:cs="Arial"/>
                <w:sz w:val="24"/>
                <w:szCs w:val="24"/>
              </w:rPr>
            </w:pPr>
          </w:p>
          <w:p w14:paraId="64B749C3" w14:textId="77777777" w:rsidR="004E0A88" w:rsidRPr="00E51009" w:rsidRDefault="004E0A88" w:rsidP="00D05A2A">
            <w:pPr>
              <w:spacing w:after="0" w:line="240" w:lineRule="auto"/>
              <w:jc w:val="center"/>
              <w:rPr>
                <w:rFonts w:ascii="Arial" w:hAnsi="Arial" w:cs="Arial"/>
                <w:sz w:val="24"/>
                <w:szCs w:val="24"/>
              </w:rPr>
            </w:pPr>
          </w:p>
        </w:tc>
        <w:tc>
          <w:tcPr>
            <w:tcW w:w="1130" w:type="dxa"/>
            <w:tcBorders>
              <w:bottom w:val="single" w:sz="4" w:space="0" w:color="auto"/>
            </w:tcBorders>
          </w:tcPr>
          <w:p w14:paraId="66959D12" w14:textId="77777777" w:rsidR="004E0A88" w:rsidRPr="00E51009" w:rsidRDefault="004E0A88" w:rsidP="00D05A2A">
            <w:pPr>
              <w:pStyle w:val="NormalWeb"/>
              <w:spacing w:line="360" w:lineRule="auto"/>
              <w:rPr>
                <w:rFonts w:ascii="Arial" w:hAnsi="Arial" w:cs="Arial"/>
              </w:rPr>
            </w:pPr>
            <w:r w:rsidRPr="00E51009">
              <w:rPr>
                <w:rFonts w:ascii="Arial" w:hAnsi="Arial" w:cs="Arial"/>
              </w:rPr>
              <w:lastRenderedPageBreak/>
              <w:t>40 minutes</w:t>
            </w:r>
          </w:p>
          <w:p w14:paraId="14B7B693" w14:textId="77777777" w:rsidR="004E0A88" w:rsidRPr="00E51009" w:rsidRDefault="004E0A88" w:rsidP="00D05A2A">
            <w:pPr>
              <w:pStyle w:val="NormalWeb"/>
              <w:spacing w:line="360" w:lineRule="auto"/>
              <w:rPr>
                <w:rFonts w:ascii="Arial" w:hAnsi="Arial" w:cs="Arial"/>
              </w:rPr>
            </w:pPr>
          </w:p>
        </w:tc>
      </w:tr>
      <w:tr w:rsidR="004E0A88" w:rsidRPr="00E51009" w14:paraId="54EC7AFB" w14:textId="77777777" w:rsidTr="7A968115">
        <w:trPr>
          <w:trHeight w:val="334"/>
          <w:jc w:val="center"/>
        </w:trPr>
        <w:tc>
          <w:tcPr>
            <w:tcW w:w="2689" w:type="dxa"/>
            <w:tcBorders>
              <w:bottom w:val="single" w:sz="4" w:space="0" w:color="auto"/>
            </w:tcBorders>
          </w:tcPr>
          <w:p w14:paraId="1BADD123" w14:textId="77777777" w:rsidR="006D485B" w:rsidRPr="00E51009" w:rsidRDefault="006D485B" w:rsidP="00D05A2A">
            <w:pPr>
              <w:rPr>
                <w:rFonts w:ascii="Arial" w:hAnsi="Arial" w:cs="Arial"/>
                <w:b/>
                <w:sz w:val="24"/>
                <w:szCs w:val="24"/>
              </w:rPr>
            </w:pPr>
          </w:p>
          <w:p w14:paraId="4F79B099" w14:textId="002C1A22" w:rsidR="004E0A88" w:rsidRPr="00E51009" w:rsidRDefault="004E0A88" w:rsidP="00D05A2A">
            <w:pPr>
              <w:rPr>
                <w:rFonts w:ascii="Arial" w:hAnsi="Arial" w:cs="Arial"/>
                <w:sz w:val="24"/>
                <w:szCs w:val="24"/>
              </w:rPr>
            </w:pPr>
            <w:r w:rsidRPr="00E51009">
              <w:rPr>
                <w:rFonts w:ascii="Arial" w:hAnsi="Arial" w:cs="Arial"/>
                <w:b/>
                <w:sz w:val="24"/>
                <w:szCs w:val="24"/>
              </w:rPr>
              <w:t>SP.1.</w:t>
            </w:r>
            <w:r w:rsidR="00D5316C">
              <w:rPr>
                <w:rFonts w:ascii="Arial" w:hAnsi="Arial" w:cs="Arial"/>
                <w:sz w:val="24"/>
                <w:szCs w:val="24"/>
              </w:rPr>
              <w:t xml:space="preserve"> d</w:t>
            </w:r>
            <w:r w:rsidRPr="00E51009">
              <w:rPr>
                <w:rFonts w:ascii="Arial" w:hAnsi="Arial" w:cs="Arial"/>
                <w:sz w:val="24"/>
                <w:szCs w:val="24"/>
              </w:rPr>
              <w:t>escribes basic aspects of an event.</w:t>
            </w:r>
          </w:p>
          <w:p w14:paraId="0A78B853" w14:textId="77777777" w:rsidR="004E0A88" w:rsidRPr="00E51009" w:rsidRDefault="004E0A88" w:rsidP="00D05A2A">
            <w:pPr>
              <w:pStyle w:val="NormalWeb"/>
              <w:rPr>
                <w:rFonts w:ascii="Arial" w:hAnsi="Arial" w:cs="Arial"/>
              </w:rPr>
            </w:pPr>
            <w:r w:rsidRPr="00E51009">
              <w:rPr>
                <w:rFonts w:ascii="Arial" w:hAnsi="Arial" w:cs="Arial"/>
              </w:rPr>
              <w:t>Indicators:</w:t>
            </w:r>
          </w:p>
          <w:p w14:paraId="4685501F" w14:textId="77777777" w:rsidR="00727D94" w:rsidRPr="00E51009" w:rsidRDefault="00727D94" w:rsidP="00D05A2A">
            <w:pPr>
              <w:pStyle w:val="NormalWeb"/>
              <w:rPr>
                <w:rFonts w:ascii="Arial" w:hAnsi="Arial" w:cs="Arial"/>
              </w:rPr>
            </w:pPr>
          </w:p>
          <w:p w14:paraId="035F9121" w14:textId="77777777" w:rsidR="00727D94" w:rsidRPr="00E51009" w:rsidRDefault="00727D94" w:rsidP="00D05A2A">
            <w:pPr>
              <w:pStyle w:val="NormalWeb"/>
              <w:rPr>
                <w:rFonts w:ascii="Arial" w:hAnsi="Arial" w:cs="Arial"/>
              </w:rPr>
            </w:pPr>
          </w:p>
          <w:p w14:paraId="044F46A1" w14:textId="77777777" w:rsidR="00727D94" w:rsidRPr="00E51009" w:rsidRDefault="00727D94" w:rsidP="00D05A2A">
            <w:pPr>
              <w:pStyle w:val="NormalWeb"/>
              <w:rPr>
                <w:rFonts w:ascii="Arial" w:hAnsi="Arial" w:cs="Arial"/>
              </w:rPr>
            </w:pPr>
          </w:p>
          <w:p w14:paraId="70554555" w14:textId="77777777" w:rsidR="00727D94" w:rsidRPr="00E51009" w:rsidRDefault="00727D94" w:rsidP="00D05A2A">
            <w:pPr>
              <w:pStyle w:val="NormalWeb"/>
              <w:rPr>
                <w:rFonts w:ascii="Arial" w:hAnsi="Arial" w:cs="Arial"/>
              </w:rPr>
            </w:pPr>
          </w:p>
          <w:p w14:paraId="1251CC96" w14:textId="77777777" w:rsidR="00727D94" w:rsidRPr="00E51009" w:rsidRDefault="00727D94" w:rsidP="00D05A2A">
            <w:pPr>
              <w:pStyle w:val="NormalWeb"/>
              <w:rPr>
                <w:rFonts w:ascii="Arial" w:hAnsi="Arial" w:cs="Arial"/>
              </w:rPr>
            </w:pPr>
          </w:p>
          <w:p w14:paraId="67224FF6" w14:textId="77777777" w:rsidR="00727D94" w:rsidRPr="00E51009" w:rsidRDefault="00727D94" w:rsidP="00D05A2A">
            <w:pPr>
              <w:pStyle w:val="NormalWeb"/>
              <w:rPr>
                <w:rFonts w:ascii="Arial" w:hAnsi="Arial" w:cs="Arial"/>
              </w:rPr>
            </w:pPr>
          </w:p>
          <w:p w14:paraId="2A62766C" w14:textId="77777777" w:rsidR="00727D94" w:rsidRPr="00E51009" w:rsidRDefault="00727D94" w:rsidP="00D05A2A">
            <w:pPr>
              <w:pStyle w:val="NormalWeb"/>
              <w:rPr>
                <w:rFonts w:ascii="Arial" w:hAnsi="Arial" w:cs="Arial"/>
              </w:rPr>
            </w:pPr>
          </w:p>
          <w:p w14:paraId="1E65CFD9" w14:textId="77777777" w:rsidR="00727D94" w:rsidRPr="00E51009" w:rsidRDefault="00727D94" w:rsidP="00D05A2A">
            <w:pPr>
              <w:pStyle w:val="NormalWeb"/>
              <w:rPr>
                <w:rFonts w:ascii="Arial" w:hAnsi="Arial" w:cs="Arial"/>
              </w:rPr>
            </w:pPr>
          </w:p>
          <w:p w14:paraId="42E37DAA" w14:textId="77777777" w:rsidR="00727D94" w:rsidRPr="00E51009" w:rsidRDefault="00727D94" w:rsidP="00D05A2A">
            <w:pPr>
              <w:pStyle w:val="NormalWeb"/>
              <w:rPr>
                <w:rFonts w:ascii="Arial" w:hAnsi="Arial" w:cs="Arial"/>
              </w:rPr>
            </w:pPr>
          </w:p>
          <w:p w14:paraId="2C58C7B0" w14:textId="77777777" w:rsidR="00727D94" w:rsidRPr="00E51009" w:rsidRDefault="00727D94" w:rsidP="00D05A2A">
            <w:pPr>
              <w:pStyle w:val="NormalWeb"/>
              <w:rPr>
                <w:rFonts w:ascii="Arial" w:hAnsi="Arial" w:cs="Arial"/>
              </w:rPr>
            </w:pPr>
          </w:p>
          <w:p w14:paraId="64F1781D" w14:textId="77777777" w:rsidR="00727D94" w:rsidRPr="00E51009" w:rsidRDefault="00727D94" w:rsidP="00D05A2A">
            <w:pPr>
              <w:pStyle w:val="NormalWeb"/>
              <w:rPr>
                <w:rFonts w:ascii="Arial" w:hAnsi="Arial" w:cs="Arial"/>
              </w:rPr>
            </w:pPr>
          </w:p>
          <w:p w14:paraId="1E99CDD3" w14:textId="77777777" w:rsidR="00727D94" w:rsidRPr="00E51009" w:rsidRDefault="00727D94" w:rsidP="00D05A2A">
            <w:pPr>
              <w:pStyle w:val="NormalWeb"/>
              <w:rPr>
                <w:rFonts w:ascii="Arial" w:hAnsi="Arial" w:cs="Arial"/>
              </w:rPr>
            </w:pPr>
          </w:p>
          <w:p w14:paraId="0D79D09A" w14:textId="77777777" w:rsidR="00727D94" w:rsidRPr="00E51009" w:rsidRDefault="00727D94" w:rsidP="00D05A2A">
            <w:pPr>
              <w:pStyle w:val="NormalWeb"/>
              <w:rPr>
                <w:rFonts w:ascii="Arial" w:hAnsi="Arial" w:cs="Arial"/>
              </w:rPr>
            </w:pPr>
          </w:p>
          <w:p w14:paraId="15445939" w14:textId="77777777" w:rsidR="00727D94" w:rsidRPr="00E51009" w:rsidRDefault="00727D94" w:rsidP="00D05A2A">
            <w:pPr>
              <w:pStyle w:val="NormalWeb"/>
              <w:rPr>
                <w:rFonts w:ascii="Arial" w:hAnsi="Arial" w:cs="Arial"/>
              </w:rPr>
            </w:pPr>
          </w:p>
          <w:p w14:paraId="7A1F98CD" w14:textId="77777777" w:rsidR="00727D94" w:rsidRPr="00E51009" w:rsidRDefault="00727D94" w:rsidP="00D05A2A">
            <w:pPr>
              <w:pStyle w:val="NormalWeb"/>
              <w:rPr>
                <w:rFonts w:ascii="Arial" w:hAnsi="Arial" w:cs="Arial"/>
              </w:rPr>
            </w:pPr>
          </w:p>
          <w:p w14:paraId="2935DA0C" w14:textId="77777777" w:rsidR="00727D94" w:rsidRPr="00E51009" w:rsidRDefault="00727D94" w:rsidP="00D05A2A">
            <w:pPr>
              <w:pStyle w:val="NormalWeb"/>
              <w:rPr>
                <w:rFonts w:ascii="Arial" w:hAnsi="Arial" w:cs="Arial"/>
              </w:rPr>
            </w:pPr>
          </w:p>
          <w:p w14:paraId="6FEFD1A0" w14:textId="77777777" w:rsidR="00727D94" w:rsidRPr="00E51009" w:rsidRDefault="00727D94" w:rsidP="00D05A2A">
            <w:pPr>
              <w:pStyle w:val="NormalWeb"/>
              <w:rPr>
                <w:rFonts w:ascii="Arial" w:hAnsi="Arial" w:cs="Arial"/>
              </w:rPr>
            </w:pPr>
          </w:p>
          <w:p w14:paraId="4EE8435C" w14:textId="77777777" w:rsidR="004E0A88" w:rsidRPr="00E51009" w:rsidRDefault="004E0A88" w:rsidP="00D05A2A">
            <w:pPr>
              <w:pStyle w:val="NormalWeb"/>
              <w:rPr>
                <w:rFonts w:ascii="Arial" w:hAnsi="Arial" w:cs="Arial"/>
                <w:highlight w:val="yellow"/>
                <w:lang w:val="en-GB"/>
              </w:rPr>
            </w:pPr>
          </w:p>
          <w:p w14:paraId="11FAD5A7" w14:textId="77777777" w:rsidR="00727D94" w:rsidRPr="00E51009" w:rsidRDefault="00727D94" w:rsidP="00D05A2A">
            <w:pPr>
              <w:pStyle w:val="NormalWeb"/>
              <w:rPr>
                <w:rFonts w:ascii="Arial" w:hAnsi="Arial" w:cs="Arial"/>
                <w:highlight w:val="yellow"/>
                <w:lang w:val="en-GB"/>
              </w:rPr>
            </w:pPr>
          </w:p>
          <w:p w14:paraId="5EE33298" w14:textId="77777777" w:rsidR="00727D94" w:rsidRPr="00E51009" w:rsidRDefault="00727D94" w:rsidP="00D05A2A">
            <w:pPr>
              <w:pStyle w:val="NormalWeb"/>
              <w:rPr>
                <w:rFonts w:ascii="Arial" w:hAnsi="Arial" w:cs="Arial"/>
                <w:highlight w:val="yellow"/>
                <w:lang w:val="en-GB"/>
              </w:rPr>
            </w:pPr>
          </w:p>
          <w:p w14:paraId="4D18E3A2" w14:textId="77777777" w:rsidR="00727D94" w:rsidRPr="00E51009" w:rsidRDefault="00727D94" w:rsidP="00D05A2A">
            <w:pPr>
              <w:pStyle w:val="NormalWeb"/>
              <w:rPr>
                <w:rFonts w:ascii="Arial" w:hAnsi="Arial" w:cs="Arial"/>
                <w:highlight w:val="yellow"/>
                <w:lang w:val="en-GB"/>
              </w:rPr>
            </w:pPr>
          </w:p>
          <w:p w14:paraId="4EE1A5B4" w14:textId="77777777" w:rsidR="00727D94" w:rsidRPr="00E51009" w:rsidRDefault="00727D94" w:rsidP="00D05A2A">
            <w:pPr>
              <w:pStyle w:val="NormalWeb"/>
              <w:rPr>
                <w:rFonts w:ascii="Arial" w:hAnsi="Arial" w:cs="Arial"/>
                <w:highlight w:val="yellow"/>
                <w:lang w:val="en-GB"/>
              </w:rPr>
            </w:pPr>
          </w:p>
          <w:p w14:paraId="419EBACA" w14:textId="77777777" w:rsidR="00727D94" w:rsidRPr="00E51009" w:rsidRDefault="00727D94" w:rsidP="00D05A2A">
            <w:pPr>
              <w:pStyle w:val="NormalWeb"/>
              <w:rPr>
                <w:rFonts w:ascii="Arial" w:hAnsi="Arial" w:cs="Arial"/>
                <w:highlight w:val="yellow"/>
                <w:lang w:val="en-GB"/>
              </w:rPr>
            </w:pPr>
          </w:p>
          <w:p w14:paraId="0170AD68" w14:textId="77777777" w:rsidR="00727D94" w:rsidRPr="00E51009" w:rsidRDefault="00727D94" w:rsidP="00D05A2A">
            <w:pPr>
              <w:pStyle w:val="NormalWeb"/>
              <w:rPr>
                <w:rFonts w:ascii="Arial" w:hAnsi="Arial" w:cs="Arial"/>
                <w:highlight w:val="yellow"/>
                <w:lang w:val="en-GB"/>
              </w:rPr>
            </w:pPr>
          </w:p>
          <w:p w14:paraId="20AF2701" w14:textId="77777777" w:rsidR="00145533" w:rsidRPr="00E51009" w:rsidRDefault="00145533" w:rsidP="00145533">
            <w:pPr>
              <w:pStyle w:val="NormalWeb"/>
              <w:rPr>
                <w:rFonts w:ascii="Arial" w:hAnsi="Arial" w:cs="Arial"/>
                <w:lang w:val="en-GB"/>
              </w:rPr>
            </w:pPr>
            <w:r w:rsidRPr="00E51009">
              <w:rPr>
                <w:rFonts w:ascii="Arial" w:hAnsi="Arial" w:cs="Arial"/>
                <w:b/>
                <w:lang w:val="en-GB"/>
              </w:rPr>
              <w:t>SP.1.1.</w:t>
            </w:r>
            <w:r w:rsidRPr="00E51009">
              <w:rPr>
                <w:rFonts w:ascii="Arial" w:hAnsi="Arial" w:cs="Arial"/>
                <w:bCs/>
                <w:lang w:val="en-GB" w:eastAsia="es-CR"/>
              </w:rPr>
              <w:t xml:space="preserve">identifies the </w:t>
            </w:r>
            <w:r w:rsidRPr="00E51009">
              <w:rPr>
                <w:rFonts w:ascii="Arial" w:hAnsi="Arial" w:cs="Arial"/>
                <w:lang w:val="en-GB"/>
              </w:rPr>
              <w:t>basic aspects of a personal narration about a past event supported by pictures using drawings or a mind map.</w:t>
            </w:r>
          </w:p>
          <w:p w14:paraId="5AB90FF9" w14:textId="77777777" w:rsidR="00727D94" w:rsidRPr="00E51009" w:rsidRDefault="00727D94" w:rsidP="00D05A2A">
            <w:pPr>
              <w:pStyle w:val="NormalWeb"/>
              <w:rPr>
                <w:rFonts w:ascii="Arial" w:hAnsi="Arial" w:cs="Arial"/>
                <w:highlight w:val="yellow"/>
                <w:lang w:val="en-GB"/>
              </w:rPr>
            </w:pPr>
          </w:p>
          <w:p w14:paraId="08A6AF35" w14:textId="77777777" w:rsidR="00727D94" w:rsidRPr="00E51009" w:rsidRDefault="00727D94" w:rsidP="00D05A2A">
            <w:pPr>
              <w:pStyle w:val="NormalWeb"/>
              <w:rPr>
                <w:rFonts w:ascii="Arial" w:hAnsi="Arial" w:cs="Arial"/>
                <w:highlight w:val="yellow"/>
                <w:lang w:val="en-GB"/>
              </w:rPr>
            </w:pPr>
          </w:p>
          <w:p w14:paraId="7D9C4AD5" w14:textId="77777777" w:rsidR="00727D94" w:rsidRPr="00E51009" w:rsidRDefault="00727D94" w:rsidP="00D05A2A">
            <w:pPr>
              <w:pStyle w:val="NormalWeb"/>
              <w:rPr>
                <w:rFonts w:ascii="Arial" w:hAnsi="Arial" w:cs="Arial"/>
                <w:highlight w:val="yellow"/>
                <w:lang w:val="en-GB"/>
              </w:rPr>
            </w:pPr>
          </w:p>
          <w:p w14:paraId="5DF06602" w14:textId="77777777" w:rsidR="00145533" w:rsidRPr="00E51009" w:rsidRDefault="00145533" w:rsidP="00D05A2A">
            <w:pPr>
              <w:pStyle w:val="NormalWeb"/>
              <w:rPr>
                <w:rFonts w:ascii="Arial" w:hAnsi="Arial" w:cs="Arial"/>
                <w:highlight w:val="yellow"/>
                <w:lang w:val="en-GB"/>
              </w:rPr>
            </w:pPr>
          </w:p>
          <w:p w14:paraId="3F6CF325" w14:textId="77777777" w:rsidR="004E0A88" w:rsidRPr="00E51009" w:rsidRDefault="004E0A88" w:rsidP="00D05A2A">
            <w:pPr>
              <w:rPr>
                <w:rFonts w:ascii="Arial" w:hAnsi="Arial" w:cs="Arial"/>
                <w:b/>
                <w:sz w:val="24"/>
                <w:szCs w:val="24"/>
              </w:rPr>
            </w:pPr>
            <w:r w:rsidRPr="00E51009">
              <w:rPr>
                <w:rFonts w:ascii="Arial" w:hAnsi="Arial" w:cs="Arial"/>
                <w:b/>
                <w:sz w:val="24"/>
                <w:szCs w:val="24"/>
                <w:lang w:val="en-GB"/>
              </w:rPr>
              <w:t>SP.1.2.</w:t>
            </w:r>
            <w:r w:rsidRPr="00E51009">
              <w:rPr>
                <w:rFonts w:ascii="Arial" w:hAnsi="Arial" w:cs="Arial"/>
                <w:bCs/>
                <w:sz w:val="24"/>
                <w:szCs w:val="24"/>
                <w:lang w:val="en-GB" w:eastAsia="es-CR"/>
              </w:rPr>
              <w:t>describes the basic details of a personal event narrated in the past</w:t>
            </w:r>
            <w:r w:rsidRPr="00E51009">
              <w:rPr>
                <w:rFonts w:ascii="Arial" w:hAnsi="Arial" w:cs="Arial"/>
                <w:sz w:val="24"/>
                <w:szCs w:val="24"/>
                <w:lang w:val="en-GB"/>
              </w:rPr>
              <w:t xml:space="preserve"> supported by pictures using drawings or a mind map.</w:t>
            </w:r>
          </w:p>
          <w:p w14:paraId="51B89A4C" w14:textId="77777777" w:rsidR="004E0A88" w:rsidRPr="00E51009" w:rsidRDefault="004E0A88" w:rsidP="00D05A2A">
            <w:pPr>
              <w:rPr>
                <w:rFonts w:ascii="Arial" w:hAnsi="Arial" w:cs="Arial"/>
                <w:b/>
                <w:sz w:val="24"/>
                <w:szCs w:val="24"/>
              </w:rPr>
            </w:pPr>
          </w:p>
          <w:p w14:paraId="320436DE" w14:textId="77777777" w:rsidR="004E0A88" w:rsidRPr="00E51009" w:rsidRDefault="004E0A88" w:rsidP="00D05A2A">
            <w:pPr>
              <w:pStyle w:val="NormalWeb"/>
              <w:rPr>
                <w:rFonts w:ascii="Arial" w:hAnsi="Arial" w:cs="Arial"/>
              </w:rPr>
            </w:pPr>
          </w:p>
        </w:tc>
        <w:tc>
          <w:tcPr>
            <w:tcW w:w="2126" w:type="dxa"/>
            <w:gridSpan w:val="3"/>
            <w:tcBorders>
              <w:bottom w:val="single" w:sz="4" w:space="0" w:color="auto"/>
            </w:tcBorders>
          </w:tcPr>
          <w:p w14:paraId="763CF30B" w14:textId="77777777" w:rsidR="006D485B" w:rsidRPr="00E51009" w:rsidRDefault="006D485B" w:rsidP="00D05A2A">
            <w:pPr>
              <w:spacing w:after="0"/>
              <w:rPr>
                <w:rFonts w:ascii="Arial" w:hAnsi="Arial" w:cs="Arial"/>
                <w:b/>
                <w:bCs/>
                <w:sz w:val="24"/>
                <w:szCs w:val="24"/>
              </w:rPr>
            </w:pPr>
          </w:p>
          <w:p w14:paraId="66B9B3A5" w14:textId="77777777" w:rsidR="004E0A88" w:rsidRPr="00E51009" w:rsidRDefault="004E0A88" w:rsidP="00D05A2A">
            <w:pPr>
              <w:spacing w:after="0"/>
              <w:rPr>
                <w:rFonts w:ascii="Arial" w:hAnsi="Arial" w:cs="Arial"/>
                <w:sz w:val="24"/>
                <w:szCs w:val="24"/>
              </w:rPr>
            </w:pPr>
            <w:r w:rsidRPr="00E51009">
              <w:rPr>
                <w:rFonts w:ascii="Arial" w:hAnsi="Arial" w:cs="Arial"/>
                <w:b/>
                <w:bCs/>
                <w:sz w:val="24"/>
                <w:szCs w:val="24"/>
              </w:rPr>
              <w:t>SP.1.</w:t>
            </w:r>
            <w:r w:rsidRPr="00E51009">
              <w:rPr>
                <w:rFonts w:ascii="Arial" w:hAnsi="Arial" w:cs="Arial"/>
                <w:sz w:val="24"/>
                <w:szCs w:val="24"/>
              </w:rPr>
              <w:t xml:space="preserve"> describes basic aspects of an event</w:t>
            </w:r>
          </w:p>
          <w:p w14:paraId="7D2DA857" w14:textId="77777777" w:rsidR="004E0A88" w:rsidRPr="00E51009" w:rsidRDefault="004E0A88" w:rsidP="00D05A2A">
            <w:pPr>
              <w:autoSpaceDE w:val="0"/>
              <w:autoSpaceDN w:val="0"/>
              <w:adjustRightInd w:val="0"/>
              <w:rPr>
                <w:rFonts w:ascii="Arial" w:hAnsi="Arial" w:cs="Arial"/>
                <w:sz w:val="24"/>
                <w:szCs w:val="24"/>
              </w:rPr>
            </w:pPr>
          </w:p>
        </w:tc>
        <w:tc>
          <w:tcPr>
            <w:tcW w:w="8514" w:type="dxa"/>
            <w:gridSpan w:val="5"/>
            <w:tcBorders>
              <w:bottom w:val="single" w:sz="4" w:space="0" w:color="auto"/>
            </w:tcBorders>
          </w:tcPr>
          <w:p w14:paraId="1B44EA34" w14:textId="77777777" w:rsidR="006D485B" w:rsidRPr="00E51009" w:rsidRDefault="006D485B" w:rsidP="00D05A2A">
            <w:pPr>
              <w:pStyle w:val="Prrafodelista"/>
              <w:jc w:val="center"/>
              <w:rPr>
                <w:rFonts w:ascii="Arial" w:hAnsi="Arial" w:cs="Arial"/>
                <w:b/>
                <w:bCs/>
                <w:sz w:val="24"/>
                <w:szCs w:val="24"/>
                <w:highlight w:val="yellow"/>
                <w:u w:val="single"/>
                <w:shd w:val="clear" w:color="auto" w:fill="FFFFFF"/>
                <w:lang w:eastAsia="en-US"/>
              </w:rPr>
            </w:pPr>
          </w:p>
          <w:p w14:paraId="5BA004EB" w14:textId="32192A17" w:rsidR="004E0A88" w:rsidRPr="00E51009" w:rsidRDefault="004E0A88" w:rsidP="00D05A2A">
            <w:pPr>
              <w:pStyle w:val="Prrafodelista"/>
              <w:jc w:val="center"/>
              <w:rPr>
                <w:rFonts w:ascii="Arial" w:hAnsi="Arial" w:cs="Arial"/>
                <w:b/>
                <w:bCs/>
                <w:sz w:val="24"/>
                <w:szCs w:val="24"/>
              </w:rPr>
            </w:pPr>
            <w:r w:rsidRPr="00E51009">
              <w:rPr>
                <w:rFonts w:ascii="Arial" w:hAnsi="Arial" w:cs="Arial"/>
                <w:b/>
                <w:bCs/>
                <w:sz w:val="24"/>
                <w:szCs w:val="24"/>
              </w:rPr>
              <w:t>Pre-task</w:t>
            </w:r>
          </w:p>
          <w:p w14:paraId="5F20C529" w14:textId="77777777" w:rsidR="006D485B" w:rsidRPr="00E51009" w:rsidRDefault="006D485B" w:rsidP="00D05A2A">
            <w:pPr>
              <w:pStyle w:val="Prrafodelista"/>
              <w:jc w:val="center"/>
              <w:rPr>
                <w:rFonts w:ascii="Arial" w:hAnsi="Arial" w:cs="Arial"/>
                <w:b/>
                <w:bCs/>
                <w:sz w:val="24"/>
                <w:szCs w:val="24"/>
              </w:rPr>
            </w:pPr>
          </w:p>
          <w:p w14:paraId="24E99A31" w14:textId="77777777" w:rsidR="004E0A88" w:rsidRPr="00723FAA" w:rsidRDefault="004E0A88" w:rsidP="00723FAA">
            <w:pPr>
              <w:spacing w:after="0" w:line="240" w:lineRule="auto"/>
              <w:jc w:val="both"/>
              <w:rPr>
                <w:rFonts w:ascii="Arial" w:hAnsi="Arial" w:cs="Arial"/>
                <w:sz w:val="24"/>
                <w:szCs w:val="24"/>
              </w:rPr>
            </w:pPr>
            <w:r w:rsidRPr="00723FAA">
              <w:rPr>
                <w:rFonts w:ascii="Arial" w:hAnsi="Arial" w:cs="Arial"/>
                <w:sz w:val="24"/>
                <w:szCs w:val="24"/>
              </w:rPr>
              <w:t>The following videos are recommended for activation of previous knowledge</w:t>
            </w:r>
          </w:p>
          <w:p w14:paraId="46D4D3A8" w14:textId="6B7E7A43" w:rsidR="004E0A88" w:rsidRPr="00E51009" w:rsidRDefault="004E0A88" w:rsidP="00A304F6">
            <w:pPr>
              <w:pStyle w:val="Ttulo1"/>
              <w:rPr>
                <w:rStyle w:val="Hipervnculo"/>
                <w:rFonts w:ascii="Arial" w:hAnsi="Arial" w:cs="Arial"/>
                <w:b/>
                <w:bCs/>
                <w:sz w:val="24"/>
                <w:szCs w:val="24"/>
              </w:rPr>
            </w:pPr>
            <w:r w:rsidRPr="00A304F6">
              <w:rPr>
                <w:rFonts w:ascii="Arial" w:eastAsia="Roboto" w:hAnsi="Arial" w:cs="Arial"/>
                <w:color w:val="auto"/>
                <w:sz w:val="24"/>
                <w:szCs w:val="24"/>
              </w:rPr>
              <w:t>How was your weekend? What did you do?</w:t>
            </w:r>
            <w:r w:rsidR="00A304F6">
              <w:rPr>
                <w:rFonts w:ascii="Arial" w:eastAsia="Roboto" w:hAnsi="Arial" w:cs="Arial"/>
                <w:color w:val="auto"/>
                <w:sz w:val="24"/>
                <w:szCs w:val="24"/>
              </w:rPr>
              <w:t xml:space="preserve"> In the following link, you will find a video about past activities: </w:t>
            </w:r>
            <w:hyperlink r:id="rId172">
              <w:r w:rsidRPr="00E51009">
                <w:rPr>
                  <w:rStyle w:val="Hipervnculo"/>
                  <w:rFonts w:ascii="Arial" w:hAnsi="Arial" w:cs="Arial"/>
                  <w:b/>
                  <w:bCs/>
                  <w:sz w:val="24"/>
                  <w:szCs w:val="24"/>
                </w:rPr>
                <w:t>https://www.youtube.com/watch?v=UwU7akjlzp4</w:t>
              </w:r>
            </w:hyperlink>
          </w:p>
          <w:p w14:paraId="6DC8BE6D" w14:textId="77777777" w:rsidR="004E0A88" w:rsidRPr="00E51009" w:rsidRDefault="004E0A88" w:rsidP="00D05A2A">
            <w:pPr>
              <w:spacing w:after="0" w:line="240" w:lineRule="auto"/>
              <w:jc w:val="center"/>
              <w:rPr>
                <w:rStyle w:val="Hipervnculo"/>
                <w:rFonts w:ascii="Arial" w:hAnsi="Arial" w:cs="Arial"/>
                <w:b/>
                <w:bCs/>
                <w:sz w:val="24"/>
                <w:szCs w:val="24"/>
              </w:rPr>
            </w:pPr>
          </w:p>
          <w:p w14:paraId="493E591A" w14:textId="77777777" w:rsidR="004E0A88" w:rsidRPr="00723FAA" w:rsidRDefault="004E0A88" w:rsidP="00723FAA">
            <w:pPr>
              <w:spacing w:after="0" w:line="240" w:lineRule="auto"/>
              <w:rPr>
                <w:rStyle w:val="Hipervnculo"/>
                <w:rFonts w:ascii="Arial" w:hAnsi="Arial" w:cs="Arial"/>
                <w:bCs/>
                <w:color w:val="auto"/>
                <w:sz w:val="24"/>
                <w:szCs w:val="24"/>
                <w:u w:val="none"/>
              </w:rPr>
            </w:pPr>
            <w:r w:rsidRPr="00723FAA">
              <w:rPr>
                <w:rStyle w:val="Hipervnculo"/>
                <w:rFonts w:ascii="Arial" w:hAnsi="Arial" w:cs="Arial"/>
                <w:bCs/>
                <w:color w:val="auto"/>
                <w:sz w:val="24"/>
                <w:szCs w:val="24"/>
                <w:u w:val="none"/>
              </w:rPr>
              <w:t>Teacher summarizes the activities mentioned in the video with the help of the students and clarifies if necessary. :</w:t>
            </w:r>
          </w:p>
          <w:p w14:paraId="77ED1DDF" w14:textId="777F5A56" w:rsidR="004E0A88" w:rsidRPr="00E51009" w:rsidRDefault="004E0A88" w:rsidP="00D05A2A">
            <w:pPr>
              <w:spacing w:after="0" w:line="240" w:lineRule="auto"/>
              <w:rPr>
                <w:rStyle w:val="Hipervnculo"/>
                <w:rFonts w:ascii="Arial" w:hAnsi="Arial" w:cs="Arial"/>
                <w:bCs/>
                <w:color w:val="auto"/>
                <w:sz w:val="24"/>
                <w:szCs w:val="24"/>
                <w:u w:val="none"/>
              </w:rPr>
            </w:pPr>
            <w:r w:rsidRPr="00E51009">
              <w:rPr>
                <w:rStyle w:val="Hipervnculo"/>
                <w:rFonts w:ascii="Arial" w:hAnsi="Arial" w:cs="Arial"/>
                <w:bCs/>
                <w:color w:val="auto"/>
                <w:sz w:val="24"/>
                <w:szCs w:val="24"/>
                <w:u w:val="none"/>
              </w:rPr>
              <w:t xml:space="preserve">     I texted my friends</w:t>
            </w:r>
            <w:r w:rsidR="00727D94" w:rsidRPr="00E51009">
              <w:rPr>
                <w:rStyle w:val="Hipervnculo"/>
                <w:rFonts w:ascii="Arial" w:hAnsi="Arial" w:cs="Arial"/>
                <w:bCs/>
                <w:color w:val="auto"/>
                <w:sz w:val="24"/>
                <w:szCs w:val="24"/>
                <w:u w:val="none"/>
              </w:rPr>
              <w:t>…</w:t>
            </w:r>
          </w:p>
          <w:p w14:paraId="5E9FF5A3" w14:textId="1A46396F" w:rsidR="004E0A88" w:rsidRPr="00E51009" w:rsidRDefault="004E0A88" w:rsidP="00D05A2A">
            <w:pPr>
              <w:spacing w:after="0" w:line="240" w:lineRule="auto"/>
              <w:rPr>
                <w:rStyle w:val="Hipervnculo"/>
                <w:rFonts w:ascii="Arial" w:hAnsi="Arial" w:cs="Arial"/>
                <w:bCs/>
                <w:color w:val="auto"/>
                <w:sz w:val="24"/>
                <w:szCs w:val="24"/>
                <w:u w:val="none"/>
              </w:rPr>
            </w:pPr>
            <w:r w:rsidRPr="00E51009">
              <w:rPr>
                <w:rStyle w:val="Hipervnculo"/>
                <w:rFonts w:ascii="Arial" w:hAnsi="Arial" w:cs="Arial"/>
                <w:bCs/>
                <w:color w:val="auto"/>
                <w:sz w:val="24"/>
                <w:szCs w:val="24"/>
                <w:u w:val="none"/>
              </w:rPr>
              <w:t xml:space="preserve">     I called my family</w:t>
            </w:r>
            <w:r w:rsidR="00727D94" w:rsidRPr="00E51009">
              <w:rPr>
                <w:rStyle w:val="Hipervnculo"/>
                <w:rFonts w:ascii="Arial" w:hAnsi="Arial" w:cs="Arial"/>
                <w:bCs/>
                <w:color w:val="auto"/>
                <w:sz w:val="24"/>
                <w:szCs w:val="24"/>
                <w:u w:val="none"/>
              </w:rPr>
              <w:t>…</w:t>
            </w:r>
          </w:p>
          <w:p w14:paraId="399F5158" w14:textId="593020D1" w:rsidR="004E0A88" w:rsidRPr="00E51009" w:rsidRDefault="004E0A88" w:rsidP="00D05A2A">
            <w:pPr>
              <w:spacing w:after="0" w:line="240" w:lineRule="auto"/>
              <w:rPr>
                <w:rStyle w:val="Hipervnculo"/>
                <w:rFonts w:ascii="Arial" w:hAnsi="Arial" w:cs="Arial"/>
                <w:bCs/>
                <w:color w:val="auto"/>
                <w:sz w:val="24"/>
                <w:szCs w:val="24"/>
                <w:u w:val="none"/>
              </w:rPr>
            </w:pPr>
            <w:r w:rsidRPr="00E51009">
              <w:rPr>
                <w:rStyle w:val="Hipervnculo"/>
                <w:rFonts w:ascii="Arial" w:hAnsi="Arial" w:cs="Arial"/>
                <w:bCs/>
                <w:color w:val="auto"/>
                <w:sz w:val="24"/>
                <w:szCs w:val="24"/>
                <w:u w:val="none"/>
              </w:rPr>
              <w:t xml:space="preserve">     I listened to music</w:t>
            </w:r>
            <w:r w:rsidR="00727D94" w:rsidRPr="00E51009">
              <w:rPr>
                <w:rStyle w:val="Hipervnculo"/>
                <w:rFonts w:ascii="Arial" w:hAnsi="Arial" w:cs="Arial"/>
                <w:bCs/>
                <w:color w:val="auto"/>
                <w:sz w:val="24"/>
                <w:szCs w:val="24"/>
                <w:u w:val="none"/>
              </w:rPr>
              <w:t>…</w:t>
            </w:r>
          </w:p>
          <w:p w14:paraId="300082B9" w14:textId="2B00E0A5" w:rsidR="004E0A88" w:rsidRPr="00E51009" w:rsidRDefault="004E0A88" w:rsidP="00D05A2A">
            <w:pPr>
              <w:spacing w:after="0" w:line="240" w:lineRule="auto"/>
              <w:rPr>
                <w:rStyle w:val="Hipervnculo"/>
                <w:rFonts w:ascii="Arial" w:hAnsi="Arial" w:cs="Arial"/>
                <w:bCs/>
                <w:color w:val="auto"/>
                <w:sz w:val="24"/>
                <w:szCs w:val="24"/>
                <w:u w:val="none"/>
              </w:rPr>
            </w:pPr>
            <w:r w:rsidRPr="00E51009">
              <w:rPr>
                <w:rStyle w:val="Hipervnculo"/>
                <w:rFonts w:ascii="Arial" w:hAnsi="Arial" w:cs="Arial"/>
                <w:bCs/>
                <w:color w:val="auto"/>
                <w:sz w:val="24"/>
                <w:szCs w:val="24"/>
                <w:u w:val="none"/>
              </w:rPr>
              <w:t xml:space="preserve">     I relaxed</w:t>
            </w:r>
            <w:r w:rsidR="00727D94" w:rsidRPr="00E51009">
              <w:rPr>
                <w:rStyle w:val="Hipervnculo"/>
                <w:rFonts w:ascii="Arial" w:hAnsi="Arial" w:cs="Arial"/>
                <w:bCs/>
                <w:color w:val="auto"/>
                <w:sz w:val="24"/>
                <w:szCs w:val="24"/>
                <w:u w:val="none"/>
              </w:rPr>
              <w:t>…</w:t>
            </w:r>
          </w:p>
          <w:p w14:paraId="47C85A5D" w14:textId="77777777" w:rsidR="004E0A88" w:rsidRPr="00E51009" w:rsidRDefault="004E0A88" w:rsidP="00727D94">
            <w:pPr>
              <w:spacing w:after="0" w:line="240" w:lineRule="auto"/>
              <w:rPr>
                <w:rFonts w:ascii="Arial" w:hAnsi="Arial" w:cs="Arial"/>
                <w:b/>
                <w:bCs/>
                <w:sz w:val="24"/>
                <w:szCs w:val="24"/>
              </w:rPr>
            </w:pPr>
          </w:p>
          <w:p w14:paraId="6C3F84C3" w14:textId="77777777" w:rsidR="004E0A88" w:rsidRPr="00723FAA" w:rsidRDefault="004E0A88" w:rsidP="00723FAA">
            <w:pPr>
              <w:spacing w:after="0" w:line="240" w:lineRule="auto"/>
              <w:jc w:val="both"/>
              <w:rPr>
                <w:rFonts w:ascii="Arial" w:hAnsi="Arial" w:cs="Arial"/>
                <w:b/>
                <w:bCs/>
                <w:sz w:val="24"/>
                <w:szCs w:val="24"/>
              </w:rPr>
            </w:pPr>
            <w:r w:rsidRPr="00723FAA">
              <w:rPr>
                <w:rFonts w:ascii="Arial" w:hAnsi="Arial" w:cs="Arial"/>
                <w:sz w:val="24"/>
                <w:szCs w:val="24"/>
              </w:rPr>
              <w:t>By using pictures (or use ppt “last weekend”) teacher describes what he did last weekend</w:t>
            </w:r>
          </w:p>
          <w:p w14:paraId="1BE0342A" w14:textId="77777777" w:rsidR="004E0A88" w:rsidRPr="00E51009" w:rsidRDefault="004E0A88" w:rsidP="00D05A2A">
            <w:pPr>
              <w:spacing w:after="0" w:line="240" w:lineRule="auto"/>
              <w:jc w:val="both"/>
              <w:rPr>
                <w:rFonts w:ascii="Arial" w:hAnsi="Arial" w:cs="Arial"/>
                <w:sz w:val="24"/>
                <w:szCs w:val="24"/>
              </w:rPr>
            </w:pPr>
            <w:r w:rsidRPr="00E51009">
              <w:rPr>
                <w:rFonts w:ascii="Arial" w:hAnsi="Arial" w:cs="Arial"/>
                <w:sz w:val="24"/>
                <w:szCs w:val="24"/>
              </w:rPr>
              <w:lastRenderedPageBreak/>
              <w:t>Example:</w:t>
            </w:r>
          </w:p>
          <w:p w14:paraId="033DDE77" w14:textId="77777777" w:rsidR="004E0A88" w:rsidRPr="00E51009" w:rsidRDefault="004E0A88" w:rsidP="00D05A2A">
            <w:pPr>
              <w:spacing w:after="0" w:line="240" w:lineRule="auto"/>
              <w:jc w:val="both"/>
              <w:rPr>
                <w:rFonts w:ascii="Arial" w:hAnsi="Arial" w:cs="Arial"/>
                <w:sz w:val="24"/>
                <w:szCs w:val="24"/>
              </w:rPr>
            </w:pPr>
          </w:p>
          <w:p w14:paraId="778C3F56" w14:textId="13F559DE" w:rsidR="004E0A88" w:rsidRPr="00E51009" w:rsidRDefault="004E0A88" w:rsidP="00D05A2A">
            <w:pPr>
              <w:spacing w:after="0" w:line="240" w:lineRule="auto"/>
              <w:jc w:val="both"/>
              <w:rPr>
                <w:rFonts w:ascii="Arial" w:eastAsia="Century Gothic" w:hAnsi="Arial" w:cs="Arial"/>
                <w:sz w:val="24"/>
                <w:szCs w:val="24"/>
              </w:rPr>
            </w:pPr>
            <w:r w:rsidRPr="00E51009">
              <w:rPr>
                <w:rFonts w:ascii="Arial" w:eastAsia="Century Gothic" w:hAnsi="Arial" w:cs="Arial"/>
                <w:sz w:val="24"/>
                <w:szCs w:val="24"/>
              </w:rPr>
              <w:t>Last weekend was good. On Saturday, the weather was rainy.  I did some household chores. In the morning, I cleaned the house, I did the laundry and I went to the supermarket. In the afternoon, I stayed home and cooked delicious food with my family. On Sunday, the weather was beautiful. In the morning</w:t>
            </w:r>
            <w:r w:rsidR="00727D94" w:rsidRPr="00E51009">
              <w:rPr>
                <w:rFonts w:ascii="Arial" w:eastAsia="Century Gothic" w:hAnsi="Arial" w:cs="Arial"/>
                <w:sz w:val="24"/>
                <w:szCs w:val="24"/>
              </w:rPr>
              <w:t>,</w:t>
            </w:r>
            <w:r w:rsidRPr="00E51009">
              <w:rPr>
                <w:rFonts w:ascii="Arial" w:eastAsia="Century Gothic" w:hAnsi="Arial" w:cs="Arial"/>
                <w:sz w:val="24"/>
                <w:szCs w:val="24"/>
              </w:rPr>
              <w:t xml:space="preserve"> I went hiking. Then, I ate fruit salad and ice-cream. In the afternoon</w:t>
            </w:r>
            <w:r w:rsidR="00727D94" w:rsidRPr="00E51009">
              <w:rPr>
                <w:rFonts w:ascii="Arial" w:eastAsia="Century Gothic" w:hAnsi="Arial" w:cs="Arial"/>
                <w:sz w:val="24"/>
                <w:szCs w:val="24"/>
              </w:rPr>
              <w:t>,</w:t>
            </w:r>
            <w:r w:rsidRPr="00E51009">
              <w:rPr>
                <w:rFonts w:ascii="Arial" w:eastAsia="Century Gothic" w:hAnsi="Arial" w:cs="Arial"/>
                <w:sz w:val="24"/>
                <w:szCs w:val="24"/>
              </w:rPr>
              <w:t xml:space="preserve"> I stayed home and relaxed. It was a peaceful weekend. </w:t>
            </w:r>
          </w:p>
          <w:p w14:paraId="5A66CAB7" w14:textId="77777777" w:rsidR="004E0A88" w:rsidRPr="00E51009" w:rsidRDefault="004E0A88" w:rsidP="00D05A2A">
            <w:pPr>
              <w:spacing w:after="0" w:line="240" w:lineRule="auto"/>
              <w:jc w:val="center"/>
              <w:rPr>
                <w:rFonts w:ascii="Arial" w:hAnsi="Arial" w:cs="Arial"/>
                <w:b/>
                <w:bCs/>
                <w:sz w:val="24"/>
                <w:szCs w:val="24"/>
              </w:rPr>
            </w:pPr>
          </w:p>
          <w:p w14:paraId="35E36DB6" w14:textId="326E85C6" w:rsidR="004E0A88" w:rsidRPr="00E51009" w:rsidRDefault="004E0A88" w:rsidP="00B12CC2">
            <w:pPr>
              <w:pStyle w:val="Prrafodelista"/>
              <w:numPr>
                <w:ilvl w:val="0"/>
                <w:numId w:val="30"/>
              </w:numPr>
              <w:spacing w:after="0" w:line="240" w:lineRule="auto"/>
              <w:rPr>
                <w:rFonts w:ascii="Arial" w:hAnsi="Arial" w:cs="Arial"/>
                <w:sz w:val="24"/>
                <w:szCs w:val="24"/>
              </w:rPr>
            </w:pPr>
            <w:r w:rsidRPr="00E51009">
              <w:rPr>
                <w:rFonts w:ascii="Arial" w:hAnsi="Arial" w:cs="Arial"/>
                <w:sz w:val="24"/>
                <w:szCs w:val="24"/>
              </w:rPr>
              <w:t xml:space="preserve">Students are asked to circle the verbs in past tense. </w:t>
            </w:r>
          </w:p>
          <w:p w14:paraId="2A3FDB4D" w14:textId="30EEDFE2" w:rsidR="00E13007" w:rsidRPr="00E51009" w:rsidRDefault="00E13007" w:rsidP="00B12CC2">
            <w:pPr>
              <w:pStyle w:val="Prrafodelista"/>
              <w:numPr>
                <w:ilvl w:val="0"/>
                <w:numId w:val="30"/>
              </w:numPr>
              <w:spacing w:line="259" w:lineRule="auto"/>
              <w:jc w:val="both"/>
              <w:rPr>
                <w:rFonts w:ascii="Arial" w:eastAsia="Arial" w:hAnsi="Arial" w:cs="Arial"/>
                <w:sz w:val="24"/>
                <w:szCs w:val="24"/>
              </w:rPr>
            </w:pPr>
            <w:r w:rsidRPr="00E51009">
              <w:rPr>
                <w:rFonts w:ascii="Arial" w:eastAsia="Arial" w:hAnsi="Arial" w:cs="Arial"/>
                <w:sz w:val="24"/>
                <w:szCs w:val="24"/>
              </w:rPr>
              <w:t xml:space="preserve">Teacher provides some vocabulary in past tense (action verbs) </w:t>
            </w:r>
            <w:r w:rsidR="00D949A6" w:rsidRPr="00E51009">
              <w:rPr>
                <w:rFonts w:ascii="Arial" w:eastAsia="Arial" w:hAnsi="Arial" w:cs="Arial"/>
                <w:sz w:val="24"/>
                <w:szCs w:val="24"/>
              </w:rPr>
              <w:t>as resource</w:t>
            </w:r>
            <w:r w:rsidRPr="00E51009">
              <w:rPr>
                <w:rFonts w:ascii="Arial" w:eastAsia="Arial" w:hAnsi="Arial" w:cs="Arial"/>
                <w:sz w:val="24"/>
                <w:szCs w:val="24"/>
              </w:rPr>
              <w:t xml:space="preserve"> </w:t>
            </w:r>
            <w:r w:rsidR="00D949A6" w:rsidRPr="00E51009">
              <w:rPr>
                <w:rFonts w:ascii="Arial" w:eastAsia="Arial" w:hAnsi="Arial" w:cs="Arial"/>
                <w:sz w:val="24"/>
                <w:szCs w:val="24"/>
              </w:rPr>
              <w:t>for solving</w:t>
            </w:r>
            <w:r w:rsidRPr="00E51009">
              <w:rPr>
                <w:rFonts w:ascii="Arial" w:eastAsia="Arial" w:hAnsi="Arial" w:cs="Arial"/>
                <w:sz w:val="24"/>
                <w:szCs w:val="24"/>
              </w:rPr>
              <w:t xml:space="preserve"> the following task.</w:t>
            </w:r>
          </w:p>
          <w:tbl>
            <w:tblPr>
              <w:tblStyle w:val="Tablaconcuadrcula"/>
              <w:tblW w:w="0" w:type="auto"/>
              <w:tblLayout w:type="fixed"/>
              <w:tblLook w:val="06A0" w:firstRow="1" w:lastRow="0" w:firstColumn="1" w:lastColumn="0" w:noHBand="1" w:noVBand="1"/>
            </w:tblPr>
            <w:tblGrid>
              <w:gridCol w:w="2111"/>
              <w:gridCol w:w="2111"/>
              <w:gridCol w:w="2111"/>
              <w:gridCol w:w="2111"/>
            </w:tblGrid>
            <w:tr w:rsidR="00E13007" w:rsidRPr="00E51009" w14:paraId="57F524D6" w14:textId="77777777" w:rsidTr="00390F6E">
              <w:tc>
                <w:tcPr>
                  <w:tcW w:w="2111" w:type="dxa"/>
                </w:tcPr>
                <w:p w14:paraId="6ECCD8E2" w14:textId="77777777" w:rsidR="00E13007" w:rsidRPr="00E51009" w:rsidRDefault="00E13007" w:rsidP="00E13007">
                  <w:pPr>
                    <w:jc w:val="center"/>
                    <w:rPr>
                      <w:rFonts w:ascii="Arial" w:eastAsia="Century Gothic" w:hAnsi="Arial" w:cs="Arial"/>
                      <w:b/>
                      <w:bCs/>
                      <w:sz w:val="24"/>
                      <w:szCs w:val="24"/>
                    </w:rPr>
                  </w:pPr>
                  <w:r w:rsidRPr="00E51009">
                    <w:rPr>
                      <w:rFonts w:ascii="Arial" w:eastAsia="Century Gothic" w:hAnsi="Arial" w:cs="Arial"/>
                      <w:b/>
                      <w:bCs/>
                      <w:sz w:val="24"/>
                      <w:szCs w:val="24"/>
                    </w:rPr>
                    <w:t>Base form</w:t>
                  </w:r>
                </w:p>
              </w:tc>
              <w:tc>
                <w:tcPr>
                  <w:tcW w:w="2111" w:type="dxa"/>
                </w:tcPr>
                <w:p w14:paraId="43A953FB" w14:textId="77777777" w:rsidR="00E13007" w:rsidRPr="00E51009" w:rsidRDefault="00E13007" w:rsidP="00E13007">
                  <w:pPr>
                    <w:jc w:val="center"/>
                    <w:rPr>
                      <w:rFonts w:ascii="Arial" w:eastAsia="Century Gothic" w:hAnsi="Arial" w:cs="Arial"/>
                      <w:b/>
                      <w:bCs/>
                      <w:sz w:val="24"/>
                      <w:szCs w:val="24"/>
                    </w:rPr>
                  </w:pPr>
                  <w:r w:rsidRPr="00E51009">
                    <w:rPr>
                      <w:rFonts w:ascii="Arial" w:eastAsia="Century Gothic" w:hAnsi="Arial" w:cs="Arial"/>
                      <w:b/>
                      <w:bCs/>
                      <w:sz w:val="24"/>
                      <w:szCs w:val="24"/>
                    </w:rPr>
                    <w:t>Past tense</w:t>
                  </w:r>
                </w:p>
              </w:tc>
              <w:tc>
                <w:tcPr>
                  <w:tcW w:w="2111" w:type="dxa"/>
                </w:tcPr>
                <w:p w14:paraId="5207A404" w14:textId="77777777" w:rsidR="00E13007" w:rsidRPr="00E51009" w:rsidRDefault="00E13007" w:rsidP="00E13007">
                  <w:pPr>
                    <w:jc w:val="center"/>
                    <w:rPr>
                      <w:rFonts w:ascii="Arial" w:eastAsia="Century Gothic" w:hAnsi="Arial" w:cs="Arial"/>
                      <w:b/>
                      <w:bCs/>
                      <w:sz w:val="24"/>
                      <w:szCs w:val="24"/>
                    </w:rPr>
                  </w:pPr>
                  <w:r w:rsidRPr="00E51009">
                    <w:rPr>
                      <w:rFonts w:ascii="Arial" w:eastAsia="Century Gothic" w:hAnsi="Arial" w:cs="Arial"/>
                      <w:b/>
                      <w:bCs/>
                      <w:sz w:val="24"/>
                      <w:szCs w:val="24"/>
                    </w:rPr>
                    <w:t>Base form</w:t>
                  </w:r>
                </w:p>
              </w:tc>
              <w:tc>
                <w:tcPr>
                  <w:tcW w:w="2111" w:type="dxa"/>
                </w:tcPr>
                <w:p w14:paraId="0A2C1382" w14:textId="77777777" w:rsidR="00E13007" w:rsidRPr="00E51009" w:rsidRDefault="00E13007" w:rsidP="00E13007">
                  <w:pPr>
                    <w:jc w:val="center"/>
                    <w:rPr>
                      <w:rFonts w:ascii="Arial" w:eastAsia="Century Gothic" w:hAnsi="Arial" w:cs="Arial"/>
                      <w:b/>
                      <w:bCs/>
                      <w:sz w:val="24"/>
                      <w:szCs w:val="24"/>
                    </w:rPr>
                  </w:pPr>
                  <w:r w:rsidRPr="00E51009">
                    <w:rPr>
                      <w:rFonts w:ascii="Arial" w:eastAsia="Century Gothic" w:hAnsi="Arial" w:cs="Arial"/>
                      <w:b/>
                      <w:bCs/>
                      <w:sz w:val="24"/>
                      <w:szCs w:val="24"/>
                    </w:rPr>
                    <w:t>Past tense</w:t>
                  </w:r>
                </w:p>
              </w:tc>
            </w:tr>
            <w:tr w:rsidR="00E13007" w:rsidRPr="00E51009" w14:paraId="4A8071C9" w14:textId="77777777" w:rsidTr="00390F6E">
              <w:tc>
                <w:tcPr>
                  <w:tcW w:w="2111" w:type="dxa"/>
                </w:tcPr>
                <w:p w14:paraId="729311F0" w14:textId="77777777" w:rsidR="00E13007" w:rsidRPr="00E51009" w:rsidRDefault="00E13007" w:rsidP="00E13007">
                  <w:pPr>
                    <w:rPr>
                      <w:rFonts w:ascii="Arial" w:eastAsia="Century Gothic" w:hAnsi="Arial" w:cs="Arial"/>
                      <w:sz w:val="24"/>
                      <w:szCs w:val="24"/>
                    </w:rPr>
                  </w:pPr>
                  <w:r w:rsidRPr="00E51009">
                    <w:rPr>
                      <w:rFonts w:ascii="Arial" w:eastAsia="Century Gothic" w:hAnsi="Arial" w:cs="Arial"/>
                      <w:sz w:val="24"/>
                      <w:szCs w:val="24"/>
                    </w:rPr>
                    <w:t>am/is</w:t>
                  </w:r>
                </w:p>
              </w:tc>
              <w:tc>
                <w:tcPr>
                  <w:tcW w:w="2111" w:type="dxa"/>
                </w:tcPr>
                <w:p w14:paraId="0F24091F" w14:textId="77777777" w:rsidR="00E13007" w:rsidRPr="00E51009" w:rsidRDefault="00E13007" w:rsidP="00E13007">
                  <w:pPr>
                    <w:rPr>
                      <w:rFonts w:ascii="Arial" w:eastAsia="Century Gothic" w:hAnsi="Arial" w:cs="Arial"/>
                      <w:sz w:val="24"/>
                      <w:szCs w:val="24"/>
                    </w:rPr>
                  </w:pPr>
                  <w:r w:rsidRPr="00E51009">
                    <w:rPr>
                      <w:rFonts w:ascii="Arial" w:eastAsia="Century Gothic" w:hAnsi="Arial" w:cs="Arial"/>
                      <w:sz w:val="24"/>
                      <w:szCs w:val="24"/>
                    </w:rPr>
                    <w:t>was</w:t>
                  </w:r>
                </w:p>
              </w:tc>
              <w:tc>
                <w:tcPr>
                  <w:tcW w:w="2111" w:type="dxa"/>
                </w:tcPr>
                <w:p w14:paraId="747E9126" w14:textId="77777777" w:rsidR="00E13007" w:rsidRPr="00E51009" w:rsidRDefault="00E13007" w:rsidP="00E13007">
                  <w:pPr>
                    <w:rPr>
                      <w:rFonts w:ascii="Arial" w:eastAsia="Century Gothic" w:hAnsi="Arial" w:cs="Arial"/>
                      <w:sz w:val="24"/>
                      <w:szCs w:val="24"/>
                    </w:rPr>
                  </w:pPr>
                  <w:r w:rsidRPr="00E51009">
                    <w:rPr>
                      <w:rFonts w:ascii="Arial" w:eastAsia="Century Gothic" w:hAnsi="Arial" w:cs="Arial"/>
                      <w:sz w:val="24"/>
                      <w:szCs w:val="24"/>
                    </w:rPr>
                    <w:t>stay home</w:t>
                  </w:r>
                </w:p>
              </w:tc>
              <w:tc>
                <w:tcPr>
                  <w:tcW w:w="2111" w:type="dxa"/>
                </w:tcPr>
                <w:p w14:paraId="3693430F" w14:textId="77777777" w:rsidR="00E13007" w:rsidRPr="00E51009" w:rsidRDefault="00E13007" w:rsidP="00E13007">
                  <w:pPr>
                    <w:rPr>
                      <w:rFonts w:ascii="Arial" w:eastAsia="Century Gothic" w:hAnsi="Arial" w:cs="Arial"/>
                      <w:sz w:val="24"/>
                      <w:szCs w:val="24"/>
                    </w:rPr>
                  </w:pPr>
                  <w:r w:rsidRPr="00E51009">
                    <w:rPr>
                      <w:rFonts w:ascii="Arial" w:eastAsia="Century Gothic" w:hAnsi="Arial" w:cs="Arial"/>
                      <w:sz w:val="24"/>
                      <w:szCs w:val="24"/>
                    </w:rPr>
                    <w:t>stayed home</w:t>
                  </w:r>
                </w:p>
              </w:tc>
            </w:tr>
            <w:tr w:rsidR="00E13007" w:rsidRPr="00E51009" w14:paraId="6D037BA4" w14:textId="77777777" w:rsidTr="00390F6E">
              <w:tc>
                <w:tcPr>
                  <w:tcW w:w="2111" w:type="dxa"/>
                </w:tcPr>
                <w:p w14:paraId="3C9A15F8" w14:textId="77777777" w:rsidR="00E13007" w:rsidRPr="00E51009" w:rsidRDefault="00E13007" w:rsidP="00E13007">
                  <w:pPr>
                    <w:rPr>
                      <w:rFonts w:ascii="Arial" w:eastAsia="Century Gothic" w:hAnsi="Arial" w:cs="Arial"/>
                      <w:sz w:val="24"/>
                      <w:szCs w:val="24"/>
                    </w:rPr>
                  </w:pPr>
                  <w:r w:rsidRPr="00E51009">
                    <w:rPr>
                      <w:rFonts w:ascii="Arial" w:eastAsia="Century Gothic" w:hAnsi="Arial" w:cs="Arial"/>
                      <w:sz w:val="24"/>
                      <w:szCs w:val="24"/>
                    </w:rPr>
                    <w:t>do</w:t>
                  </w:r>
                </w:p>
              </w:tc>
              <w:tc>
                <w:tcPr>
                  <w:tcW w:w="2111" w:type="dxa"/>
                </w:tcPr>
                <w:p w14:paraId="7E499EC9" w14:textId="77777777" w:rsidR="00E13007" w:rsidRPr="00E51009" w:rsidRDefault="00E13007" w:rsidP="00E13007">
                  <w:pPr>
                    <w:rPr>
                      <w:rFonts w:ascii="Arial" w:eastAsia="Century Gothic" w:hAnsi="Arial" w:cs="Arial"/>
                      <w:sz w:val="24"/>
                      <w:szCs w:val="24"/>
                    </w:rPr>
                  </w:pPr>
                  <w:r w:rsidRPr="00E51009">
                    <w:rPr>
                      <w:rFonts w:ascii="Arial" w:eastAsia="Century Gothic" w:hAnsi="Arial" w:cs="Arial"/>
                      <w:sz w:val="24"/>
                      <w:szCs w:val="24"/>
                    </w:rPr>
                    <w:t>did</w:t>
                  </w:r>
                </w:p>
              </w:tc>
              <w:tc>
                <w:tcPr>
                  <w:tcW w:w="2111" w:type="dxa"/>
                </w:tcPr>
                <w:p w14:paraId="695D8119" w14:textId="77777777" w:rsidR="00E13007" w:rsidRPr="00E51009" w:rsidRDefault="00E13007" w:rsidP="00E13007">
                  <w:pPr>
                    <w:rPr>
                      <w:rFonts w:ascii="Arial" w:eastAsia="Century Gothic" w:hAnsi="Arial" w:cs="Arial"/>
                      <w:sz w:val="24"/>
                      <w:szCs w:val="24"/>
                    </w:rPr>
                  </w:pPr>
                  <w:r w:rsidRPr="00E51009">
                    <w:rPr>
                      <w:rFonts w:ascii="Arial" w:eastAsia="Century Gothic" w:hAnsi="Arial" w:cs="Arial"/>
                      <w:sz w:val="24"/>
                      <w:szCs w:val="24"/>
                    </w:rPr>
                    <w:t>rest</w:t>
                  </w:r>
                </w:p>
              </w:tc>
              <w:tc>
                <w:tcPr>
                  <w:tcW w:w="2111" w:type="dxa"/>
                </w:tcPr>
                <w:p w14:paraId="432E947E" w14:textId="77777777" w:rsidR="00E13007" w:rsidRPr="00E51009" w:rsidRDefault="00E13007" w:rsidP="00E13007">
                  <w:pPr>
                    <w:rPr>
                      <w:rFonts w:ascii="Arial" w:eastAsia="Century Gothic" w:hAnsi="Arial" w:cs="Arial"/>
                      <w:sz w:val="24"/>
                      <w:szCs w:val="24"/>
                    </w:rPr>
                  </w:pPr>
                  <w:r w:rsidRPr="00E51009">
                    <w:rPr>
                      <w:rFonts w:ascii="Arial" w:eastAsia="Century Gothic" w:hAnsi="Arial" w:cs="Arial"/>
                      <w:sz w:val="24"/>
                      <w:szCs w:val="24"/>
                    </w:rPr>
                    <w:t>rested</w:t>
                  </w:r>
                </w:p>
              </w:tc>
            </w:tr>
            <w:tr w:rsidR="00E13007" w:rsidRPr="00E51009" w14:paraId="7B26DB83" w14:textId="77777777" w:rsidTr="00390F6E">
              <w:tc>
                <w:tcPr>
                  <w:tcW w:w="2111" w:type="dxa"/>
                </w:tcPr>
                <w:p w14:paraId="39AB2290" w14:textId="77777777" w:rsidR="00E13007" w:rsidRPr="00E51009" w:rsidRDefault="00E13007" w:rsidP="00E13007">
                  <w:pPr>
                    <w:rPr>
                      <w:rFonts w:ascii="Arial" w:eastAsia="Century Gothic" w:hAnsi="Arial" w:cs="Arial"/>
                      <w:sz w:val="24"/>
                      <w:szCs w:val="24"/>
                    </w:rPr>
                  </w:pPr>
                  <w:r w:rsidRPr="00E51009">
                    <w:rPr>
                      <w:rFonts w:ascii="Arial" w:eastAsia="Century Gothic" w:hAnsi="Arial" w:cs="Arial"/>
                      <w:sz w:val="24"/>
                      <w:szCs w:val="24"/>
                    </w:rPr>
                    <w:t>go</w:t>
                  </w:r>
                </w:p>
              </w:tc>
              <w:tc>
                <w:tcPr>
                  <w:tcW w:w="2111" w:type="dxa"/>
                </w:tcPr>
                <w:p w14:paraId="7559BC03" w14:textId="77777777" w:rsidR="00E13007" w:rsidRPr="00E51009" w:rsidRDefault="00E13007" w:rsidP="00E13007">
                  <w:pPr>
                    <w:rPr>
                      <w:rFonts w:ascii="Arial" w:eastAsia="Century Gothic" w:hAnsi="Arial" w:cs="Arial"/>
                      <w:sz w:val="24"/>
                      <w:szCs w:val="24"/>
                    </w:rPr>
                  </w:pPr>
                  <w:r w:rsidRPr="00E51009">
                    <w:rPr>
                      <w:rFonts w:ascii="Arial" w:eastAsia="Century Gothic" w:hAnsi="Arial" w:cs="Arial"/>
                      <w:sz w:val="24"/>
                      <w:szCs w:val="24"/>
                    </w:rPr>
                    <w:t>went</w:t>
                  </w:r>
                </w:p>
              </w:tc>
              <w:tc>
                <w:tcPr>
                  <w:tcW w:w="2111" w:type="dxa"/>
                </w:tcPr>
                <w:p w14:paraId="0E8EA6CB" w14:textId="77777777" w:rsidR="00E13007" w:rsidRPr="00E51009" w:rsidRDefault="00E13007" w:rsidP="00E13007">
                  <w:pPr>
                    <w:rPr>
                      <w:rFonts w:ascii="Arial" w:eastAsia="Century Gothic" w:hAnsi="Arial" w:cs="Arial"/>
                      <w:sz w:val="24"/>
                      <w:szCs w:val="24"/>
                    </w:rPr>
                  </w:pPr>
                  <w:r w:rsidRPr="00E51009">
                    <w:rPr>
                      <w:rFonts w:ascii="Arial" w:eastAsia="Century Gothic" w:hAnsi="Arial" w:cs="Arial"/>
                      <w:sz w:val="24"/>
                      <w:szCs w:val="24"/>
                    </w:rPr>
                    <w:t>text</w:t>
                  </w:r>
                </w:p>
              </w:tc>
              <w:tc>
                <w:tcPr>
                  <w:tcW w:w="2111" w:type="dxa"/>
                </w:tcPr>
                <w:p w14:paraId="11A17C36" w14:textId="77777777" w:rsidR="00E13007" w:rsidRPr="00E51009" w:rsidRDefault="00E13007" w:rsidP="00E13007">
                  <w:pPr>
                    <w:rPr>
                      <w:rFonts w:ascii="Arial" w:eastAsia="Century Gothic" w:hAnsi="Arial" w:cs="Arial"/>
                      <w:sz w:val="24"/>
                      <w:szCs w:val="24"/>
                    </w:rPr>
                  </w:pPr>
                  <w:r w:rsidRPr="00E51009">
                    <w:rPr>
                      <w:rFonts w:ascii="Arial" w:eastAsia="Century Gothic" w:hAnsi="Arial" w:cs="Arial"/>
                      <w:sz w:val="24"/>
                      <w:szCs w:val="24"/>
                    </w:rPr>
                    <w:t>texted</w:t>
                  </w:r>
                </w:p>
              </w:tc>
            </w:tr>
            <w:tr w:rsidR="00E13007" w:rsidRPr="00E51009" w14:paraId="637471E8" w14:textId="77777777" w:rsidTr="00390F6E">
              <w:tc>
                <w:tcPr>
                  <w:tcW w:w="2111" w:type="dxa"/>
                </w:tcPr>
                <w:p w14:paraId="1CC01DC3" w14:textId="77777777" w:rsidR="00E13007" w:rsidRPr="00E51009" w:rsidRDefault="00E13007" w:rsidP="00E13007">
                  <w:pPr>
                    <w:rPr>
                      <w:rFonts w:ascii="Arial" w:eastAsia="Century Gothic" w:hAnsi="Arial" w:cs="Arial"/>
                      <w:sz w:val="24"/>
                      <w:szCs w:val="24"/>
                    </w:rPr>
                  </w:pPr>
                  <w:r w:rsidRPr="00E51009">
                    <w:rPr>
                      <w:rFonts w:ascii="Arial" w:eastAsia="Century Gothic" w:hAnsi="Arial" w:cs="Arial"/>
                      <w:sz w:val="24"/>
                      <w:szCs w:val="24"/>
                    </w:rPr>
                    <w:t>eat</w:t>
                  </w:r>
                </w:p>
              </w:tc>
              <w:tc>
                <w:tcPr>
                  <w:tcW w:w="2111" w:type="dxa"/>
                </w:tcPr>
                <w:p w14:paraId="11428E58" w14:textId="77777777" w:rsidR="00E13007" w:rsidRPr="00E51009" w:rsidRDefault="00E13007" w:rsidP="00E13007">
                  <w:pPr>
                    <w:rPr>
                      <w:rFonts w:ascii="Arial" w:eastAsia="Century Gothic" w:hAnsi="Arial" w:cs="Arial"/>
                      <w:sz w:val="24"/>
                      <w:szCs w:val="24"/>
                    </w:rPr>
                  </w:pPr>
                  <w:r w:rsidRPr="00E51009">
                    <w:rPr>
                      <w:rFonts w:ascii="Arial" w:eastAsia="Century Gothic" w:hAnsi="Arial" w:cs="Arial"/>
                      <w:sz w:val="24"/>
                      <w:szCs w:val="24"/>
                    </w:rPr>
                    <w:t>ate</w:t>
                  </w:r>
                </w:p>
              </w:tc>
              <w:tc>
                <w:tcPr>
                  <w:tcW w:w="2111" w:type="dxa"/>
                </w:tcPr>
                <w:p w14:paraId="415B8AE7" w14:textId="77777777" w:rsidR="00E13007" w:rsidRPr="00E51009" w:rsidRDefault="00E13007" w:rsidP="00E13007">
                  <w:pPr>
                    <w:rPr>
                      <w:rFonts w:ascii="Arial" w:eastAsia="Century Gothic" w:hAnsi="Arial" w:cs="Arial"/>
                      <w:sz w:val="24"/>
                      <w:szCs w:val="24"/>
                    </w:rPr>
                  </w:pPr>
                  <w:r w:rsidRPr="00E51009">
                    <w:rPr>
                      <w:rFonts w:ascii="Arial" w:eastAsia="Century Gothic" w:hAnsi="Arial" w:cs="Arial"/>
                      <w:sz w:val="24"/>
                      <w:szCs w:val="24"/>
                    </w:rPr>
                    <w:t>call</w:t>
                  </w:r>
                </w:p>
              </w:tc>
              <w:tc>
                <w:tcPr>
                  <w:tcW w:w="2111" w:type="dxa"/>
                </w:tcPr>
                <w:p w14:paraId="6FEC9DF3" w14:textId="77777777" w:rsidR="00E13007" w:rsidRPr="00E51009" w:rsidRDefault="00E13007" w:rsidP="00E13007">
                  <w:pPr>
                    <w:rPr>
                      <w:rFonts w:ascii="Arial" w:eastAsia="Century Gothic" w:hAnsi="Arial" w:cs="Arial"/>
                      <w:sz w:val="24"/>
                      <w:szCs w:val="24"/>
                    </w:rPr>
                  </w:pPr>
                  <w:r w:rsidRPr="00E51009">
                    <w:rPr>
                      <w:rFonts w:ascii="Arial" w:eastAsia="Century Gothic" w:hAnsi="Arial" w:cs="Arial"/>
                      <w:sz w:val="24"/>
                      <w:szCs w:val="24"/>
                    </w:rPr>
                    <w:t>called</w:t>
                  </w:r>
                </w:p>
              </w:tc>
            </w:tr>
            <w:tr w:rsidR="00E13007" w:rsidRPr="00E51009" w14:paraId="4A716394" w14:textId="77777777" w:rsidTr="00390F6E">
              <w:tc>
                <w:tcPr>
                  <w:tcW w:w="2111" w:type="dxa"/>
                </w:tcPr>
                <w:p w14:paraId="0542AA3A" w14:textId="77777777" w:rsidR="00E13007" w:rsidRPr="00E51009" w:rsidRDefault="00E13007" w:rsidP="00E13007">
                  <w:pPr>
                    <w:rPr>
                      <w:rFonts w:ascii="Arial" w:eastAsia="Century Gothic" w:hAnsi="Arial" w:cs="Arial"/>
                      <w:sz w:val="24"/>
                      <w:szCs w:val="24"/>
                    </w:rPr>
                  </w:pPr>
                  <w:r w:rsidRPr="00E51009">
                    <w:rPr>
                      <w:rFonts w:ascii="Arial" w:eastAsia="Century Gothic" w:hAnsi="Arial" w:cs="Arial"/>
                      <w:sz w:val="24"/>
                      <w:szCs w:val="24"/>
                    </w:rPr>
                    <w:t>clean</w:t>
                  </w:r>
                </w:p>
              </w:tc>
              <w:tc>
                <w:tcPr>
                  <w:tcW w:w="2111" w:type="dxa"/>
                </w:tcPr>
                <w:p w14:paraId="6989177C" w14:textId="77777777" w:rsidR="00E13007" w:rsidRPr="00E51009" w:rsidRDefault="00E13007" w:rsidP="00E13007">
                  <w:pPr>
                    <w:rPr>
                      <w:rFonts w:ascii="Arial" w:eastAsia="Century Gothic" w:hAnsi="Arial" w:cs="Arial"/>
                      <w:sz w:val="24"/>
                      <w:szCs w:val="24"/>
                    </w:rPr>
                  </w:pPr>
                  <w:r w:rsidRPr="00E51009">
                    <w:rPr>
                      <w:rFonts w:ascii="Arial" w:eastAsia="Century Gothic" w:hAnsi="Arial" w:cs="Arial"/>
                      <w:sz w:val="24"/>
                      <w:szCs w:val="24"/>
                    </w:rPr>
                    <w:t>cleaned</w:t>
                  </w:r>
                </w:p>
              </w:tc>
              <w:tc>
                <w:tcPr>
                  <w:tcW w:w="2111" w:type="dxa"/>
                </w:tcPr>
                <w:p w14:paraId="4B56D486" w14:textId="77777777" w:rsidR="00E13007" w:rsidRPr="00E51009" w:rsidRDefault="00E13007" w:rsidP="00E13007">
                  <w:pPr>
                    <w:rPr>
                      <w:rFonts w:ascii="Arial" w:eastAsia="Century Gothic" w:hAnsi="Arial" w:cs="Arial"/>
                      <w:sz w:val="24"/>
                      <w:szCs w:val="24"/>
                    </w:rPr>
                  </w:pPr>
                  <w:r w:rsidRPr="00E51009">
                    <w:rPr>
                      <w:rFonts w:ascii="Arial" w:eastAsia="Century Gothic" w:hAnsi="Arial" w:cs="Arial"/>
                      <w:sz w:val="24"/>
                      <w:szCs w:val="24"/>
                    </w:rPr>
                    <w:t>listen to music</w:t>
                  </w:r>
                </w:p>
              </w:tc>
              <w:tc>
                <w:tcPr>
                  <w:tcW w:w="2111" w:type="dxa"/>
                </w:tcPr>
                <w:p w14:paraId="5D2408C5" w14:textId="77777777" w:rsidR="00E13007" w:rsidRPr="00E51009" w:rsidRDefault="00E13007" w:rsidP="00E13007">
                  <w:pPr>
                    <w:rPr>
                      <w:rFonts w:ascii="Arial" w:eastAsia="Century Gothic" w:hAnsi="Arial" w:cs="Arial"/>
                      <w:sz w:val="24"/>
                      <w:szCs w:val="24"/>
                    </w:rPr>
                  </w:pPr>
                  <w:r w:rsidRPr="00E51009">
                    <w:rPr>
                      <w:rFonts w:ascii="Arial" w:eastAsia="Century Gothic" w:hAnsi="Arial" w:cs="Arial"/>
                      <w:sz w:val="24"/>
                      <w:szCs w:val="24"/>
                    </w:rPr>
                    <w:t>listened to music</w:t>
                  </w:r>
                </w:p>
              </w:tc>
            </w:tr>
            <w:tr w:rsidR="00E13007" w:rsidRPr="00E51009" w14:paraId="2DD41F00" w14:textId="77777777" w:rsidTr="00390F6E">
              <w:tc>
                <w:tcPr>
                  <w:tcW w:w="2111" w:type="dxa"/>
                </w:tcPr>
                <w:p w14:paraId="7B0601D3" w14:textId="77777777" w:rsidR="00E13007" w:rsidRPr="00E51009" w:rsidRDefault="00E13007" w:rsidP="00E13007">
                  <w:pPr>
                    <w:rPr>
                      <w:rFonts w:ascii="Arial" w:eastAsia="Century Gothic" w:hAnsi="Arial" w:cs="Arial"/>
                      <w:sz w:val="24"/>
                      <w:szCs w:val="24"/>
                    </w:rPr>
                  </w:pPr>
                  <w:r w:rsidRPr="00E51009">
                    <w:rPr>
                      <w:rFonts w:ascii="Arial" w:eastAsia="Century Gothic" w:hAnsi="Arial" w:cs="Arial"/>
                      <w:sz w:val="24"/>
                      <w:szCs w:val="24"/>
                    </w:rPr>
                    <w:t>stay</w:t>
                  </w:r>
                </w:p>
              </w:tc>
              <w:tc>
                <w:tcPr>
                  <w:tcW w:w="2111" w:type="dxa"/>
                </w:tcPr>
                <w:p w14:paraId="3080EC6C" w14:textId="77777777" w:rsidR="00E13007" w:rsidRPr="00E51009" w:rsidRDefault="00E13007" w:rsidP="00E13007">
                  <w:pPr>
                    <w:rPr>
                      <w:rFonts w:ascii="Arial" w:eastAsia="Century Gothic" w:hAnsi="Arial" w:cs="Arial"/>
                      <w:sz w:val="24"/>
                      <w:szCs w:val="24"/>
                    </w:rPr>
                  </w:pPr>
                  <w:r w:rsidRPr="00E51009">
                    <w:rPr>
                      <w:rFonts w:ascii="Arial" w:eastAsia="Century Gothic" w:hAnsi="Arial" w:cs="Arial"/>
                      <w:sz w:val="24"/>
                      <w:szCs w:val="24"/>
                    </w:rPr>
                    <w:t>stayed</w:t>
                  </w:r>
                </w:p>
              </w:tc>
              <w:tc>
                <w:tcPr>
                  <w:tcW w:w="2111" w:type="dxa"/>
                </w:tcPr>
                <w:p w14:paraId="5CFAACF2" w14:textId="77777777" w:rsidR="00E13007" w:rsidRPr="00E51009" w:rsidRDefault="00E13007" w:rsidP="00E13007">
                  <w:pPr>
                    <w:rPr>
                      <w:rFonts w:ascii="Arial" w:eastAsia="Century Gothic" w:hAnsi="Arial" w:cs="Arial"/>
                      <w:sz w:val="24"/>
                      <w:szCs w:val="24"/>
                    </w:rPr>
                  </w:pPr>
                  <w:r w:rsidRPr="00E51009">
                    <w:rPr>
                      <w:rFonts w:ascii="Arial" w:eastAsia="Century Gothic" w:hAnsi="Arial" w:cs="Arial"/>
                      <w:sz w:val="24"/>
                      <w:szCs w:val="24"/>
                    </w:rPr>
                    <w:t>watch T.V.</w:t>
                  </w:r>
                </w:p>
              </w:tc>
              <w:tc>
                <w:tcPr>
                  <w:tcW w:w="2111" w:type="dxa"/>
                </w:tcPr>
                <w:p w14:paraId="17C9A538" w14:textId="77777777" w:rsidR="00E13007" w:rsidRPr="00E51009" w:rsidRDefault="00E13007" w:rsidP="00E13007">
                  <w:pPr>
                    <w:rPr>
                      <w:rFonts w:ascii="Arial" w:eastAsia="Century Gothic" w:hAnsi="Arial" w:cs="Arial"/>
                      <w:sz w:val="24"/>
                      <w:szCs w:val="24"/>
                    </w:rPr>
                  </w:pPr>
                  <w:r w:rsidRPr="00E51009">
                    <w:rPr>
                      <w:rFonts w:ascii="Arial" w:eastAsia="Century Gothic" w:hAnsi="Arial" w:cs="Arial"/>
                      <w:sz w:val="24"/>
                      <w:szCs w:val="24"/>
                    </w:rPr>
                    <w:t>watched T.V.</w:t>
                  </w:r>
                </w:p>
              </w:tc>
            </w:tr>
            <w:tr w:rsidR="00E13007" w:rsidRPr="00E51009" w14:paraId="081BB3BB" w14:textId="77777777" w:rsidTr="00390F6E">
              <w:tc>
                <w:tcPr>
                  <w:tcW w:w="2111" w:type="dxa"/>
                </w:tcPr>
                <w:p w14:paraId="3DB60BAE" w14:textId="77777777" w:rsidR="00E13007" w:rsidRPr="00E51009" w:rsidRDefault="00E13007" w:rsidP="00E13007">
                  <w:pPr>
                    <w:rPr>
                      <w:rFonts w:ascii="Arial" w:eastAsia="Century Gothic" w:hAnsi="Arial" w:cs="Arial"/>
                      <w:sz w:val="24"/>
                      <w:szCs w:val="24"/>
                    </w:rPr>
                  </w:pPr>
                  <w:r w:rsidRPr="00E51009">
                    <w:rPr>
                      <w:rFonts w:ascii="Arial" w:eastAsia="Century Gothic" w:hAnsi="Arial" w:cs="Arial"/>
                      <w:sz w:val="24"/>
                      <w:szCs w:val="24"/>
                    </w:rPr>
                    <w:t>cook</w:t>
                  </w:r>
                </w:p>
              </w:tc>
              <w:tc>
                <w:tcPr>
                  <w:tcW w:w="2111" w:type="dxa"/>
                </w:tcPr>
                <w:p w14:paraId="0BEAF365" w14:textId="77777777" w:rsidR="00E13007" w:rsidRPr="00E51009" w:rsidRDefault="00E13007" w:rsidP="00E13007">
                  <w:pPr>
                    <w:rPr>
                      <w:rFonts w:ascii="Arial" w:eastAsia="Century Gothic" w:hAnsi="Arial" w:cs="Arial"/>
                      <w:sz w:val="24"/>
                      <w:szCs w:val="24"/>
                    </w:rPr>
                  </w:pPr>
                  <w:r w:rsidRPr="00E51009">
                    <w:rPr>
                      <w:rFonts w:ascii="Arial" w:eastAsia="Century Gothic" w:hAnsi="Arial" w:cs="Arial"/>
                      <w:sz w:val="24"/>
                      <w:szCs w:val="24"/>
                    </w:rPr>
                    <w:t>cooked</w:t>
                  </w:r>
                </w:p>
              </w:tc>
              <w:tc>
                <w:tcPr>
                  <w:tcW w:w="2111" w:type="dxa"/>
                </w:tcPr>
                <w:p w14:paraId="4F8833B8" w14:textId="77777777" w:rsidR="00E13007" w:rsidRPr="00E51009" w:rsidRDefault="00E13007" w:rsidP="00E13007">
                  <w:pPr>
                    <w:rPr>
                      <w:rFonts w:ascii="Arial" w:eastAsia="Century Gothic" w:hAnsi="Arial" w:cs="Arial"/>
                      <w:sz w:val="24"/>
                      <w:szCs w:val="24"/>
                    </w:rPr>
                  </w:pPr>
                  <w:r w:rsidRPr="00E51009">
                    <w:rPr>
                      <w:rFonts w:ascii="Arial" w:eastAsia="Century Gothic" w:hAnsi="Arial" w:cs="Arial"/>
                      <w:sz w:val="24"/>
                      <w:szCs w:val="24"/>
                    </w:rPr>
                    <w:t>relax</w:t>
                  </w:r>
                </w:p>
              </w:tc>
              <w:tc>
                <w:tcPr>
                  <w:tcW w:w="2111" w:type="dxa"/>
                </w:tcPr>
                <w:p w14:paraId="3735055E" w14:textId="77777777" w:rsidR="00E13007" w:rsidRPr="00E51009" w:rsidRDefault="00E13007" w:rsidP="00E13007">
                  <w:pPr>
                    <w:rPr>
                      <w:rFonts w:ascii="Arial" w:eastAsia="Century Gothic" w:hAnsi="Arial" w:cs="Arial"/>
                      <w:sz w:val="24"/>
                      <w:szCs w:val="24"/>
                    </w:rPr>
                  </w:pPr>
                  <w:r w:rsidRPr="00E51009">
                    <w:rPr>
                      <w:rFonts w:ascii="Arial" w:eastAsia="Century Gothic" w:hAnsi="Arial" w:cs="Arial"/>
                      <w:sz w:val="24"/>
                      <w:szCs w:val="24"/>
                    </w:rPr>
                    <w:t>relaxed</w:t>
                  </w:r>
                </w:p>
              </w:tc>
            </w:tr>
          </w:tbl>
          <w:p w14:paraId="29CAB279" w14:textId="77777777" w:rsidR="00E13007" w:rsidRPr="00E51009" w:rsidRDefault="00E13007" w:rsidP="00E13007">
            <w:pPr>
              <w:spacing w:line="259" w:lineRule="auto"/>
              <w:rPr>
                <w:rFonts w:ascii="Arial" w:hAnsi="Arial" w:cs="Arial"/>
                <w:sz w:val="24"/>
                <w:szCs w:val="24"/>
              </w:rPr>
            </w:pPr>
          </w:p>
          <w:p w14:paraId="70F4A240" w14:textId="77777777" w:rsidR="004E0A88" w:rsidRPr="00E51009" w:rsidRDefault="004E0A88" w:rsidP="00D05A2A">
            <w:pPr>
              <w:spacing w:line="259" w:lineRule="auto"/>
              <w:contextualSpacing/>
              <w:jc w:val="center"/>
              <w:rPr>
                <w:rFonts w:ascii="Arial" w:hAnsi="Arial" w:cs="Arial"/>
                <w:b/>
                <w:bCs/>
                <w:sz w:val="24"/>
                <w:szCs w:val="24"/>
                <w:highlight w:val="green"/>
                <w:u w:val="single"/>
              </w:rPr>
            </w:pPr>
          </w:p>
          <w:p w14:paraId="74FA5170" w14:textId="1307141B" w:rsidR="004E0A88" w:rsidRPr="00E51009" w:rsidRDefault="004E0A88" w:rsidP="00D05A2A">
            <w:pPr>
              <w:spacing w:line="259" w:lineRule="auto"/>
              <w:contextualSpacing/>
              <w:jc w:val="center"/>
              <w:rPr>
                <w:rFonts w:ascii="Arial" w:hAnsi="Arial" w:cs="Arial"/>
                <w:b/>
                <w:bCs/>
                <w:sz w:val="24"/>
                <w:szCs w:val="24"/>
              </w:rPr>
            </w:pPr>
            <w:r w:rsidRPr="00E51009">
              <w:rPr>
                <w:rFonts w:ascii="Arial" w:hAnsi="Arial" w:cs="Arial"/>
                <w:b/>
                <w:bCs/>
                <w:sz w:val="24"/>
                <w:szCs w:val="24"/>
              </w:rPr>
              <w:lastRenderedPageBreak/>
              <w:t>Task-rehearsal</w:t>
            </w:r>
          </w:p>
          <w:p w14:paraId="421332E5" w14:textId="77777777" w:rsidR="004E0A88" w:rsidRPr="00E51009" w:rsidRDefault="004E0A88" w:rsidP="00D05A2A">
            <w:pPr>
              <w:spacing w:line="259" w:lineRule="auto"/>
              <w:contextualSpacing/>
              <w:jc w:val="center"/>
              <w:rPr>
                <w:rFonts w:ascii="Arial" w:hAnsi="Arial" w:cs="Arial"/>
                <w:b/>
                <w:sz w:val="24"/>
                <w:szCs w:val="24"/>
              </w:rPr>
            </w:pPr>
          </w:p>
          <w:p w14:paraId="16ED2568" w14:textId="34FB866E" w:rsidR="002326BA" w:rsidRPr="00E51009" w:rsidRDefault="00381063" w:rsidP="00381063">
            <w:pPr>
              <w:spacing w:line="259" w:lineRule="auto"/>
              <w:contextualSpacing/>
              <w:rPr>
                <w:rFonts w:ascii="Arial" w:hAnsi="Arial" w:cs="Arial"/>
                <w:bCs/>
                <w:sz w:val="24"/>
                <w:szCs w:val="24"/>
              </w:rPr>
            </w:pPr>
            <w:r w:rsidRPr="00E51009">
              <w:rPr>
                <w:rFonts w:ascii="Arial" w:hAnsi="Arial" w:cs="Arial"/>
                <w:bCs/>
                <w:sz w:val="24"/>
                <w:szCs w:val="24"/>
              </w:rPr>
              <w:t>Students will solve the following task</w:t>
            </w:r>
            <w:r w:rsidR="002326BA" w:rsidRPr="00E51009">
              <w:rPr>
                <w:rFonts w:ascii="Arial" w:hAnsi="Arial" w:cs="Arial"/>
                <w:bCs/>
                <w:sz w:val="24"/>
                <w:szCs w:val="24"/>
              </w:rPr>
              <w:t>.</w:t>
            </w:r>
          </w:p>
          <w:p w14:paraId="759442BF" w14:textId="298A2D60" w:rsidR="004E0A88" w:rsidRPr="00E51009" w:rsidRDefault="002326BA" w:rsidP="00381063">
            <w:pPr>
              <w:spacing w:line="259" w:lineRule="auto"/>
              <w:contextualSpacing/>
              <w:rPr>
                <w:rFonts w:ascii="Arial" w:hAnsi="Arial" w:cs="Arial"/>
                <w:bCs/>
                <w:sz w:val="24"/>
                <w:szCs w:val="24"/>
              </w:rPr>
            </w:pPr>
            <w:r w:rsidRPr="00E51009">
              <w:rPr>
                <w:rFonts w:ascii="Arial" w:hAnsi="Arial" w:cs="Arial"/>
                <w:bCs/>
                <w:sz w:val="24"/>
                <w:szCs w:val="24"/>
              </w:rPr>
              <w:t>Y</w:t>
            </w:r>
            <w:r w:rsidR="006D485B" w:rsidRPr="00E51009">
              <w:rPr>
                <w:rFonts w:ascii="Arial" w:hAnsi="Arial" w:cs="Arial"/>
                <w:bCs/>
                <w:sz w:val="24"/>
                <w:szCs w:val="24"/>
              </w:rPr>
              <w:t>ou are back to school after the weekend. You meet your friends again and your teacher gives each of you 2 minutes to share with the class the activities you did. You have some time to prepare before you speak.</w:t>
            </w:r>
          </w:p>
          <w:p w14:paraId="258B1566" w14:textId="083844F5" w:rsidR="006D485B" w:rsidRPr="00E51009" w:rsidRDefault="00E13007" w:rsidP="00B12CC2">
            <w:pPr>
              <w:pStyle w:val="Prrafodelista"/>
              <w:numPr>
                <w:ilvl w:val="0"/>
                <w:numId w:val="30"/>
              </w:numPr>
              <w:spacing w:line="259" w:lineRule="auto"/>
              <w:jc w:val="both"/>
              <w:rPr>
                <w:rFonts w:ascii="Arial" w:hAnsi="Arial" w:cs="Arial"/>
                <w:sz w:val="24"/>
                <w:szCs w:val="24"/>
              </w:rPr>
            </w:pPr>
            <w:r w:rsidRPr="00E51009">
              <w:rPr>
                <w:rFonts w:ascii="Arial" w:hAnsi="Arial" w:cs="Arial"/>
                <w:sz w:val="24"/>
                <w:szCs w:val="24"/>
              </w:rPr>
              <w:t>“H</w:t>
            </w:r>
            <w:r w:rsidR="002326BA" w:rsidRPr="00E51009">
              <w:rPr>
                <w:rFonts w:ascii="Arial" w:hAnsi="Arial" w:cs="Arial"/>
                <w:sz w:val="24"/>
                <w:szCs w:val="24"/>
              </w:rPr>
              <w:t>ow was your weekend? Tell us</w:t>
            </w:r>
            <w:r w:rsidRPr="00E51009">
              <w:rPr>
                <w:rFonts w:ascii="Arial" w:hAnsi="Arial" w:cs="Arial"/>
                <w:sz w:val="24"/>
                <w:szCs w:val="24"/>
              </w:rPr>
              <w:t xml:space="preserve"> what did you do?</w:t>
            </w:r>
            <w:r w:rsidR="002326BA" w:rsidRPr="00E51009">
              <w:rPr>
                <w:rFonts w:ascii="Arial" w:hAnsi="Arial" w:cs="Arial"/>
                <w:sz w:val="24"/>
                <w:szCs w:val="24"/>
              </w:rPr>
              <w:t>”</w:t>
            </w:r>
            <w:r w:rsidRPr="00E51009">
              <w:rPr>
                <w:rFonts w:ascii="Arial" w:hAnsi="Arial" w:cs="Arial"/>
                <w:sz w:val="24"/>
                <w:szCs w:val="24"/>
              </w:rPr>
              <w:t xml:space="preserve"> </w:t>
            </w:r>
          </w:p>
          <w:p w14:paraId="63C0B44F" w14:textId="402047BF" w:rsidR="006D485B" w:rsidRPr="00E51009" w:rsidRDefault="006D485B" w:rsidP="00381063">
            <w:pPr>
              <w:spacing w:line="259" w:lineRule="auto"/>
              <w:contextualSpacing/>
              <w:rPr>
                <w:rFonts w:ascii="Arial" w:hAnsi="Arial" w:cs="Arial"/>
                <w:bCs/>
                <w:sz w:val="24"/>
                <w:szCs w:val="24"/>
              </w:rPr>
            </w:pPr>
            <w:r w:rsidRPr="00E51009">
              <w:rPr>
                <w:rFonts w:ascii="Arial" w:hAnsi="Arial" w:cs="Arial"/>
                <w:bCs/>
                <w:sz w:val="24"/>
                <w:szCs w:val="24"/>
              </w:rPr>
              <w:t xml:space="preserve">Brainstorm all the activities that you </w:t>
            </w:r>
            <w:r w:rsidR="00E13007" w:rsidRPr="00E51009">
              <w:rPr>
                <w:rFonts w:ascii="Arial" w:hAnsi="Arial" w:cs="Arial"/>
                <w:bCs/>
                <w:sz w:val="24"/>
                <w:szCs w:val="24"/>
              </w:rPr>
              <w:t xml:space="preserve">did during the weekend. </w:t>
            </w:r>
          </w:p>
          <w:p w14:paraId="316D33AB" w14:textId="77777777" w:rsidR="00E13007" w:rsidRPr="00E51009" w:rsidRDefault="00E13007" w:rsidP="00381063">
            <w:pPr>
              <w:spacing w:line="259" w:lineRule="auto"/>
              <w:contextualSpacing/>
              <w:rPr>
                <w:rFonts w:ascii="Arial" w:hAnsi="Arial" w:cs="Arial"/>
                <w:bCs/>
                <w:sz w:val="24"/>
                <w:szCs w:val="24"/>
              </w:rPr>
            </w:pPr>
          </w:p>
          <w:p w14:paraId="4563F353" w14:textId="51390743" w:rsidR="00E13007" w:rsidRPr="00E51009" w:rsidRDefault="002326BA" w:rsidP="00381063">
            <w:pPr>
              <w:spacing w:line="259" w:lineRule="auto"/>
              <w:contextualSpacing/>
              <w:rPr>
                <w:rFonts w:ascii="Arial" w:hAnsi="Arial" w:cs="Arial"/>
                <w:bCs/>
                <w:sz w:val="24"/>
                <w:szCs w:val="24"/>
              </w:rPr>
            </w:pPr>
            <w:r w:rsidRPr="00E51009">
              <w:rPr>
                <w:rFonts w:ascii="Arial" w:hAnsi="Arial" w:cs="Arial"/>
                <w:bCs/>
                <w:sz w:val="24"/>
                <w:szCs w:val="24"/>
              </w:rPr>
              <w:t>1. On Saturday morning, I…</w:t>
            </w:r>
          </w:p>
          <w:p w14:paraId="267A8694" w14:textId="085FB319" w:rsidR="00E13007" w:rsidRPr="00E51009" w:rsidRDefault="002326BA" w:rsidP="00381063">
            <w:pPr>
              <w:spacing w:line="259" w:lineRule="auto"/>
              <w:contextualSpacing/>
              <w:rPr>
                <w:rFonts w:ascii="Arial" w:hAnsi="Arial" w:cs="Arial"/>
                <w:bCs/>
                <w:sz w:val="24"/>
                <w:szCs w:val="24"/>
              </w:rPr>
            </w:pPr>
            <w:r w:rsidRPr="00E51009">
              <w:rPr>
                <w:rFonts w:ascii="Arial" w:hAnsi="Arial" w:cs="Arial"/>
                <w:bCs/>
                <w:sz w:val="24"/>
                <w:szCs w:val="24"/>
              </w:rPr>
              <w:t>2. Then, I ….</w:t>
            </w:r>
          </w:p>
          <w:p w14:paraId="3025EFC7" w14:textId="093081B6" w:rsidR="00E13007" w:rsidRPr="00E51009" w:rsidRDefault="00E13007" w:rsidP="00381063">
            <w:pPr>
              <w:spacing w:line="259" w:lineRule="auto"/>
              <w:contextualSpacing/>
              <w:rPr>
                <w:rFonts w:ascii="Arial" w:hAnsi="Arial" w:cs="Arial"/>
                <w:bCs/>
                <w:sz w:val="24"/>
                <w:szCs w:val="24"/>
              </w:rPr>
            </w:pPr>
            <w:r w:rsidRPr="00E51009">
              <w:rPr>
                <w:rFonts w:ascii="Arial" w:hAnsi="Arial" w:cs="Arial"/>
                <w:bCs/>
                <w:sz w:val="24"/>
                <w:szCs w:val="24"/>
              </w:rPr>
              <w:t>3.</w:t>
            </w:r>
            <w:r w:rsidR="002326BA" w:rsidRPr="00E51009">
              <w:rPr>
                <w:rFonts w:ascii="Arial" w:hAnsi="Arial" w:cs="Arial"/>
                <w:bCs/>
                <w:sz w:val="24"/>
                <w:szCs w:val="24"/>
              </w:rPr>
              <w:t xml:space="preserve"> In the afternoon, I ….</w:t>
            </w:r>
          </w:p>
          <w:p w14:paraId="2657B77E" w14:textId="0E2727DB" w:rsidR="002326BA" w:rsidRPr="00E51009" w:rsidRDefault="002326BA" w:rsidP="00381063">
            <w:pPr>
              <w:spacing w:line="259" w:lineRule="auto"/>
              <w:contextualSpacing/>
              <w:rPr>
                <w:rFonts w:ascii="Arial" w:hAnsi="Arial" w:cs="Arial"/>
                <w:bCs/>
                <w:sz w:val="24"/>
                <w:szCs w:val="24"/>
              </w:rPr>
            </w:pPr>
            <w:r w:rsidRPr="00E51009">
              <w:rPr>
                <w:rFonts w:ascii="Arial" w:hAnsi="Arial" w:cs="Arial"/>
                <w:bCs/>
                <w:sz w:val="24"/>
                <w:szCs w:val="24"/>
              </w:rPr>
              <w:t>4. On Sunday morning, I …</w:t>
            </w:r>
          </w:p>
          <w:p w14:paraId="61443A05" w14:textId="77777777" w:rsidR="002326BA" w:rsidRPr="00E51009" w:rsidRDefault="002326BA" w:rsidP="00381063">
            <w:pPr>
              <w:spacing w:line="259" w:lineRule="auto"/>
              <w:contextualSpacing/>
              <w:rPr>
                <w:rFonts w:ascii="Arial" w:hAnsi="Arial" w:cs="Arial"/>
                <w:bCs/>
                <w:sz w:val="24"/>
                <w:szCs w:val="24"/>
              </w:rPr>
            </w:pPr>
          </w:p>
          <w:p w14:paraId="6B4B3B94" w14:textId="79918248" w:rsidR="00E13007" w:rsidRPr="00E51009" w:rsidRDefault="00E13007" w:rsidP="00381063">
            <w:pPr>
              <w:spacing w:line="259" w:lineRule="auto"/>
              <w:contextualSpacing/>
              <w:rPr>
                <w:rFonts w:ascii="Arial" w:hAnsi="Arial" w:cs="Arial"/>
                <w:bCs/>
                <w:sz w:val="24"/>
                <w:szCs w:val="24"/>
              </w:rPr>
            </w:pPr>
            <w:r w:rsidRPr="00E51009">
              <w:rPr>
                <w:rFonts w:ascii="Arial" w:hAnsi="Arial" w:cs="Arial"/>
                <w:bCs/>
                <w:sz w:val="24"/>
                <w:szCs w:val="24"/>
              </w:rPr>
              <w:t>Follow the model provided by your teacher.</w:t>
            </w:r>
            <w:r w:rsidR="002326BA" w:rsidRPr="00E51009">
              <w:rPr>
                <w:rFonts w:ascii="Arial" w:hAnsi="Arial" w:cs="Arial"/>
                <w:bCs/>
                <w:sz w:val="24"/>
                <w:szCs w:val="24"/>
              </w:rPr>
              <w:t xml:space="preserve"> Then, Share your list in</w:t>
            </w:r>
            <w:r w:rsidRPr="00E51009">
              <w:rPr>
                <w:rFonts w:ascii="Arial" w:hAnsi="Arial" w:cs="Arial"/>
                <w:bCs/>
                <w:sz w:val="24"/>
                <w:szCs w:val="24"/>
              </w:rPr>
              <w:t xml:space="preserve"> oral form with your partner as a form of rehearsal.</w:t>
            </w:r>
            <w:r w:rsidR="002326BA" w:rsidRPr="00E51009">
              <w:rPr>
                <w:rFonts w:ascii="Arial" w:hAnsi="Arial" w:cs="Arial"/>
                <w:bCs/>
                <w:sz w:val="24"/>
                <w:szCs w:val="24"/>
              </w:rPr>
              <w:t xml:space="preserve"> Your partner will provide you with feedback.</w:t>
            </w:r>
          </w:p>
          <w:p w14:paraId="2AE0BEFE" w14:textId="77777777" w:rsidR="002326BA" w:rsidRPr="00E51009" w:rsidRDefault="002326BA" w:rsidP="002326BA">
            <w:pPr>
              <w:spacing w:line="259" w:lineRule="auto"/>
              <w:rPr>
                <w:rFonts w:ascii="Arial" w:hAnsi="Arial" w:cs="Arial"/>
                <w:sz w:val="24"/>
                <w:szCs w:val="24"/>
              </w:rPr>
            </w:pPr>
          </w:p>
          <w:p w14:paraId="59E6FCAC" w14:textId="119B005E" w:rsidR="004E0A88" w:rsidRPr="00E51009" w:rsidRDefault="004E0A88" w:rsidP="00D05A2A">
            <w:pPr>
              <w:spacing w:after="0"/>
              <w:jc w:val="center"/>
              <w:rPr>
                <w:rFonts w:ascii="Arial" w:hAnsi="Arial" w:cs="Arial"/>
                <w:b/>
                <w:sz w:val="24"/>
                <w:szCs w:val="24"/>
                <w:u w:val="single"/>
              </w:rPr>
            </w:pPr>
            <w:r w:rsidRPr="00E51009">
              <w:rPr>
                <w:rFonts w:ascii="Arial" w:hAnsi="Arial" w:cs="Arial"/>
                <w:b/>
                <w:sz w:val="24"/>
                <w:szCs w:val="24"/>
              </w:rPr>
              <w:t>Task completion</w:t>
            </w:r>
          </w:p>
          <w:p w14:paraId="0D78426E" w14:textId="0B0BDDAF" w:rsidR="004E0A88" w:rsidRPr="00E51009" w:rsidRDefault="002326BA" w:rsidP="002326BA">
            <w:pPr>
              <w:rPr>
                <w:rFonts w:ascii="Arial" w:hAnsi="Arial" w:cs="Arial"/>
                <w:sz w:val="24"/>
                <w:szCs w:val="24"/>
              </w:rPr>
            </w:pPr>
            <w:r w:rsidRPr="00E51009">
              <w:rPr>
                <w:rFonts w:ascii="Arial" w:hAnsi="Arial" w:cs="Arial"/>
                <w:sz w:val="24"/>
                <w:szCs w:val="24"/>
              </w:rPr>
              <w:t xml:space="preserve"> </w:t>
            </w:r>
          </w:p>
          <w:p w14:paraId="0D2A8AD4" w14:textId="75006FC3" w:rsidR="002326BA" w:rsidRPr="00E51009" w:rsidRDefault="002326BA" w:rsidP="002326BA">
            <w:pPr>
              <w:rPr>
                <w:rFonts w:ascii="Arial" w:hAnsi="Arial" w:cs="Arial"/>
                <w:sz w:val="24"/>
                <w:szCs w:val="24"/>
              </w:rPr>
            </w:pPr>
            <w:r w:rsidRPr="00E51009">
              <w:rPr>
                <w:rFonts w:ascii="Arial" w:hAnsi="Arial" w:cs="Arial"/>
                <w:sz w:val="24"/>
                <w:szCs w:val="24"/>
              </w:rPr>
              <w:t xml:space="preserve">Students individually get ready to share shortly </w:t>
            </w:r>
            <w:r w:rsidR="00D949A6" w:rsidRPr="00E51009">
              <w:rPr>
                <w:rFonts w:ascii="Arial" w:hAnsi="Arial" w:cs="Arial"/>
                <w:sz w:val="24"/>
                <w:szCs w:val="24"/>
              </w:rPr>
              <w:t>with the class</w:t>
            </w:r>
            <w:r w:rsidR="00206064" w:rsidRPr="00E51009">
              <w:rPr>
                <w:rFonts w:ascii="Arial" w:hAnsi="Arial" w:cs="Arial"/>
                <w:sz w:val="24"/>
                <w:szCs w:val="24"/>
              </w:rPr>
              <w:t xml:space="preserve"> or in small groups</w:t>
            </w:r>
            <w:r w:rsidR="00D949A6" w:rsidRPr="00E51009">
              <w:rPr>
                <w:rFonts w:ascii="Arial" w:hAnsi="Arial" w:cs="Arial"/>
                <w:sz w:val="24"/>
                <w:szCs w:val="24"/>
              </w:rPr>
              <w:t xml:space="preserve"> what they did during the weakened. They make a short outline with the main ideas of what they did. They will follow these steps in preparing their short narration</w:t>
            </w:r>
            <w:r w:rsidR="00206064" w:rsidRPr="00E51009">
              <w:rPr>
                <w:rFonts w:ascii="Arial" w:hAnsi="Arial" w:cs="Arial"/>
                <w:sz w:val="24"/>
                <w:szCs w:val="24"/>
              </w:rPr>
              <w:t>.</w:t>
            </w:r>
          </w:p>
          <w:p w14:paraId="0E2807E5" w14:textId="5A097DAE" w:rsidR="00D949A6" w:rsidRPr="00E51009" w:rsidRDefault="00D949A6" w:rsidP="00B12CC2">
            <w:pPr>
              <w:pStyle w:val="Prrafodelista"/>
              <w:numPr>
                <w:ilvl w:val="0"/>
                <w:numId w:val="36"/>
              </w:numPr>
              <w:rPr>
                <w:rFonts w:ascii="Arial" w:hAnsi="Arial" w:cs="Arial"/>
                <w:sz w:val="24"/>
                <w:szCs w:val="24"/>
              </w:rPr>
            </w:pPr>
            <w:r w:rsidRPr="00E51009">
              <w:rPr>
                <w:rFonts w:ascii="Arial" w:hAnsi="Arial" w:cs="Arial"/>
                <w:sz w:val="24"/>
                <w:szCs w:val="24"/>
              </w:rPr>
              <w:t>Greet your classmates and teacher.</w:t>
            </w:r>
          </w:p>
          <w:p w14:paraId="1DFF0071" w14:textId="77777777" w:rsidR="00D949A6" w:rsidRPr="00E51009" w:rsidRDefault="00D949A6" w:rsidP="00B12CC2">
            <w:pPr>
              <w:pStyle w:val="Prrafodelista"/>
              <w:numPr>
                <w:ilvl w:val="0"/>
                <w:numId w:val="36"/>
              </w:numPr>
              <w:rPr>
                <w:rFonts w:ascii="Arial" w:hAnsi="Arial" w:cs="Arial"/>
                <w:sz w:val="24"/>
                <w:szCs w:val="24"/>
              </w:rPr>
            </w:pPr>
            <w:r w:rsidRPr="00E51009">
              <w:rPr>
                <w:rFonts w:ascii="Arial" w:hAnsi="Arial" w:cs="Arial"/>
                <w:sz w:val="24"/>
                <w:szCs w:val="24"/>
              </w:rPr>
              <w:lastRenderedPageBreak/>
              <w:t>Write notes or complete sentences of what you did during the weekend.</w:t>
            </w:r>
          </w:p>
          <w:p w14:paraId="35AC0C13" w14:textId="36182181" w:rsidR="00D949A6" w:rsidRPr="00E51009" w:rsidRDefault="00D949A6" w:rsidP="00B12CC2">
            <w:pPr>
              <w:pStyle w:val="Prrafodelista"/>
              <w:numPr>
                <w:ilvl w:val="0"/>
                <w:numId w:val="36"/>
              </w:numPr>
              <w:rPr>
                <w:rFonts w:ascii="Arial" w:hAnsi="Arial" w:cs="Arial"/>
                <w:sz w:val="24"/>
                <w:szCs w:val="24"/>
              </w:rPr>
            </w:pPr>
            <w:r w:rsidRPr="00E51009">
              <w:rPr>
                <w:rFonts w:ascii="Arial" w:hAnsi="Arial" w:cs="Arial"/>
                <w:sz w:val="24"/>
                <w:szCs w:val="24"/>
              </w:rPr>
              <w:t>Make drawings or pictures to make your ideas clear.</w:t>
            </w:r>
          </w:p>
          <w:p w14:paraId="56CA3285" w14:textId="02454F62" w:rsidR="00D949A6" w:rsidRPr="00E51009" w:rsidRDefault="00145533" w:rsidP="00B12CC2">
            <w:pPr>
              <w:pStyle w:val="Prrafodelista"/>
              <w:numPr>
                <w:ilvl w:val="0"/>
                <w:numId w:val="36"/>
              </w:numPr>
              <w:rPr>
                <w:rFonts w:ascii="Arial" w:hAnsi="Arial" w:cs="Arial"/>
                <w:sz w:val="24"/>
                <w:szCs w:val="24"/>
              </w:rPr>
            </w:pPr>
            <w:r w:rsidRPr="00E51009">
              <w:rPr>
                <w:rFonts w:ascii="Arial" w:hAnsi="Arial" w:cs="Arial"/>
                <w:sz w:val="24"/>
                <w:szCs w:val="24"/>
              </w:rPr>
              <w:t>Share your ideas with clarity.</w:t>
            </w:r>
          </w:p>
          <w:p w14:paraId="38032404" w14:textId="16623F62" w:rsidR="00145533" w:rsidRPr="00E51009" w:rsidRDefault="00145533" w:rsidP="00B12CC2">
            <w:pPr>
              <w:pStyle w:val="Prrafodelista"/>
              <w:numPr>
                <w:ilvl w:val="0"/>
                <w:numId w:val="36"/>
              </w:numPr>
              <w:rPr>
                <w:rFonts w:ascii="Arial" w:hAnsi="Arial" w:cs="Arial"/>
                <w:sz w:val="24"/>
                <w:szCs w:val="24"/>
              </w:rPr>
            </w:pPr>
            <w:r w:rsidRPr="00E51009">
              <w:rPr>
                <w:rFonts w:ascii="Arial" w:hAnsi="Arial" w:cs="Arial"/>
                <w:sz w:val="24"/>
                <w:szCs w:val="24"/>
              </w:rPr>
              <w:t>Include a closing sentence of your sharing, for example, thank you!</w:t>
            </w:r>
          </w:p>
          <w:p w14:paraId="2ECC9965" w14:textId="12135545" w:rsidR="00145533" w:rsidRPr="00E51009" w:rsidRDefault="00145533" w:rsidP="00B12CC2">
            <w:pPr>
              <w:pStyle w:val="Prrafodelista"/>
              <w:numPr>
                <w:ilvl w:val="0"/>
                <w:numId w:val="36"/>
              </w:numPr>
              <w:rPr>
                <w:rFonts w:ascii="Arial" w:hAnsi="Arial" w:cs="Arial"/>
                <w:sz w:val="24"/>
                <w:szCs w:val="24"/>
              </w:rPr>
            </w:pPr>
            <w:r w:rsidRPr="00E51009">
              <w:rPr>
                <w:rFonts w:ascii="Arial" w:hAnsi="Arial" w:cs="Arial"/>
                <w:sz w:val="24"/>
                <w:szCs w:val="24"/>
              </w:rPr>
              <w:t>Focused in the</w:t>
            </w:r>
            <w:r w:rsidR="00206064" w:rsidRPr="00E51009">
              <w:rPr>
                <w:rFonts w:ascii="Arial" w:hAnsi="Arial" w:cs="Arial"/>
                <w:sz w:val="24"/>
                <w:szCs w:val="24"/>
              </w:rPr>
              <w:t xml:space="preserve"> correct</w:t>
            </w:r>
            <w:r w:rsidRPr="00E51009">
              <w:rPr>
                <w:rFonts w:ascii="Arial" w:hAnsi="Arial" w:cs="Arial"/>
                <w:sz w:val="24"/>
                <w:szCs w:val="24"/>
              </w:rPr>
              <w:t xml:space="preserve"> pronunciation of past tense verbs</w:t>
            </w:r>
            <w:r w:rsidR="00206064" w:rsidRPr="00E51009">
              <w:rPr>
                <w:rFonts w:ascii="Arial" w:hAnsi="Arial" w:cs="Arial"/>
                <w:sz w:val="24"/>
                <w:szCs w:val="24"/>
              </w:rPr>
              <w:t>.</w:t>
            </w:r>
          </w:p>
          <w:p w14:paraId="21F677F5" w14:textId="18CA142F" w:rsidR="00145533" w:rsidRPr="00E51009" w:rsidRDefault="00206064" w:rsidP="00145533">
            <w:pPr>
              <w:jc w:val="both"/>
              <w:rPr>
                <w:rFonts w:ascii="Arial" w:hAnsi="Arial" w:cs="Arial"/>
                <w:sz w:val="24"/>
                <w:szCs w:val="24"/>
              </w:rPr>
            </w:pPr>
            <w:r w:rsidRPr="00E51009">
              <w:rPr>
                <w:rFonts w:ascii="Arial" w:eastAsiaTheme="minorEastAsia" w:hAnsi="Arial" w:cs="Arial"/>
                <w:sz w:val="24"/>
                <w:szCs w:val="24"/>
                <w:lang w:eastAsia="es-CR"/>
              </w:rPr>
              <w:t>Students share with others what they did during the weekend and listen to their classmates. They provide encouraging words to their peers.</w:t>
            </w:r>
          </w:p>
          <w:p w14:paraId="35805D0A" w14:textId="0269BE3D" w:rsidR="004E0A88" w:rsidRPr="00E51009" w:rsidRDefault="004E0A88" w:rsidP="00206064">
            <w:pPr>
              <w:spacing w:line="259" w:lineRule="auto"/>
              <w:contextualSpacing/>
              <w:jc w:val="center"/>
              <w:rPr>
                <w:rFonts w:ascii="Arial" w:hAnsi="Arial" w:cs="Arial"/>
                <w:b/>
                <w:sz w:val="24"/>
                <w:szCs w:val="24"/>
              </w:rPr>
            </w:pPr>
            <w:r w:rsidRPr="00E51009">
              <w:rPr>
                <w:rFonts w:ascii="Arial" w:hAnsi="Arial" w:cs="Arial"/>
                <w:b/>
                <w:sz w:val="24"/>
                <w:szCs w:val="24"/>
              </w:rPr>
              <w:t>Task assessment</w:t>
            </w:r>
          </w:p>
          <w:p w14:paraId="42BBDC57" w14:textId="77777777" w:rsidR="00206064" w:rsidRPr="00E51009" w:rsidRDefault="00206064" w:rsidP="00206064">
            <w:pPr>
              <w:spacing w:line="259" w:lineRule="auto"/>
              <w:contextualSpacing/>
              <w:jc w:val="center"/>
              <w:rPr>
                <w:rFonts w:ascii="Arial" w:hAnsi="Arial" w:cs="Arial"/>
                <w:b/>
                <w:sz w:val="24"/>
                <w:szCs w:val="24"/>
              </w:rPr>
            </w:pPr>
          </w:p>
          <w:p w14:paraId="13EE2F7B" w14:textId="59BD0028" w:rsidR="00206064" w:rsidRPr="00E51009" w:rsidRDefault="00206064" w:rsidP="00206064">
            <w:pPr>
              <w:spacing w:line="259" w:lineRule="auto"/>
              <w:contextualSpacing/>
              <w:rPr>
                <w:rFonts w:ascii="Arial" w:hAnsi="Arial" w:cs="Arial"/>
                <w:sz w:val="24"/>
                <w:szCs w:val="24"/>
              </w:rPr>
            </w:pPr>
            <w:r w:rsidRPr="00E51009">
              <w:rPr>
                <w:rFonts w:ascii="Arial" w:hAnsi="Arial" w:cs="Arial"/>
                <w:sz w:val="24"/>
                <w:szCs w:val="24"/>
              </w:rPr>
              <w:t>Teacher provides feedback to the whole class. Students participate in a process of self-assessment.</w:t>
            </w:r>
          </w:p>
          <w:p w14:paraId="187E1151" w14:textId="77777777" w:rsidR="004E0A88" w:rsidRPr="00E51009" w:rsidRDefault="004E0A88" w:rsidP="00D05A2A">
            <w:pPr>
              <w:spacing w:after="0" w:line="240" w:lineRule="auto"/>
              <w:jc w:val="center"/>
              <w:rPr>
                <w:rFonts w:ascii="Arial" w:hAnsi="Arial" w:cs="Arial"/>
                <w:b/>
                <w:bCs/>
                <w:sz w:val="24"/>
                <w:szCs w:val="24"/>
              </w:rPr>
            </w:pPr>
          </w:p>
          <w:tbl>
            <w:tblPr>
              <w:tblStyle w:val="Tablaconcuadrcula"/>
              <w:tblW w:w="0" w:type="auto"/>
              <w:tblInd w:w="390" w:type="dxa"/>
              <w:tblLayout w:type="fixed"/>
              <w:tblLook w:val="04A0" w:firstRow="1" w:lastRow="0" w:firstColumn="1" w:lastColumn="0" w:noHBand="0" w:noVBand="1"/>
            </w:tblPr>
            <w:tblGrid>
              <w:gridCol w:w="2228"/>
              <w:gridCol w:w="1741"/>
              <w:gridCol w:w="1843"/>
              <w:gridCol w:w="1843"/>
            </w:tblGrid>
            <w:tr w:rsidR="00206064" w:rsidRPr="00E51009" w14:paraId="27453262" w14:textId="77777777" w:rsidTr="00390F6E">
              <w:trPr>
                <w:trHeight w:val="1197"/>
              </w:trPr>
              <w:tc>
                <w:tcPr>
                  <w:tcW w:w="2228" w:type="dxa"/>
                </w:tcPr>
                <w:p w14:paraId="16125EF2" w14:textId="77777777" w:rsidR="00206064" w:rsidRPr="00E51009" w:rsidRDefault="00206064" w:rsidP="00206064">
                  <w:pPr>
                    <w:spacing w:line="259" w:lineRule="auto"/>
                    <w:contextualSpacing/>
                    <w:rPr>
                      <w:rFonts w:ascii="Arial" w:hAnsi="Arial" w:cs="Arial"/>
                      <w:sz w:val="24"/>
                      <w:szCs w:val="24"/>
                    </w:rPr>
                  </w:pPr>
                </w:p>
                <w:p w14:paraId="59D13537" w14:textId="276BA1D7" w:rsidR="00206064" w:rsidRPr="00E51009" w:rsidRDefault="00206064" w:rsidP="00206064">
                  <w:pPr>
                    <w:spacing w:line="259" w:lineRule="auto"/>
                    <w:contextualSpacing/>
                    <w:rPr>
                      <w:rFonts w:ascii="Arial" w:hAnsi="Arial" w:cs="Arial"/>
                      <w:sz w:val="24"/>
                      <w:szCs w:val="24"/>
                    </w:rPr>
                  </w:pPr>
                  <w:r w:rsidRPr="00E51009">
                    <w:rPr>
                      <w:rFonts w:ascii="Arial" w:hAnsi="Arial" w:cs="Arial"/>
                      <w:sz w:val="24"/>
                      <w:szCs w:val="24"/>
                    </w:rPr>
                    <w:t>I can ...</w:t>
                  </w:r>
                </w:p>
              </w:tc>
              <w:tc>
                <w:tcPr>
                  <w:tcW w:w="1741" w:type="dxa"/>
                </w:tcPr>
                <w:p w14:paraId="49F36DE0" w14:textId="77777777" w:rsidR="00206064" w:rsidRPr="00E51009" w:rsidRDefault="00206064" w:rsidP="00206064">
                  <w:pPr>
                    <w:spacing w:line="259" w:lineRule="auto"/>
                    <w:contextualSpacing/>
                    <w:rPr>
                      <w:rFonts w:ascii="Arial" w:hAnsi="Arial" w:cs="Arial"/>
                      <w:sz w:val="24"/>
                      <w:szCs w:val="24"/>
                    </w:rPr>
                  </w:pPr>
                </w:p>
                <w:p w14:paraId="1ACAFD9F" w14:textId="77777777" w:rsidR="00206064" w:rsidRPr="00E51009" w:rsidRDefault="00206064" w:rsidP="00206064">
                  <w:pPr>
                    <w:spacing w:line="259" w:lineRule="auto"/>
                    <w:contextualSpacing/>
                    <w:rPr>
                      <w:rFonts w:ascii="Arial" w:hAnsi="Arial" w:cs="Arial"/>
                      <w:sz w:val="24"/>
                      <w:szCs w:val="24"/>
                    </w:rPr>
                  </w:pPr>
                  <w:r w:rsidRPr="00E51009">
                    <w:rPr>
                      <w:rFonts w:ascii="Arial" w:hAnsi="Arial" w:cs="Arial"/>
                      <w:sz w:val="24"/>
                      <w:szCs w:val="24"/>
                    </w:rPr>
                    <w:t>Achieved</w:t>
                  </w:r>
                </w:p>
                <w:p w14:paraId="78708F08" w14:textId="77777777" w:rsidR="00206064" w:rsidRPr="00E51009" w:rsidRDefault="00206064" w:rsidP="00206064">
                  <w:pPr>
                    <w:spacing w:line="259" w:lineRule="auto"/>
                    <w:contextualSpacing/>
                    <w:rPr>
                      <w:rFonts w:ascii="Arial" w:hAnsi="Arial" w:cs="Arial"/>
                      <w:sz w:val="24"/>
                      <w:szCs w:val="24"/>
                    </w:rPr>
                  </w:pPr>
                  <w:r w:rsidRPr="00E51009">
                    <w:rPr>
                      <w:rFonts w:ascii="Arial" w:hAnsi="Arial" w:cs="Arial"/>
                      <w:b/>
                      <w:i/>
                      <w:noProof/>
                      <w:sz w:val="24"/>
                      <w:szCs w:val="24"/>
                    </w:rPr>
                    <w:drawing>
                      <wp:anchor distT="0" distB="0" distL="114300" distR="114300" simplePos="0" relativeHeight="251670016" behindDoc="0" locked="0" layoutInCell="1" allowOverlap="1" wp14:anchorId="10919B87" wp14:editId="74703771">
                        <wp:simplePos x="0" y="0"/>
                        <wp:positionH relativeFrom="column">
                          <wp:posOffset>45720</wp:posOffset>
                        </wp:positionH>
                        <wp:positionV relativeFrom="paragraph">
                          <wp:posOffset>141605</wp:posOffset>
                        </wp:positionV>
                        <wp:extent cx="381000" cy="381000"/>
                        <wp:effectExtent l="0" t="0" r="0" b="0"/>
                        <wp:wrapNone/>
                        <wp:docPr id="1308591198" name="Imagen 86" descr="Carita feliz" title="Emoj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happy emoji"/>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81000" cy="381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1DDB800" w14:textId="1AC31D15" w:rsidR="00206064" w:rsidRDefault="00206064" w:rsidP="00206064">
                  <w:pPr>
                    <w:spacing w:line="259" w:lineRule="auto"/>
                    <w:contextualSpacing/>
                    <w:rPr>
                      <w:rFonts w:ascii="Arial" w:hAnsi="Arial" w:cs="Arial"/>
                      <w:color w:val="000000"/>
                      <w:sz w:val="24"/>
                      <w:szCs w:val="24"/>
                    </w:rPr>
                  </w:pPr>
                </w:p>
                <w:p w14:paraId="4A3F6075" w14:textId="77777777" w:rsidR="000E3C16" w:rsidRPr="00E51009" w:rsidRDefault="000E3C16" w:rsidP="00206064">
                  <w:pPr>
                    <w:spacing w:line="259" w:lineRule="auto"/>
                    <w:contextualSpacing/>
                    <w:rPr>
                      <w:rFonts w:ascii="Arial" w:hAnsi="Arial" w:cs="Arial"/>
                      <w:color w:val="000000"/>
                      <w:sz w:val="24"/>
                      <w:szCs w:val="24"/>
                    </w:rPr>
                  </w:pPr>
                </w:p>
                <w:p w14:paraId="21E8AA0C" w14:textId="77777777" w:rsidR="00206064" w:rsidRPr="00E51009" w:rsidRDefault="00206064" w:rsidP="00206064">
                  <w:pPr>
                    <w:spacing w:line="259" w:lineRule="auto"/>
                    <w:contextualSpacing/>
                    <w:rPr>
                      <w:rFonts w:ascii="Arial" w:hAnsi="Arial" w:cs="Arial"/>
                      <w:sz w:val="24"/>
                      <w:szCs w:val="24"/>
                    </w:rPr>
                  </w:pPr>
                  <w:r w:rsidRPr="00E51009">
                    <w:rPr>
                      <w:rFonts w:ascii="Arial" w:hAnsi="Arial" w:cs="Arial"/>
                      <w:color w:val="000000"/>
                      <w:sz w:val="24"/>
                      <w:szCs w:val="24"/>
                    </w:rPr>
                    <w:t>(Learner can achieve the task without any difficulty).</w:t>
                  </w:r>
                </w:p>
              </w:tc>
              <w:tc>
                <w:tcPr>
                  <w:tcW w:w="1843" w:type="dxa"/>
                </w:tcPr>
                <w:p w14:paraId="75D06439" w14:textId="77777777" w:rsidR="00206064" w:rsidRPr="00E51009" w:rsidRDefault="00206064" w:rsidP="00206064">
                  <w:pPr>
                    <w:spacing w:line="259" w:lineRule="auto"/>
                    <w:contextualSpacing/>
                    <w:rPr>
                      <w:rFonts w:ascii="Arial" w:hAnsi="Arial" w:cs="Arial"/>
                      <w:sz w:val="24"/>
                      <w:szCs w:val="24"/>
                    </w:rPr>
                  </w:pPr>
                </w:p>
                <w:p w14:paraId="56A1E50D" w14:textId="77777777" w:rsidR="00206064" w:rsidRPr="00E51009" w:rsidRDefault="00206064" w:rsidP="00206064">
                  <w:pPr>
                    <w:spacing w:line="259" w:lineRule="auto"/>
                    <w:contextualSpacing/>
                    <w:rPr>
                      <w:rFonts w:ascii="Arial" w:hAnsi="Arial" w:cs="Arial"/>
                      <w:sz w:val="24"/>
                      <w:szCs w:val="24"/>
                    </w:rPr>
                  </w:pPr>
                  <w:r w:rsidRPr="00E51009">
                    <w:rPr>
                      <w:rFonts w:ascii="Arial" w:hAnsi="Arial" w:cs="Arial"/>
                      <w:b/>
                      <w:i/>
                      <w:noProof/>
                      <w:sz w:val="24"/>
                      <w:szCs w:val="24"/>
                    </w:rPr>
                    <w:drawing>
                      <wp:anchor distT="0" distB="0" distL="114300" distR="114300" simplePos="0" relativeHeight="251671040" behindDoc="0" locked="0" layoutInCell="1" allowOverlap="1" wp14:anchorId="7F91AFF8" wp14:editId="232937DE">
                        <wp:simplePos x="0" y="0"/>
                        <wp:positionH relativeFrom="column">
                          <wp:posOffset>154940</wp:posOffset>
                        </wp:positionH>
                        <wp:positionV relativeFrom="paragraph">
                          <wp:posOffset>133985</wp:posOffset>
                        </wp:positionV>
                        <wp:extent cx="416560" cy="416560"/>
                        <wp:effectExtent l="0" t="0" r="2540" b="2540"/>
                        <wp:wrapNone/>
                        <wp:docPr id="1308591200" name="Imagen 87" descr="Carita bastante feliz" title="Emoj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castilloh\Downloads\Grinning-Face-with-Smiling-Eyes.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16560" cy="4165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51009">
                    <w:rPr>
                      <w:rFonts w:ascii="Arial" w:hAnsi="Arial" w:cs="Arial"/>
                      <w:sz w:val="24"/>
                      <w:szCs w:val="24"/>
                    </w:rPr>
                    <w:t>In process</w:t>
                  </w:r>
                </w:p>
                <w:p w14:paraId="1BDD17CA" w14:textId="77777777" w:rsidR="00206064" w:rsidRPr="00E51009" w:rsidRDefault="00206064" w:rsidP="00206064">
                  <w:pPr>
                    <w:spacing w:line="259" w:lineRule="auto"/>
                    <w:contextualSpacing/>
                    <w:rPr>
                      <w:rFonts w:ascii="Arial" w:hAnsi="Arial" w:cs="Arial"/>
                      <w:sz w:val="24"/>
                      <w:szCs w:val="24"/>
                    </w:rPr>
                  </w:pPr>
                </w:p>
                <w:p w14:paraId="0BE661B9" w14:textId="77777777" w:rsidR="00206064" w:rsidRPr="00E51009" w:rsidRDefault="00206064" w:rsidP="00206064">
                  <w:pPr>
                    <w:spacing w:line="259" w:lineRule="auto"/>
                    <w:contextualSpacing/>
                    <w:rPr>
                      <w:rFonts w:ascii="Arial" w:hAnsi="Arial" w:cs="Arial"/>
                      <w:color w:val="000000"/>
                      <w:sz w:val="24"/>
                      <w:szCs w:val="24"/>
                    </w:rPr>
                  </w:pPr>
                </w:p>
                <w:p w14:paraId="203FB8AC" w14:textId="77777777" w:rsidR="00206064" w:rsidRPr="00E51009" w:rsidRDefault="00206064" w:rsidP="00206064">
                  <w:pPr>
                    <w:spacing w:line="259" w:lineRule="auto"/>
                    <w:contextualSpacing/>
                    <w:rPr>
                      <w:rFonts w:ascii="Arial" w:hAnsi="Arial" w:cs="Arial"/>
                      <w:sz w:val="24"/>
                      <w:szCs w:val="24"/>
                    </w:rPr>
                  </w:pPr>
                  <w:r w:rsidRPr="00E51009">
                    <w:rPr>
                      <w:rFonts w:ascii="Arial" w:hAnsi="Arial" w:cs="Arial"/>
                      <w:color w:val="000000"/>
                      <w:sz w:val="24"/>
                      <w:szCs w:val="24"/>
                    </w:rPr>
                    <w:t>(Learner can achieve the task with some difficulty and needs improvement)</w:t>
                  </w:r>
                </w:p>
              </w:tc>
              <w:tc>
                <w:tcPr>
                  <w:tcW w:w="1843" w:type="dxa"/>
                </w:tcPr>
                <w:p w14:paraId="0C431DEA" w14:textId="77777777" w:rsidR="000E3C16" w:rsidRPr="00E51009" w:rsidRDefault="00206064" w:rsidP="000E3C16">
                  <w:pPr>
                    <w:spacing w:line="259" w:lineRule="auto"/>
                    <w:contextualSpacing/>
                    <w:rPr>
                      <w:rFonts w:ascii="Arial" w:hAnsi="Arial" w:cs="Arial"/>
                      <w:sz w:val="24"/>
                      <w:szCs w:val="24"/>
                    </w:rPr>
                  </w:pPr>
                  <w:r w:rsidRPr="00E51009">
                    <w:rPr>
                      <w:rFonts w:ascii="Arial" w:hAnsi="Arial" w:cs="Arial"/>
                      <w:sz w:val="24"/>
                      <w:szCs w:val="24"/>
                    </w:rPr>
                    <w:t xml:space="preserve"> </w:t>
                  </w:r>
                  <w:r w:rsidR="000E3C16">
                    <w:rPr>
                      <w:rFonts w:ascii="Arial" w:hAnsi="Arial" w:cs="Arial"/>
                      <w:sz w:val="24"/>
                      <w:szCs w:val="24"/>
                    </w:rPr>
                    <w:t>Not achieved yet</w:t>
                  </w:r>
                </w:p>
                <w:p w14:paraId="479C5661" w14:textId="1BDC5637" w:rsidR="00206064" w:rsidRPr="00E51009" w:rsidRDefault="00206064" w:rsidP="00206064">
                  <w:pPr>
                    <w:spacing w:line="259" w:lineRule="auto"/>
                    <w:contextualSpacing/>
                    <w:rPr>
                      <w:rFonts w:ascii="Arial" w:hAnsi="Arial" w:cs="Arial"/>
                      <w:sz w:val="24"/>
                      <w:szCs w:val="24"/>
                    </w:rPr>
                  </w:pPr>
                </w:p>
                <w:p w14:paraId="35E4C5D6" w14:textId="6EE44C73" w:rsidR="000E3C16" w:rsidRDefault="000E3C16" w:rsidP="00206064">
                  <w:pPr>
                    <w:spacing w:line="259" w:lineRule="auto"/>
                    <w:contextualSpacing/>
                    <w:rPr>
                      <w:rFonts w:ascii="Arial" w:hAnsi="Arial" w:cs="Arial"/>
                      <w:sz w:val="24"/>
                      <w:szCs w:val="24"/>
                    </w:rPr>
                  </w:pPr>
                  <w:r w:rsidRPr="00E51009">
                    <w:rPr>
                      <w:rFonts w:ascii="Arial" w:hAnsi="Arial" w:cs="Arial"/>
                      <w:b/>
                      <w:i/>
                      <w:noProof/>
                      <w:sz w:val="24"/>
                      <w:szCs w:val="24"/>
                    </w:rPr>
                    <w:drawing>
                      <wp:anchor distT="0" distB="0" distL="114300" distR="114300" simplePos="0" relativeHeight="251672064" behindDoc="0" locked="0" layoutInCell="1" allowOverlap="1" wp14:anchorId="35EC6C53" wp14:editId="6D6061B5">
                        <wp:simplePos x="0" y="0"/>
                        <wp:positionH relativeFrom="column">
                          <wp:posOffset>203835</wp:posOffset>
                        </wp:positionH>
                        <wp:positionV relativeFrom="paragraph">
                          <wp:posOffset>43180</wp:posOffset>
                        </wp:positionV>
                        <wp:extent cx="330200" cy="330200"/>
                        <wp:effectExtent l="0" t="0" r="0" b="0"/>
                        <wp:wrapNone/>
                        <wp:docPr id="1308591201" name="Imagen 88" descr="Carita un poco triste." title="Emoj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castilloh\Downloads\descarga.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30200" cy="3302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3BCF073" w14:textId="77777777" w:rsidR="000E3C16" w:rsidRDefault="000E3C16" w:rsidP="00206064">
                  <w:pPr>
                    <w:spacing w:line="259" w:lineRule="auto"/>
                    <w:contextualSpacing/>
                    <w:rPr>
                      <w:rFonts w:ascii="Arial" w:hAnsi="Arial" w:cs="Arial"/>
                      <w:sz w:val="24"/>
                      <w:szCs w:val="24"/>
                    </w:rPr>
                  </w:pPr>
                </w:p>
                <w:p w14:paraId="5009E93A" w14:textId="5B84AF3A" w:rsidR="00206064" w:rsidRPr="00E51009" w:rsidRDefault="000E3C16" w:rsidP="00206064">
                  <w:pPr>
                    <w:spacing w:line="259" w:lineRule="auto"/>
                    <w:contextualSpacing/>
                    <w:rPr>
                      <w:rFonts w:ascii="Arial" w:hAnsi="Arial" w:cs="Arial"/>
                      <w:sz w:val="24"/>
                      <w:szCs w:val="24"/>
                    </w:rPr>
                  </w:pPr>
                  <w:r w:rsidRPr="00E51009">
                    <w:rPr>
                      <w:rFonts w:ascii="Arial" w:hAnsi="Arial" w:cs="Arial"/>
                      <w:color w:val="000000"/>
                      <w:sz w:val="24"/>
                      <w:szCs w:val="24"/>
                    </w:rPr>
                    <w:t xml:space="preserve"> </w:t>
                  </w:r>
                  <w:r w:rsidR="00206064" w:rsidRPr="00E51009">
                    <w:rPr>
                      <w:rFonts w:ascii="Arial" w:hAnsi="Arial" w:cs="Arial"/>
                      <w:color w:val="000000"/>
                      <w:sz w:val="24"/>
                      <w:szCs w:val="24"/>
                    </w:rPr>
                    <w:t>(Learner cannot achieve the task)</w:t>
                  </w:r>
                </w:p>
              </w:tc>
            </w:tr>
            <w:tr w:rsidR="00206064" w:rsidRPr="00E51009" w14:paraId="263BCB19" w14:textId="77777777" w:rsidTr="00390F6E">
              <w:trPr>
                <w:trHeight w:val="1197"/>
              </w:trPr>
              <w:tc>
                <w:tcPr>
                  <w:tcW w:w="2228" w:type="dxa"/>
                </w:tcPr>
                <w:p w14:paraId="1F661F66" w14:textId="7CE7FFD7" w:rsidR="00206064" w:rsidRPr="00E51009" w:rsidRDefault="00206064" w:rsidP="00206064">
                  <w:pPr>
                    <w:pStyle w:val="NormalWeb"/>
                    <w:rPr>
                      <w:rFonts w:ascii="Arial" w:hAnsi="Arial" w:cs="Arial"/>
                      <w:lang w:val="en-GB"/>
                    </w:rPr>
                  </w:pPr>
                  <w:r w:rsidRPr="00E51009">
                    <w:rPr>
                      <w:rFonts w:ascii="Arial" w:hAnsi="Arial" w:cs="Arial"/>
                      <w:b/>
                      <w:lang w:val="en-GB"/>
                    </w:rPr>
                    <w:t>SP.1.1.</w:t>
                  </w:r>
                  <w:r w:rsidR="0072684E">
                    <w:rPr>
                      <w:rFonts w:ascii="Arial" w:hAnsi="Arial" w:cs="Arial"/>
                      <w:bCs/>
                      <w:lang w:val="en-GB" w:eastAsia="es-CR"/>
                    </w:rPr>
                    <w:t>identify</w:t>
                  </w:r>
                  <w:r w:rsidRPr="00E51009">
                    <w:rPr>
                      <w:rFonts w:ascii="Arial" w:hAnsi="Arial" w:cs="Arial"/>
                      <w:bCs/>
                      <w:lang w:val="en-GB" w:eastAsia="es-CR"/>
                    </w:rPr>
                    <w:t xml:space="preserve"> the </w:t>
                  </w:r>
                  <w:r w:rsidRPr="00E51009">
                    <w:rPr>
                      <w:rFonts w:ascii="Arial" w:hAnsi="Arial" w:cs="Arial"/>
                      <w:lang w:val="en-GB"/>
                    </w:rPr>
                    <w:t xml:space="preserve">basic aspects of a personal narration about a past event supported by pictures using </w:t>
                  </w:r>
                  <w:r w:rsidRPr="00E51009">
                    <w:rPr>
                      <w:rFonts w:ascii="Arial" w:hAnsi="Arial" w:cs="Arial"/>
                      <w:lang w:val="en-GB"/>
                    </w:rPr>
                    <w:lastRenderedPageBreak/>
                    <w:t>drawings or a mind map.</w:t>
                  </w:r>
                </w:p>
                <w:p w14:paraId="4270D635" w14:textId="77777777" w:rsidR="00206064" w:rsidRPr="00E51009" w:rsidRDefault="00206064" w:rsidP="00206064">
                  <w:pPr>
                    <w:rPr>
                      <w:rFonts w:ascii="Arial" w:hAnsi="Arial" w:cs="Arial"/>
                      <w:sz w:val="24"/>
                      <w:szCs w:val="24"/>
                      <w:lang w:val="en-GB"/>
                    </w:rPr>
                  </w:pPr>
                </w:p>
              </w:tc>
              <w:tc>
                <w:tcPr>
                  <w:tcW w:w="1741" w:type="dxa"/>
                </w:tcPr>
                <w:p w14:paraId="7DD689D7" w14:textId="77777777" w:rsidR="00206064" w:rsidRPr="00E51009" w:rsidRDefault="00206064" w:rsidP="00206064">
                  <w:pPr>
                    <w:spacing w:line="259" w:lineRule="auto"/>
                    <w:contextualSpacing/>
                    <w:rPr>
                      <w:rFonts w:ascii="Arial" w:hAnsi="Arial" w:cs="Arial"/>
                      <w:sz w:val="24"/>
                      <w:szCs w:val="24"/>
                    </w:rPr>
                  </w:pPr>
                </w:p>
              </w:tc>
              <w:tc>
                <w:tcPr>
                  <w:tcW w:w="1843" w:type="dxa"/>
                </w:tcPr>
                <w:p w14:paraId="2A72EE19" w14:textId="77777777" w:rsidR="00206064" w:rsidRPr="00E51009" w:rsidRDefault="00206064" w:rsidP="00206064">
                  <w:pPr>
                    <w:spacing w:line="259" w:lineRule="auto"/>
                    <w:contextualSpacing/>
                    <w:rPr>
                      <w:rFonts w:ascii="Arial" w:hAnsi="Arial" w:cs="Arial"/>
                      <w:sz w:val="24"/>
                      <w:szCs w:val="24"/>
                    </w:rPr>
                  </w:pPr>
                </w:p>
              </w:tc>
              <w:tc>
                <w:tcPr>
                  <w:tcW w:w="1843" w:type="dxa"/>
                </w:tcPr>
                <w:p w14:paraId="16250BA1" w14:textId="77777777" w:rsidR="00206064" w:rsidRPr="00E51009" w:rsidRDefault="00206064" w:rsidP="00206064">
                  <w:pPr>
                    <w:spacing w:line="259" w:lineRule="auto"/>
                    <w:contextualSpacing/>
                    <w:rPr>
                      <w:rFonts w:ascii="Arial" w:hAnsi="Arial" w:cs="Arial"/>
                      <w:sz w:val="24"/>
                      <w:szCs w:val="24"/>
                    </w:rPr>
                  </w:pPr>
                </w:p>
              </w:tc>
            </w:tr>
            <w:tr w:rsidR="00206064" w:rsidRPr="00E51009" w14:paraId="75E941E3" w14:textId="77777777" w:rsidTr="00390F6E">
              <w:trPr>
                <w:trHeight w:val="1197"/>
              </w:trPr>
              <w:tc>
                <w:tcPr>
                  <w:tcW w:w="2228" w:type="dxa"/>
                </w:tcPr>
                <w:p w14:paraId="49CAAA4F" w14:textId="4A93BF35" w:rsidR="00206064" w:rsidRPr="00E51009" w:rsidRDefault="00206064" w:rsidP="00206064">
                  <w:pPr>
                    <w:rPr>
                      <w:rFonts w:ascii="Arial" w:hAnsi="Arial" w:cs="Arial"/>
                      <w:b/>
                      <w:sz w:val="24"/>
                      <w:szCs w:val="24"/>
                    </w:rPr>
                  </w:pPr>
                  <w:r w:rsidRPr="00E51009">
                    <w:rPr>
                      <w:rFonts w:ascii="Arial" w:hAnsi="Arial" w:cs="Arial"/>
                      <w:b/>
                      <w:sz w:val="24"/>
                      <w:szCs w:val="24"/>
                      <w:lang w:val="en-GB"/>
                    </w:rPr>
                    <w:lastRenderedPageBreak/>
                    <w:t>SP.1.2.</w:t>
                  </w:r>
                  <w:r w:rsidR="0072684E">
                    <w:rPr>
                      <w:rFonts w:ascii="Arial" w:hAnsi="Arial" w:cs="Arial"/>
                      <w:bCs/>
                      <w:sz w:val="24"/>
                      <w:szCs w:val="24"/>
                      <w:lang w:val="en-GB" w:eastAsia="es-CR"/>
                    </w:rPr>
                    <w:t xml:space="preserve">describe </w:t>
                  </w:r>
                  <w:r w:rsidRPr="00E51009">
                    <w:rPr>
                      <w:rFonts w:ascii="Arial" w:hAnsi="Arial" w:cs="Arial"/>
                      <w:bCs/>
                      <w:sz w:val="24"/>
                      <w:szCs w:val="24"/>
                      <w:lang w:val="en-GB" w:eastAsia="es-CR"/>
                    </w:rPr>
                    <w:t>the basic details of a personal event narrated in the past</w:t>
                  </w:r>
                  <w:r w:rsidRPr="00E51009">
                    <w:rPr>
                      <w:rFonts w:ascii="Arial" w:hAnsi="Arial" w:cs="Arial"/>
                      <w:sz w:val="24"/>
                      <w:szCs w:val="24"/>
                      <w:lang w:val="en-GB"/>
                    </w:rPr>
                    <w:t xml:space="preserve"> supported by pictures using drawings or a mind map.</w:t>
                  </w:r>
                </w:p>
                <w:p w14:paraId="03F51D4B" w14:textId="77777777" w:rsidR="00206064" w:rsidRPr="00E51009" w:rsidRDefault="00206064" w:rsidP="00206064">
                  <w:pPr>
                    <w:rPr>
                      <w:rFonts w:ascii="Arial" w:hAnsi="Arial" w:cs="Arial"/>
                      <w:b/>
                      <w:sz w:val="24"/>
                      <w:szCs w:val="24"/>
                    </w:rPr>
                  </w:pPr>
                </w:p>
              </w:tc>
              <w:tc>
                <w:tcPr>
                  <w:tcW w:w="1741" w:type="dxa"/>
                </w:tcPr>
                <w:p w14:paraId="6D716D22" w14:textId="77777777" w:rsidR="00206064" w:rsidRPr="00E51009" w:rsidRDefault="00206064" w:rsidP="00206064">
                  <w:pPr>
                    <w:spacing w:line="259" w:lineRule="auto"/>
                    <w:contextualSpacing/>
                    <w:rPr>
                      <w:rFonts w:ascii="Arial" w:hAnsi="Arial" w:cs="Arial"/>
                      <w:sz w:val="24"/>
                      <w:szCs w:val="24"/>
                    </w:rPr>
                  </w:pPr>
                </w:p>
              </w:tc>
              <w:tc>
                <w:tcPr>
                  <w:tcW w:w="1843" w:type="dxa"/>
                </w:tcPr>
                <w:p w14:paraId="3374959B" w14:textId="77777777" w:rsidR="00206064" w:rsidRPr="00E51009" w:rsidRDefault="00206064" w:rsidP="00206064">
                  <w:pPr>
                    <w:spacing w:line="259" w:lineRule="auto"/>
                    <w:contextualSpacing/>
                    <w:rPr>
                      <w:rFonts w:ascii="Arial" w:hAnsi="Arial" w:cs="Arial"/>
                      <w:sz w:val="24"/>
                      <w:szCs w:val="24"/>
                    </w:rPr>
                  </w:pPr>
                </w:p>
              </w:tc>
              <w:tc>
                <w:tcPr>
                  <w:tcW w:w="1843" w:type="dxa"/>
                </w:tcPr>
                <w:p w14:paraId="1A9C36A6" w14:textId="77777777" w:rsidR="00206064" w:rsidRPr="00E51009" w:rsidRDefault="00206064" w:rsidP="00206064">
                  <w:pPr>
                    <w:spacing w:line="259" w:lineRule="auto"/>
                    <w:contextualSpacing/>
                    <w:rPr>
                      <w:rFonts w:ascii="Arial" w:hAnsi="Arial" w:cs="Arial"/>
                      <w:sz w:val="24"/>
                      <w:szCs w:val="24"/>
                    </w:rPr>
                  </w:pPr>
                </w:p>
              </w:tc>
            </w:tr>
          </w:tbl>
          <w:p w14:paraId="376B0B3F" w14:textId="3C00DF54" w:rsidR="004E0A88" w:rsidRPr="00E51009" w:rsidRDefault="004E0A88" w:rsidP="00206064">
            <w:pPr>
              <w:pStyle w:val="Prrafodelista"/>
              <w:spacing w:after="0" w:line="240" w:lineRule="auto"/>
              <w:jc w:val="both"/>
              <w:rPr>
                <w:rFonts w:ascii="Arial" w:hAnsi="Arial" w:cs="Arial"/>
                <w:b/>
                <w:bCs/>
                <w:sz w:val="24"/>
                <w:szCs w:val="24"/>
              </w:rPr>
            </w:pPr>
          </w:p>
        </w:tc>
        <w:tc>
          <w:tcPr>
            <w:tcW w:w="1130" w:type="dxa"/>
            <w:tcBorders>
              <w:bottom w:val="single" w:sz="4" w:space="0" w:color="auto"/>
            </w:tcBorders>
          </w:tcPr>
          <w:p w14:paraId="3DD99473" w14:textId="77777777" w:rsidR="006D485B" w:rsidRPr="00E51009" w:rsidRDefault="006D485B" w:rsidP="00D05A2A">
            <w:pPr>
              <w:pStyle w:val="NormalWeb"/>
              <w:spacing w:line="360" w:lineRule="auto"/>
              <w:rPr>
                <w:rFonts w:ascii="Arial" w:hAnsi="Arial" w:cs="Arial"/>
              </w:rPr>
            </w:pPr>
          </w:p>
          <w:p w14:paraId="209B39EB" w14:textId="77777777" w:rsidR="004E0A88" w:rsidRPr="00E51009" w:rsidRDefault="004E0A88" w:rsidP="00D05A2A">
            <w:pPr>
              <w:pStyle w:val="NormalWeb"/>
              <w:spacing w:line="360" w:lineRule="auto"/>
              <w:rPr>
                <w:rFonts w:ascii="Arial" w:hAnsi="Arial" w:cs="Arial"/>
              </w:rPr>
            </w:pPr>
            <w:r w:rsidRPr="00E51009">
              <w:rPr>
                <w:rFonts w:ascii="Arial" w:hAnsi="Arial" w:cs="Arial"/>
              </w:rPr>
              <w:t>40 minutes</w:t>
            </w:r>
          </w:p>
          <w:p w14:paraId="7E09B187" w14:textId="77777777" w:rsidR="004E0A88" w:rsidRPr="00E51009" w:rsidRDefault="004E0A88" w:rsidP="00D05A2A">
            <w:pPr>
              <w:pStyle w:val="NormalWeb"/>
              <w:spacing w:line="360" w:lineRule="auto"/>
              <w:rPr>
                <w:rFonts w:ascii="Arial" w:hAnsi="Arial" w:cs="Arial"/>
              </w:rPr>
            </w:pPr>
          </w:p>
        </w:tc>
      </w:tr>
      <w:tr w:rsidR="004E0A88" w:rsidRPr="00E51009" w14:paraId="1DF37CBA" w14:textId="77777777" w:rsidTr="7A968115">
        <w:trPr>
          <w:trHeight w:val="334"/>
          <w:jc w:val="center"/>
        </w:trPr>
        <w:tc>
          <w:tcPr>
            <w:tcW w:w="13329" w:type="dxa"/>
            <w:gridSpan w:val="9"/>
            <w:tcBorders>
              <w:bottom w:val="single" w:sz="4" w:space="0" w:color="auto"/>
            </w:tcBorders>
            <w:shd w:val="clear" w:color="auto" w:fill="F2F2F2" w:themeFill="background1" w:themeFillShade="F2"/>
          </w:tcPr>
          <w:p w14:paraId="0F36E19A" w14:textId="5A434C70" w:rsidR="004E0A88" w:rsidRPr="00E51009" w:rsidRDefault="004E0A88" w:rsidP="00D05A2A">
            <w:pPr>
              <w:pStyle w:val="Prrafodelista"/>
              <w:ind w:left="360"/>
              <w:jc w:val="center"/>
              <w:rPr>
                <w:rFonts w:ascii="Arial" w:hAnsi="Arial" w:cs="Arial"/>
                <w:b/>
                <w:sz w:val="24"/>
                <w:szCs w:val="24"/>
              </w:rPr>
            </w:pPr>
            <w:r w:rsidRPr="00E51009">
              <w:rPr>
                <w:rFonts w:ascii="Arial" w:hAnsi="Arial" w:cs="Arial"/>
                <w:b/>
                <w:sz w:val="24"/>
                <w:szCs w:val="24"/>
              </w:rPr>
              <w:lastRenderedPageBreak/>
              <w:t>Integrated Mini-Project</w:t>
            </w:r>
          </w:p>
        </w:tc>
        <w:tc>
          <w:tcPr>
            <w:tcW w:w="1130" w:type="dxa"/>
            <w:tcBorders>
              <w:bottom w:val="single" w:sz="4" w:space="0" w:color="auto"/>
            </w:tcBorders>
            <w:shd w:val="clear" w:color="auto" w:fill="F2F2F2" w:themeFill="background1" w:themeFillShade="F2"/>
          </w:tcPr>
          <w:p w14:paraId="4779926F" w14:textId="77777777" w:rsidR="004E0A88" w:rsidRPr="00E51009" w:rsidRDefault="004E0A88" w:rsidP="00D05A2A">
            <w:pPr>
              <w:pStyle w:val="NormalWeb"/>
              <w:spacing w:line="360" w:lineRule="auto"/>
              <w:jc w:val="center"/>
              <w:rPr>
                <w:rFonts w:ascii="Arial" w:hAnsi="Arial" w:cs="Arial"/>
                <w:b/>
              </w:rPr>
            </w:pPr>
            <w:r w:rsidRPr="00E51009">
              <w:rPr>
                <w:rFonts w:ascii="Arial" w:hAnsi="Arial" w:cs="Arial"/>
                <w:b/>
              </w:rPr>
              <w:t>Time</w:t>
            </w:r>
          </w:p>
        </w:tc>
      </w:tr>
      <w:tr w:rsidR="004E0A88" w:rsidRPr="00E51009" w14:paraId="1635BC7F" w14:textId="77777777" w:rsidTr="7A968115">
        <w:trPr>
          <w:trHeight w:val="334"/>
          <w:jc w:val="center"/>
        </w:trPr>
        <w:tc>
          <w:tcPr>
            <w:tcW w:w="13329" w:type="dxa"/>
            <w:gridSpan w:val="9"/>
            <w:tcBorders>
              <w:bottom w:val="single" w:sz="4" w:space="0" w:color="auto"/>
            </w:tcBorders>
          </w:tcPr>
          <w:p w14:paraId="26620E48" w14:textId="77777777" w:rsidR="00EB3719" w:rsidRPr="00E51009" w:rsidRDefault="00EB3719" w:rsidP="00B12CC2">
            <w:pPr>
              <w:pStyle w:val="Prrafodelista"/>
              <w:numPr>
                <w:ilvl w:val="0"/>
                <w:numId w:val="37"/>
              </w:numPr>
              <w:spacing w:after="0" w:line="240" w:lineRule="auto"/>
              <w:jc w:val="both"/>
              <w:rPr>
                <w:rFonts w:ascii="Arial" w:hAnsi="Arial" w:cs="Arial"/>
                <w:sz w:val="24"/>
                <w:szCs w:val="24"/>
              </w:rPr>
            </w:pPr>
            <w:r w:rsidRPr="00E51009">
              <w:rPr>
                <w:rFonts w:ascii="Arial" w:hAnsi="Arial" w:cs="Arial"/>
                <w:b/>
                <w:bCs/>
                <w:sz w:val="24"/>
                <w:szCs w:val="24"/>
              </w:rPr>
              <w:t>Planning</w:t>
            </w:r>
            <w:r w:rsidRPr="00E51009">
              <w:rPr>
                <w:rFonts w:ascii="Arial" w:hAnsi="Arial" w:cs="Arial"/>
                <w:sz w:val="24"/>
                <w:szCs w:val="24"/>
              </w:rPr>
              <w:t xml:space="preserve"> and creating </w:t>
            </w:r>
            <w:r w:rsidRPr="00E51009">
              <w:rPr>
                <w:rFonts w:ascii="Arial" w:hAnsi="Arial" w:cs="Arial"/>
                <w:b/>
                <w:bCs/>
                <w:sz w:val="24"/>
                <w:szCs w:val="24"/>
              </w:rPr>
              <w:t xml:space="preserve">collaboratively </w:t>
            </w:r>
            <w:r w:rsidRPr="00E51009">
              <w:rPr>
                <w:rFonts w:ascii="Arial" w:hAnsi="Arial" w:cs="Arial"/>
                <w:bCs/>
                <w:sz w:val="24"/>
                <w:szCs w:val="24"/>
              </w:rPr>
              <w:t>a mini-</w:t>
            </w:r>
            <w:r w:rsidRPr="00E51009">
              <w:rPr>
                <w:rFonts w:ascii="Arial" w:hAnsi="Arial" w:cs="Arial"/>
                <w:sz w:val="24"/>
                <w:szCs w:val="24"/>
              </w:rPr>
              <w:t xml:space="preserve">book or a video-book  where each learner describes personal </w:t>
            </w:r>
          </w:p>
          <w:p w14:paraId="1ACAA40B" w14:textId="77777777" w:rsidR="00EB3719" w:rsidRPr="00E51009" w:rsidRDefault="00EB3719" w:rsidP="00EB3719">
            <w:pPr>
              <w:spacing w:after="0" w:line="240" w:lineRule="auto"/>
              <w:jc w:val="both"/>
              <w:rPr>
                <w:rFonts w:ascii="Arial" w:hAnsi="Arial" w:cs="Arial"/>
                <w:sz w:val="24"/>
                <w:szCs w:val="24"/>
              </w:rPr>
            </w:pPr>
            <w:r w:rsidRPr="00E51009">
              <w:rPr>
                <w:rFonts w:ascii="Arial" w:hAnsi="Arial" w:cs="Arial"/>
                <w:sz w:val="24"/>
                <w:szCs w:val="24"/>
              </w:rPr>
              <w:t xml:space="preserve">      interests and hobbies and future plans  </w:t>
            </w:r>
            <w:r w:rsidRPr="00E51009">
              <w:rPr>
                <w:rFonts w:ascii="Arial" w:eastAsia="Arial" w:hAnsi="Arial" w:cs="Arial"/>
                <w:b/>
                <w:bCs/>
                <w:sz w:val="24"/>
                <w:szCs w:val="24"/>
              </w:rPr>
              <w:t xml:space="preserve">using </w:t>
            </w:r>
            <w:r w:rsidRPr="00E51009">
              <w:rPr>
                <w:rFonts w:ascii="Arial" w:eastAsia="Arial" w:hAnsi="Arial" w:cs="Arial"/>
                <w:sz w:val="24"/>
                <w:szCs w:val="24"/>
              </w:rPr>
              <w:t xml:space="preserve">sentence frames and unit vocabulary to </w:t>
            </w:r>
            <w:r w:rsidRPr="00E51009">
              <w:rPr>
                <w:rFonts w:ascii="Arial" w:eastAsia="Arial" w:hAnsi="Arial" w:cs="Arial"/>
                <w:b/>
                <w:bCs/>
                <w:sz w:val="24"/>
                <w:szCs w:val="24"/>
              </w:rPr>
              <w:t>report it in oral and written way</w:t>
            </w:r>
            <w:r w:rsidRPr="00E51009">
              <w:rPr>
                <w:rFonts w:ascii="Arial" w:eastAsia="Arial" w:hAnsi="Arial" w:cs="Arial"/>
                <w:sz w:val="24"/>
                <w:szCs w:val="24"/>
              </w:rPr>
              <w:t xml:space="preserve"> to the class and family.</w:t>
            </w:r>
            <w:r w:rsidRPr="00E51009">
              <w:rPr>
                <w:rFonts w:ascii="Arial" w:hAnsi="Arial" w:cs="Arial"/>
                <w:b/>
                <w:sz w:val="24"/>
                <w:szCs w:val="24"/>
              </w:rPr>
              <w:t xml:space="preserve"> Participating</w:t>
            </w:r>
            <w:r w:rsidRPr="00E51009">
              <w:rPr>
                <w:rFonts w:ascii="Arial" w:hAnsi="Arial" w:cs="Arial"/>
                <w:sz w:val="24"/>
                <w:szCs w:val="24"/>
              </w:rPr>
              <w:t xml:space="preserve"> in co-assessment using technically designed instruments.</w:t>
            </w:r>
          </w:p>
          <w:p w14:paraId="21049B3A" w14:textId="77777777" w:rsidR="004E0A88" w:rsidRPr="00E51009" w:rsidRDefault="004E0A88" w:rsidP="00D05A2A">
            <w:pPr>
              <w:contextualSpacing/>
              <w:jc w:val="both"/>
              <w:rPr>
                <w:rFonts w:ascii="Arial" w:hAnsi="Arial" w:cs="Arial"/>
                <w:sz w:val="24"/>
                <w:szCs w:val="24"/>
              </w:rPr>
            </w:pPr>
          </w:p>
        </w:tc>
        <w:tc>
          <w:tcPr>
            <w:tcW w:w="1130" w:type="dxa"/>
            <w:tcBorders>
              <w:bottom w:val="single" w:sz="4" w:space="0" w:color="auto"/>
            </w:tcBorders>
          </w:tcPr>
          <w:p w14:paraId="48C3C7A0" w14:textId="77777777" w:rsidR="004E0A88" w:rsidRPr="00E51009" w:rsidRDefault="004E0A88" w:rsidP="00D05A2A">
            <w:pPr>
              <w:pStyle w:val="NormalWeb"/>
              <w:ind w:left="20"/>
              <w:jc w:val="center"/>
              <w:rPr>
                <w:rFonts w:ascii="Arial" w:hAnsi="Arial" w:cs="Arial"/>
              </w:rPr>
            </w:pPr>
          </w:p>
          <w:p w14:paraId="19CE30E0" w14:textId="77777777" w:rsidR="004E0A88" w:rsidRPr="00E51009" w:rsidRDefault="004E0A88" w:rsidP="00D05A2A">
            <w:pPr>
              <w:pStyle w:val="NormalWeb"/>
              <w:rPr>
                <w:rFonts w:ascii="Arial" w:hAnsi="Arial" w:cs="Arial"/>
              </w:rPr>
            </w:pPr>
          </w:p>
        </w:tc>
      </w:tr>
      <w:tr w:rsidR="004E0A88" w:rsidRPr="00E51009" w14:paraId="0D38AEE4" w14:textId="77777777" w:rsidTr="7A968115">
        <w:trPr>
          <w:trHeight w:val="334"/>
          <w:jc w:val="center"/>
        </w:trPr>
        <w:tc>
          <w:tcPr>
            <w:tcW w:w="14459" w:type="dxa"/>
            <w:gridSpan w:val="10"/>
            <w:shd w:val="clear" w:color="auto" w:fill="F2F2F2" w:themeFill="background1" w:themeFillShade="F2"/>
          </w:tcPr>
          <w:p w14:paraId="268D13AE" w14:textId="77777777" w:rsidR="004E0A88" w:rsidRPr="00E51009" w:rsidRDefault="004E0A88" w:rsidP="00D05A2A">
            <w:pPr>
              <w:autoSpaceDE w:val="0"/>
              <w:autoSpaceDN w:val="0"/>
              <w:adjustRightInd w:val="0"/>
              <w:jc w:val="center"/>
              <w:rPr>
                <w:rFonts w:ascii="Arial" w:hAnsi="Arial" w:cs="Arial"/>
                <w:b/>
                <w:bCs/>
                <w:color w:val="000000"/>
                <w:sz w:val="24"/>
                <w:szCs w:val="24"/>
              </w:rPr>
            </w:pPr>
            <w:r w:rsidRPr="00E51009">
              <w:rPr>
                <w:rFonts w:ascii="Arial" w:hAnsi="Arial" w:cs="Arial"/>
                <w:sz w:val="24"/>
                <w:szCs w:val="24"/>
              </w:rPr>
              <w:br w:type="page"/>
            </w:r>
            <w:r w:rsidRPr="00E51009">
              <w:rPr>
                <w:rFonts w:ascii="Arial" w:hAnsi="Arial" w:cs="Arial"/>
                <w:b/>
                <w:sz w:val="24"/>
                <w:szCs w:val="24"/>
              </w:rPr>
              <w:t>Reflective Teaching</w:t>
            </w:r>
          </w:p>
        </w:tc>
      </w:tr>
      <w:tr w:rsidR="004E0A88" w:rsidRPr="00E51009" w14:paraId="3189614A" w14:textId="77777777" w:rsidTr="7A968115">
        <w:trPr>
          <w:trHeight w:val="334"/>
          <w:jc w:val="center"/>
        </w:trPr>
        <w:tc>
          <w:tcPr>
            <w:tcW w:w="4718" w:type="dxa"/>
            <w:gridSpan w:val="3"/>
          </w:tcPr>
          <w:p w14:paraId="529A088A" w14:textId="77777777" w:rsidR="004E0A88" w:rsidRPr="00E51009" w:rsidRDefault="004E0A88" w:rsidP="00D05A2A">
            <w:pPr>
              <w:pStyle w:val="Prrafodelista"/>
              <w:ind w:left="360"/>
              <w:jc w:val="center"/>
              <w:rPr>
                <w:rFonts w:ascii="Arial" w:hAnsi="Arial" w:cs="Arial"/>
                <w:sz w:val="24"/>
                <w:szCs w:val="24"/>
              </w:rPr>
            </w:pPr>
            <w:r w:rsidRPr="00E51009">
              <w:rPr>
                <w:rFonts w:ascii="Arial" w:hAnsi="Arial" w:cs="Arial"/>
                <w:sz w:val="24"/>
                <w:szCs w:val="24"/>
              </w:rPr>
              <w:t>What worked well</w:t>
            </w:r>
          </w:p>
        </w:tc>
        <w:tc>
          <w:tcPr>
            <w:tcW w:w="4961" w:type="dxa"/>
            <w:gridSpan w:val="4"/>
          </w:tcPr>
          <w:p w14:paraId="7A467A4F" w14:textId="77777777" w:rsidR="004E0A88" w:rsidRPr="00E51009" w:rsidRDefault="004E0A88" w:rsidP="00D05A2A">
            <w:pPr>
              <w:pStyle w:val="Prrafodelista"/>
              <w:ind w:left="360"/>
              <w:jc w:val="center"/>
              <w:rPr>
                <w:rFonts w:ascii="Arial" w:hAnsi="Arial" w:cs="Arial"/>
                <w:sz w:val="24"/>
                <w:szCs w:val="24"/>
              </w:rPr>
            </w:pPr>
            <w:r w:rsidRPr="00E51009">
              <w:rPr>
                <w:rFonts w:ascii="Arial" w:hAnsi="Arial" w:cs="Arial"/>
                <w:sz w:val="24"/>
                <w:szCs w:val="24"/>
              </w:rPr>
              <w:t>What didn’t work well</w:t>
            </w:r>
          </w:p>
        </w:tc>
        <w:tc>
          <w:tcPr>
            <w:tcW w:w="4780" w:type="dxa"/>
            <w:gridSpan w:val="3"/>
          </w:tcPr>
          <w:p w14:paraId="7CCF2347" w14:textId="77777777" w:rsidR="004E0A88" w:rsidRPr="00E51009" w:rsidRDefault="004E0A88" w:rsidP="00D05A2A">
            <w:pPr>
              <w:jc w:val="center"/>
              <w:rPr>
                <w:rFonts w:ascii="Arial" w:hAnsi="Arial" w:cs="Arial"/>
                <w:sz w:val="24"/>
                <w:szCs w:val="24"/>
              </w:rPr>
            </w:pPr>
            <w:r w:rsidRPr="00E51009">
              <w:rPr>
                <w:rFonts w:ascii="Arial" w:hAnsi="Arial" w:cs="Arial"/>
                <w:sz w:val="24"/>
                <w:szCs w:val="24"/>
              </w:rPr>
              <w:t>How to improve</w:t>
            </w:r>
          </w:p>
        </w:tc>
      </w:tr>
      <w:tr w:rsidR="004E0A88" w:rsidRPr="00E51009" w14:paraId="3139E0C7" w14:textId="77777777" w:rsidTr="7A968115">
        <w:trPr>
          <w:trHeight w:val="334"/>
          <w:jc w:val="center"/>
        </w:trPr>
        <w:tc>
          <w:tcPr>
            <w:tcW w:w="14459" w:type="dxa"/>
            <w:gridSpan w:val="10"/>
            <w:shd w:val="clear" w:color="auto" w:fill="F2F2F2" w:themeFill="background1" w:themeFillShade="F2"/>
          </w:tcPr>
          <w:p w14:paraId="7E662F84" w14:textId="77777777" w:rsidR="004E0A88" w:rsidRPr="00E51009" w:rsidRDefault="004E0A88" w:rsidP="00D05A2A">
            <w:pPr>
              <w:jc w:val="center"/>
              <w:rPr>
                <w:rFonts w:ascii="Arial" w:hAnsi="Arial" w:cs="Arial"/>
                <w:b/>
                <w:sz w:val="24"/>
                <w:szCs w:val="24"/>
              </w:rPr>
            </w:pPr>
            <w:r w:rsidRPr="00E51009">
              <w:rPr>
                <w:rFonts w:ascii="Arial" w:hAnsi="Arial" w:cs="Arial"/>
                <w:b/>
                <w:sz w:val="24"/>
                <w:szCs w:val="24"/>
              </w:rPr>
              <w:t>Enduring Understanding Reflection</w:t>
            </w:r>
          </w:p>
        </w:tc>
      </w:tr>
      <w:tr w:rsidR="004E0A88" w:rsidRPr="00E51009" w14:paraId="4C8CECD2" w14:textId="77777777" w:rsidTr="7A968115">
        <w:trPr>
          <w:trHeight w:val="334"/>
          <w:jc w:val="center"/>
        </w:trPr>
        <w:tc>
          <w:tcPr>
            <w:tcW w:w="14459" w:type="dxa"/>
            <w:gridSpan w:val="10"/>
          </w:tcPr>
          <w:p w14:paraId="1470F5A8" w14:textId="77777777" w:rsidR="004E0A88" w:rsidRPr="00E51009" w:rsidRDefault="004E0A88" w:rsidP="00D05A2A">
            <w:pPr>
              <w:jc w:val="center"/>
              <w:rPr>
                <w:rFonts w:ascii="Arial" w:hAnsi="Arial" w:cs="Arial"/>
                <w:sz w:val="24"/>
                <w:szCs w:val="24"/>
              </w:rPr>
            </w:pPr>
          </w:p>
        </w:tc>
      </w:tr>
    </w:tbl>
    <w:p w14:paraId="5566165F" w14:textId="77777777" w:rsidR="004E0A88" w:rsidRPr="00E51009" w:rsidRDefault="004E0A88" w:rsidP="004E0A88">
      <w:pPr>
        <w:rPr>
          <w:rFonts w:ascii="Arial" w:hAnsi="Arial" w:cs="Arial"/>
          <w:sz w:val="24"/>
          <w:szCs w:val="24"/>
        </w:rPr>
        <w:sectPr w:rsidR="004E0A88" w:rsidRPr="00E51009" w:rsidSect="000A30D1">
          <w:pgSz w:w="15840" w:h="12240" w:orient="landscape"/>
          <w:pgMar w:top="1701" w:right="1417" w:bottom="1701" w:left="1417" w:header="708" w:footer="708" w:gutter="0"/>
          <w:cols w:space="708"/>
          <w:docGrid w:linePitch="360"/>
        </w:sectPr>
      </w:pPr>
    </w:p>
    <w:tbl>
      <w:tblPr>
        <w:tblpPr w:leftFromText="180" w:rightFromText="180" w:vertAnchor="page" w:horzAnchor="margin" w:tblpY="3344"/>
        <w:tblW w:w="143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80"/>
        <w:gridCol w:w="1411"/>
        <w:gridCol w:w="1793"/>
        <w:gridCol w:w="44"/>
        <w:gridCol w:w="1284"/>
      </w:tblGrid>
      <w:tr w:rsidR="004E0A88" w:rsidRPr="00E51009" w14:paraId="34C724EC" w14:textId="77777777" w:rsidTr="00DB10F8">
        <w:trPr>
          <w:trHeight w:val="1160"/>
        </w:trPr>
        <w:tc>
          <w:tcPr>
            <w:tcW w:w="9780" w:type="dxa"/>
            <w:shd w:val="clear" w:color="auto" w:fill="FFFFFF" w:themeFill="background1"/>
            <w:vAlign w:val="center"/>
          </w:tcPr>
          <w:p w14:paraId="48750B6F" w14:textId="77777777" w:rsidR="004E0A88" w:rsidRPr="00E51009" w:rsidRDefault="004E0A88" w:rsidP="00DB10F8">
            <w:pPr>
              <w:pStyle w:val="Sinespaciado"/>
              <w:rPr>
                <w:rFonts w:ascii="Arial" w:hAnsi="Arial" w:cs="Arial"/>
                <w:sz w:val="24"/>
                <w:szCs w:val="24"/>
              </w:rPr>
            </w:pPr>
            <w:r w:rsidRPr="00E51009">
              <w:rPr>
                <w:rFonts w:ascii="Arial" w:eastAsia="Century Gothic" w:hAnsi="Arial" w:cs="Arial"/>
                <w:bCs/>
                <w:sz w:val="24"/>
                <w:szCs w:val="24"/>
              </w:rPr>
              <w:lastRenderedPageBreak/>
              <w:br w:type="page"/>
            </w:r>
            <w:r w:rsidRPr="00E51009">
              <w:rPr>
                <w:rFonts w:ascii="Arial" w:hAnsi="Arial" w:cs="Arial"/>
                <w:sz w:val="24"/>
                <w:szCs w:val="24"/>
              </w:rPr>
              <w:br w:type="page"/>
              <w:t xml:space="preserve">I can… </w:t>
            </w:r>
          </w:p>
        </w:tc>
        <w:tc>
          <w:tcPr>
            <w:tcW w:w="1411" w:type="dxa"/>
            <w:shd w:val="clear" w:color="auto" w:fill="auto"/>
            <w:vAlign w:val="center"/>
          </w:tcPr>
          <w:p w14:paraId="5832C08C" w14:textId="337276FE" w:rsidR="004E0A88" w:rsidRPr="00E51009" w:rsidRDefault="004E0A88" w:rsidP="00DB10F8">
            <w:pPr>
              <w:pStyle w:val="Sinespaciado"/>
              <w:rPr>
                <w:rFonts w:ascii="Arial" w:hAnsi="Arial" w:cs="Arial"/>
                <w:sz w:val="24"/>
                <w:szCs w:val="24"/>
                <w:lang w:val="en-US"/>
              </w:rPr>
            </w:pPr>
          </w:p>
          <w:p w14:paraId="54DB406D" w14:textId="77777777" w:rsidR="00DB10F8" w:rsidRPr="00E51009" w:rsidRDefault="00DB10F8" w:rsidP="00DB10F8">
            <w:pPr>
              <w:pStyle w:val="Sinespaciado"/>
              <w:rPr>
                <w:rFonts w:ascii="Arial" w:hAnsi="Arial" w:cs="Arial"/>
                <w:sz w:val="24"/>
                <w:szCs w:val="24"/>
                <w:lang w:val="en-US"/>
              </w:rPr>
            </w:pPr>
            <w:r w:rsidRPr="00E51009">
              <w:rPr>
                <w:rFonts w:ascii="Arial" w:hAnsi="Arial" w:cs="Arial"/>
                <w:sz w:val="24"/>
                <w:szCs w:val="24"/>
                <w:lang w:val="en-US"/>
              </w:rPr>
              <w:t>Achieved</w:t>
            </w:r>
          </w:p>
          <w:p w14:paraId="7A4367DE" w14:textId="77777777" w:rsidR="00DB10F8" w:rsidRPr="00E51009" w:rsidRDefault="00DB10F8" w:rsidP="00DB10F8">
            <w:pPr>
              <w:pStyle w:val="Sinespaciado"/>
              <w:rPr>
                <w:rFonts w:ascii="Arial" w:hAnsi="Arial" w:cs="Arial"/>
                <w:sz w:val="24"/>
                <w:szCs w:val="24"/>
                <w:lang w:val="en-US"/>
              </w:rPr>
            </w:pPr>
          </w:p>
          <w:p w14:paraId="674E9ADC" w14:textId="304D5567" w:rsidR="005A5FDA" w:rsidRDefault="000E3C16" w:rsidP="00DB10F8">
            <w:pPr>
              <w:pStyle w:val="Sinespaciado"/>
              <w:rPr>
                <w:rFonts w:ascii="Arial" w:hAnsi="Arial" w:cs="Arial"/>
                <w:sz w:val="24"/>
                <w:szCs w:val="24"/>
                <w:lang w:val="en-US"/>
              </w:rPr>
            </w:pPr>
            <w:r w:rsidRPr="00E51009">
              <w:rPr>
                <w:rFonts w:ascii="Arial" w:hAnsi="Arial" w:cs="Arial"/>
                <w:noProof/>
                <w:sz w:val="24"/>
                <w:szCs w:val="24"/>
                <w:lang w:val="en-US"/>
              </w:rPr>
              <w:drawing>
                <wp:anchor distT="0" distB="0" distL="114300" distR="114300" simplePos="0" relativeHeight="251643392" behindDoc="0" locked="0" layoutInCell="1" allowOverlap="1" wp14:anchorId="28BDE0D7" wp14:editId="798DF3D9">
                  <wp:simplePos x="0" y="0"/>
                  <wp:positionH relativeFrom="column">
                    <wp:posOffset>89535</wp:posOffset>
                  </wp:positionH>
                  <wp:positionV relativeFrom="paragraph">
                    <wp:posOffset>111760</wp:posOffset>
                  </wp:positionV>
                  <wp:extent cx="489585" cy="489585"/>
                  <wp:effectExtent l="0" t="0" r="0" b="5715"/>
                  <wp:wrapNone/>
                  <wp:docPr id="783692422" name="Imagen 86" descr="Carita feliz" title="Emoj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happy emoji"/>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89585" cy="4895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DC878EC" w14:textId="77777777" w:rsidR="000E3C16" w:rsidRDefault="000E3C16" w:rsidP="00DB10F8">
            <w:pPr>
              <w:pStyle w:val="Sinespaciado"/>
              <w:rPr>
                <w:rFonts w:ascii="Arial" w:hAnsi="Arial" w:cs="Arial"/>
                <w:color w:val="000000"/>
                <w:sz w:val="24"/>
                <w:szCs w:val="24"/>
                <w:lang w:val="en-US"/>
              </w:rPr>
            </w:pPr>
          </w:p>
          <w:p w14:paraId="1CBB4401" w14:textId="77777777" w:rsidR="000E3C16" w:rsidRDefault="000E3C16" w:rsidP="00DB10F8">
            <w:pPr>
              <w:pStyle w:val="Sinespaciado"/>
              <w:rPr>
                <w:rFonts w:ascii="Arial" w:hAnsi="Arial" w:cs="Arial"/>
                <w:color w:val="000000"/>
                <w:sz w:val="24"/>
                <w:szCs w:val="24"/>
                <w:lang w:val="en-US"/>
              </w:rPr>
            </w:pPr>
          </w:p>
          <w:p w14:paraId="572EA89B" w14:textId="7ED3C1B5" w:rsidR="005A5FDA" w:rsidRDefault="000E3C16" w:rsidP="00DB10F8">
            <w:pPr>
              <w:pStyle w:val="Sinespaciado"/>
              <w:rPr>
                <w:rFonts w:ascii="Arial" w:hAnsi="Arial" w:cs="Arial"/>
                <w:sz w:val="24"/>
                <w:szCs w:val="24"/>
                <w:lang w:val="en-US"/>
              </w:rPr>
            </w:pPr>
            <w:r w:rsidRPr="00E51009">
              <w:rPr>
                <w:rFonts w:ascii="Arial" w:hAnsi="Arial" w:cs="Arial"/>
                <w:color w:val="000000"/>
                <w:sz w:val="24"/>
                <w:szCs w:val="24"/>
                <w:lang w:val="en-US"/>
              </w:rPr>
              <w:t xml:space="preserve"> </w:t>
            </w:r>
            <w:r w:rsidR="005A5FDA" w:rsidRPr="00E51009">
              <w:rPr>
                <w:rFonts w:ascii="Arial" w:hAnsi="Arial" w:cs="Arial"/>
                <w:color w:val="000000"/>
                <w:sz w:val="24"/>
                <w:szCs w:val="24"/>
                <w:lang w:val="en-US"/>
              </w:rPr>
              <w:t>(Learner can achieve the task without any difficulty).</w:t>
            </w:r>
          </w:p>
          <w:p w14:paraId="13F73FA1" w14:textId="77777777" w:rsidR="005A5FDA" w:rsidRDefault="005A5FDA" w:rsidP="00DB10F8">
            <w:pPr>
              <w:pStyle w:val="Sinespaciado"/>
              <w:rPr>
                <w:rFonts w:ascii="Arial" w:hAnsi="Arial" w:cs="Arial"/>
                <w:sz w:val="24"/>
                <w:szCs w:val="24"/>
                <w:lang w:val="en-US"/>
              </w:rPr>
            </w:pPr>
          </w:p>
          <w:p w14:paraId="27EC635E" w14:textId="77777777" w:rsidR="005A5FDA" w:rsidRDefault="005A5FDA" w:rsidP="00DB10F8">
            <w:pPr>
              <w:pStyle w:val="Sinespaciado"/>
              <w:rPr>
                <w:rFonts w:ascii="Arial" w:hAnsi="Arial" w:cs="Arial"/>
                <w:sz w:val="24"/>
                <w:szCs w:val="24"/>
                <w:lang w:val="en-US"/>
              </w:rPr>
            </w:pPr>
          </w:p>
          <w:p w14:paraId="2C3D9F92" w14:textId="77777777" w:rsidR="005A5FDA" w:rsidRDefault="005A5FDA" w:rsidP="00DB10F8">
            <w:pPr>
              <w:pStyle w:val="Sinespaciado"/>
              <w:rPr>
                <w:rFonts w:ascii="Arial" w:hAnsi="Arial" w:cs="Arial"/>
                <w:sz w:val="24"/>
                <w:szCs w:val="24"/>
                <w:lang w:val="en-US"/>
              </w:rPr>
            </w:pPr>
          </w:p>
          <w:p w14:paraId="75DD2411" w14:textId="77777777" w:rsidR="005A5FDA" w:rsidRDefault="005A5FDA" w:rsidP="00DB10F8">
            <w:pPr>
              <w:pStyle w:val="Sinespaciado"/>
              <w:rPr>
                <w:rFonts w:ascii="Arial" w:hAnsi="Arial" w:cs="Arial"/>
                <w:sz w:val="24"/>
                <w:szCs w:val="24"/>
                <w:lang w:val="en-US"/>
              </w:rPr>
            </w:pPr>
          </w:p>
          <w:p w14:paraId="3FFA161B" w14:textId="77777777" w:rsidR="005A5FDA" w:rsidRDefault="005A5FDA" w:rsidP="00DB10F8">
            <w:pPr>
              <w:pStyle w:val="Sinespaciado"/>
              <w:rPr>
                <w:rFonts w:ascii="Arial" w:hAnsi="Arial" w:cs="Arial"/>
                <w:color w:val="000000"/>
                <w:sz w:val="24"/>
                <w:szCs w:val="24"/>
                <w:lang w:val="en-US"/>
              </w:rPr>
            </w:pPr>
          </w:p>
          <w:p w14:paraId="3B391975" w14:textId="77777777" w:rsidR="005A5FDA" w:rsidRDefault="005A5FDA" w:rsidP="00DB10F8">
            <w:pPr>
              <w:pStyle w:val="Sinespaciado"/>
              <w:rPr>
                <w:rFonts w:ascii="Arial" w:hAnsi="Arial" w:cs="Arial"/>
                <w:color w:val="000000"/>
                <w:sz w:val="24"/>
                <w:szCs w:val="24"/>
                <w:lang w:val="en-US"/>
              </w:rPr>
            </w:pPr>
          </w:p>
          <w:p w14:paraId="468EB5EA" w14:textId="77777777" w:rsidR="005A5FDA" w:rsidRDefault="005A5FDA" w:rsidP="00DB10F8">
            <w:pPr>
              <w:pStyle w:val="Sinespaciado"/>
              <w:rPr>
                <w:rFonts w:ascii="Arial" w:hAnsi="Arial" w:cs="Arial"/>
                <w:color w:val="000000"/>
                <w:sz w:val="24"/>
                <w:szCs w:val="24"/>
                <w:lang w:val="en-US"/>
              </w:rPr>
            </w:pPr>
          </w:p>
          <w:p w14:paraId="76960543" w14:textId="18927B3E" w:rsidR="005A5FDA" w:rsidRPr="00E51009" w:rsidRDefault="005A5FDA" w:rsidP="00DB10F8">
            <w:pPr>
              <w:pStyle w:val="Sinespaciado"/>
              <w:rPr>
                <w:rFonts w:ascii="Arial" w:hAnsi="Arial" w:cs="Arial"/>
                <w:sz w:val="24"/>
                <w:szCs w:val="24"/>
                <w:lang w:val="en-US"/>
              </w:rPr>
            </w:pPr>
          </w:p>
        </w:tc>
        <w:tc>
          <w:tcPr>
            <w:tcW w:w="1793" w:type="dxa"/>
            <w:shd w:val="clear" w:color="auto" w:fill="auto"/>
            <w:vAlign w:val="center"/>
          </w:tcPr>
          <w:p w14:paraId="5B4C9B0C" w14:textId="3717D3F3" w:rsidR="000E3C16" w:rsidRDefault="000E3C16" w:rsidP="00DB10F8">
            <w:pPr>
              <w:pStyle w:val="Sinespaciado"/>
              <w:rPr>
                <w:rFonts w:ascii="Arial" w:hAnsi="Arial" w:cs="Arial"/>
                <w:sz w:val="24"/>
                <w:szCs w:val="24"/>
                <w:lang w:val="en-US"/>
              </w:rPr>
            </w:pPr>
            <w:r>
              <w:rPr>
                <w:rFonts w:ascii="Arial" w:hAnsi="Arial" w:cs="Arial"/>
                <w:sz w:val="24"/>
                <w:szCs w:val="24"/>
                <w:lang w:val="en-US"/>
              </w:rPr>
              <w:t>I</w:t>
            </w:r>
            <w:r w:rsidRPr="00E51009">
              <w:rPr>
                <w:rFonts w:ascii="Arial" w:hAnsi="Arial" w:cs="Arial"/>
                <w:sz w:val="24"/>
                <w:szCs w:val="24"/>
                <w:lang w:val="en-US"/>
              </w:rPr>
              <w:t>n progress</w:t>
            </w:r>
          </w:p>
          <w:p w14:paraId="282AE8DF" w14:textId="2E9A91B7" w:rsidR="00DB10F8" w:rsidRDefault="00DB10F8" w:rsidP="00DB10F8">
            <w:pPr>
              <w:pStyle w:val="Sinespaciado"/>
              <w:rPr>
                <w:rFonts w:ascii="Arial" w:hAnsi="Arial" w:cs="Arial"/>
                <w:sz w:val="24"/>
                <w:szCs w:val="24"/>
                <w:lang w:val="en-US"/>
              </w:rPr>
            </w:pPr>
            <w:r w:rsidRPr="00E51009">
              <w:rPr>
                <w:rFonts w:ascii="Arial" w:hAnsi="Arial" w:cs="Arial"/>
                <w:noProof/>
                <w:sz w:val="24"/>
                <w:szCs w:val="24"/>
                <w:lang w:val="en-US"/>
              </w:rPr>
              <w:drawing>
                <wp:anchor distT="0" distB="0" distL="114300" distR="114300" simplePos="0" relativeHeight="251673088" behindDoc="0" locked="0" layoutInCell="1" allowOverlap="1" wp14:anchorId="24E4F1AE" wp14:editId="794EE823">
                  <wp:simplePos x="0" y="0"/>
                  <wp:positionH relativeFrom="column">
                    <wp:posOffset>189865</wp:posOffset>
                  </wp:positionH>
                  <wp:positionV relativeFrom="paragraph">
                    <wp:posOffset>133985</wp:posOffset>
                  </wp:positionV>
                  <wp:extent cx="416560" cy="416560"/>
                  <wp:effectExtent l="0" t="0" r="2540" b="2540"/>
                  <wp:wrapNone/>
                  <wp:docPr id="783692421" name="Imagen 87" descr="Carita bastante feliz." title="Emoj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castilloh\Downloads\Grinning-Face-with-Smiling-Eyes.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16560" cy="4165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43DE4B6" w14:textId="654F7469" w:rsidR="00DB10F8" w:rsidRDefault="00DB10F8" w:rsidP="00DB10F8">
            <w:pPr>
              <w:pStyle w:val="Sinespaciado"/>
              <w:rPr>
                <w:rFonts w:ascii="Arial" w:hAnsi="Arial" w:cs="Arial"/>
                <w:sz w:val="24"/>
                <w:szCs w:val="24"/>
                <w:lang w:val="en-US"/>
              </w:rPr>
            </w:pPr>
          </w:p>
          <w:p w14:paraId="5183B511" w14:textId="2FBE9557" w:rsidR="00DB10F8" w:rsidRPr="00E51009" w:rsidRDefault="00DB10F8" w:rsidP="00DB10F8">
            <w:pPr>
              <w:pStyle w:val="Sinespaciado"/>
              <w:rPr>
                <w:rFonts w:ascii="Arial" w:hAnsi="Arial" w:cs="Arial"/>
                <w:sz w:val="24"/>
                <w:szCs w:val="24"/>
                <w:lang w:val="en-US"/>
              </w:rPr>
            </w:pPr>
          </w:p>
          <w:p w14:paraId="5D3CF8EB" w14:textId="2F1E407E" w:rsidR="004E0A88" w:rsidRPr="00E51009" w:rsidRDefault="000E3C16" w:rsidP="00DB10F8">
            <w:pPr>
              <w:pStyle w:val="Sinespaciado"/>
              <w:jc w:val="center"/>
              <w:rPr>
                <w:rFonts w:ascii="Arial" w:hAnsi="Arial" w:cs="Arial"/>
                <w:sz w:val="24"/>
                <w:szCs w:val="24"/>
                <w:lang w:val="en-US"/>
              </w:rPr>
            </w:pPr>
            <w:r w:rsidRPr="00E51009">
              <w:rPr>
                <w:rFonts w:ascii="Arial" w:hAnsi="Arial" w:cs="Arial"/>
                <w:color w:val="000000"/>
                <w:sz w:val="24"/>
                <w:szCs w:val="24"/>
                <w:lang w:val="en-US"/>
              </w:rPr>
              <w:t xml:space="preserve"> </w:t>
            </w:r>
            <w:r w:rsidR="00405D97" w:rsidRPr="00E51009">
              <w:rPr>
                <w:rFonts w:ascii="Arial" w:hAnsi="Arial" w:cs="Arial"/>
                <w:color w:val="000000"/>
                <w:sz w:val="24"/>
                <w:szCs w:val="24"/>
                <w:lang w:val="en-US"/>
              </w:rPr>
              <w:t>(Learner can achieve the task with some difficulty and needs improvement)</w:t>
            </w:r>
            <w:r w:rsidR="00405D97" w:rsidRPr="00E51009">
              <w:rPr>
                <w:rFonts w:ascii="Arial" w:hAnsi="Arial" w:cs="Arial"/>
                <w:sz w:val="24"/>
                <w:szCs w:val="24"/>
                <w:lang w:val="en-US"/>
              </w:rPr>
              <w:t xml:space="preserve"> </w:t>
            </w:r>
          </w:p>
        </w:tc>
        <w:tc>
          <w:tcPr>
            <w:tcW w:w="1328" w:type="dxa"/>
            <w:gridSpan w:val="2"/>
            <w:shd w:val="clear" w:color="auto" w:fill="auto"/>
            <w:vAlign w:val="center"/>
          </w:tcPr>
          <w:p w14:paraId="2C4F8312" w14:textId="57314917" w:rsidR="005A5FDA" w:rsidRDefault="005A5FDA" w:rsidP="00DB10F8">
            <w:pPr>
              <w:pStyle w:val="Sinespaciado"/>
              <w:rPr>
                <w:rFonts w:ascii="Arial" w:hAnsi="Arial" w:cs="Arial"/>
                <w:sz w:val="24"/>
                <w:szCs w:val="24"/>
                <w:lang w:val="en-US"/>
              </w:rPr>
            </w:pPr>
            <w:r w:rsidRPr="00E51009">
              <w:rPr>
                <w:rFonts w:ascii="Arial" w:hAnsi="Arial" w:cs="Arial"/>
                <w:sz w:val="24"/>
                <w:szCs w:val="24"/>
                <w:lang w:val="en-US"/>
              </w:rPr>
              <w:t>No</w:t>
            </w:r>
            <w:r w:rsidR="00DB10F8">
              <w:rPr>
                <w:rFonts w:ascii="Arial" w:hAnsi="Arial" w:cs="Arial"/>
                <w:sz w:val="24"/>
                <w:szCs w:val="24"/>
                <w:lang w:val="en-US"/>
              </w:rPr>
              <w:t>t</w:t>
            </w:r>
            <w:r w:rsidRPr="00E51009">
              <w:rPr>
                <w:rFonts w:ascii="Arial" w:hAnsi="Arial" w:cs="Arial"/>
                <w:sz w:val="24"/>
                <w:szCs w:val="24"/>
                <w:lang w:val="en-US"/>
              </w:rPr>
              <w:t xml:space="preserve"> achieved yet</w:t>
            </w:r>
          </w:p>
          <w:p w14:paraId="78B6CC99" w14:textId="068B95E9" w:rsidR="00DB10F8" w:rsidRDefault="00DB10F8" w:rsidP="00DB10F8">
            <w:pPr>
              <w:pStyle w:val="Sinespaciado"/>
              <w:rPr>
                <w:rFonts w:ascii="Arial" w:hAnsi="Arial" w:cs="Arial"/>
                <w:sz w:val="24"/>
                <w:szCs w:val="24"/>
                <w:lang w:val="en-US"/>
              </w:rPr>
            </w:pPr>
            <w:r w:rsidRPr="00E51009">
              <w:rPr>
                <w:rFonts w:ascii="Arial" w:hAnsi="Arial" w:cs="Arial"/>
                <w:noProof/>
                <w:sz w:val="24"/>
                <w:szCs w:val="24"/>
                <w:lang w:val="en-US"/>
              </w:rPr>
              <w:drawing>
                <wp:anchor distT="0" distB="0" distL="114300" distR="114300" simplePos="0" relativeHeight="251644416" behindDoc="0" locked="0" layoutInCell="1" allowOverlap="1" wp14:anchorId="458538FB" wp14:editId="478BC594">
                  <wp:simplePos x="0" y="0"/>
                  <wp:positionH relativeFrom="column">
                    <wp:posOffset>246380</wp:posOffset>
                  </wp:positionH>
                  <wp:positionV relativeFrom="paragraph">
                    <wp:posOffset>5080</wp:posOffset>
                  </wp:positionV>
                  <wp:extent cx="330200" cy="330200"/>
                  <wp:effectExtent l="0" t="0" r="0" b="0"/>
                  <wp:wrapNone/>
                  <wp:docPr id="783692420" name="Imagen 88" descr="Carita un poco triste." title="Emoj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castilloh\Downloads\descarga.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30200" cy="3302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D34AE02" w14:textId="355EB350" w:rsidR="00DB10F8" w:rsidRPr="00E51009" w:rsidRDefault="00DB10F8" w:rsidP="00DB10F8">
            <w:pPr>
              <w:pStyle w:val="Sinespaciado"/>
              <w:rPr>
                <w:rFonts w:ascii="Arial" w:hAnsi="Arial" w:cs="Arial"/>
                <w:sz w:val="24"/>
                <w:szCs w:val="24"/>
                <w:lang w:val="en-US"/>
              </w:rPr>
            </w:pPr>
          </w:p>
          <w:p w14:paraId="0164015D" w14:textId="6248BE06" w:rsidR="005A5FDA" w:rsidRDefault="005A5FDA" w:rsidP="00DB10F8">
            <w:pPr>
              <w:pStyle w:val="Sinespaciado"/>
              <w:rPr>
                <w:rFonts w:ascii="Arial" w:hAnsi="Arial" w:cs="Arial"/>
                <w:color w:val="000000"/>
                <w:sz w:val="24"/>
                <w:szCs w:val="24"/>
                <w:lang w:val="en-US"/>
              </w:rPr>
            </w:pPr>
            <w:r w:rsidRPr="00E51009">
              <w:rPr>
                <w:rFonts w:ascii="Arial" w:hAnsi="Arial" w:cs="Arial"/>
                <w:color w:val="000000"/>
                <w:sz w:val="24"/>
                <w:szCs w:val="24"/>
                <w:lang w:val="en-US"/>
              </w:rPr>
              <w:t>(Learner cannot achieve the task)</w:t>
            </w:r>
          </w:p>
          <w:p w14:paraId="74950C9F" w14:textId="26402817" w:rsidR="005A5FDA" w:rsidRDefault="005A5FDA" w:rsidP="00DB10F8">
            <w:pPr>
              <w:pStyle w:val="Sinespaciado"/>
              <w:rPr>
                <w:rFonts w:ascii="Arial" w:hAnsi="Arial" w:cs="Arial"/>
                <w:color w:val="000000"/>
                <w:sz w:val="24"/>
                <w:szCs w:val="24"/>
                <w:lang w:val="en-US"/>
              </w:rPr>
            </w:pPr>
          </w:p>
          <w:p w14:paraId="07264204" w14:textId="49276190" w:rsidR="004E0A88" w:rsidRPr="00E51009" w:rsidRDefault="004E0A88" w:rsidP="00DB10F8">
            <w:pPr>
              <w:pStyle w:val="Sinespaciado"/>
              <w:rPr>
                <w:rFonts w:ascii="Arial" w:hAnsi="Arial" w:cs="Arial"/>
                <w:sz w:val="24"/>
                <w:szCs w:val="24"/>
                <w:lang w:val="en-US"/>
              </w:rPr>
            </w:pPr>
          </w:p>
          <w:p w14:paraId="61BF437B" w14:textId="69A8A9EB" w:rsidR="004E0A88" w:rsidRPr="00E51009" w:rsidRDefault="004E0A88" w:rsidP="00DB10F8">
            <w:pPr>
              <w:pStyle w:val="Sinespaciado"/>
              <w:rPr>
                <w:rFonts w:ascii="Arial" w:hAnsi="Arial" w:cs="Arial"/>
                <w:sz w:val="24"/>
                <w:szCs w:val="24"/>
                <w:lang w:val="en-US"/>
              </w:rPr>
            </w:pPr>
          </w:p>
          <w:p w14:paraId="0D4BECC6" w14:textId="3E46D56F" w:rsidR="004E0A88" w:rsidRPr="00E51009" w:rsidRDefault="004E0A88" w:rsidP="00DB10F8">
            <w:pPr>
              <w:pStyle w:val="Sinespaciado"/>
              <w:rPr>
                <w:rFonts w:ascii="Arial" w:hAnsi="Arial" w:cs="Arial"/>
                <w:sz w:val="24"/>
                <w:szCs w:val="24"/>
                <w:lang w:val="en-US"/>
              </w:rPr>
            </w:pPr>
            <w:r w:rsidRPr="00E51009">
              <w:rPr>
                <w:rFonts w:ascii="Arial" w:hAnsi="Arial" w:cs="Arial"/>
                <w:sz w:val="24"/>
                <w:szCs w:val="24"/>
                <w:lang w:val="en-US"/>
              </w:rPr>
              <w:t xml:space="preserve"> </w:t>
            </w:r>
          </w:p>
        </w:tc>
      </w:tr>
      <w:tr w:rsidR="004E0A88" w:rsidRPr="00E51009" w14:paraId="2789D39A" w14:textId="77777777" w:rsidTr="00DB10F8">
        <w:trPr>
          <w:trHeight w:val="334"/>
        </w:trPr>
        <w:tc>
          <w:tcPr>
            <w:tcW w:w="9780" w:type="dxa"/>
            <w:shd w:val="clear" w:color="auto" w:fill="auto"/>
          </w:tcPr>
          <w:p w14:paraId="56E05187" w14:textId="77777777" w:rsidR="004E0A88" w:rsidRPr="00E51009" w:rsidRDefault="004E0A88" w:rsidP="00DB10F8">
            <w:pPr>
              <w:pStyle w:val="Sinespaciado"/>
              <w:rPr>
                <w:rFonts w:ascii="Arial" w:hAnsi="Arial" w:cs="Arial"/>
                <w:sz w:val="24"/>
                <w:szCs w:val="24"/>
                <w:lang w:val="en-US"/>
              </w:rPr>
            </w:pPr>
            <w:r w:rsidRPr="00E51009">
              <w:rPr>
                <w:rFonts w:ascii="Arial" w:eastAsia="Arial" w:hAnsi="Arial" w:cs="Arial"/>
                <w:sz w:val="24"/>
                <w:szCs w:val="24"/>
                <w:lang w:val="en-US"/>
              </w:rPr>
              <w:t>ask teacher and peers how to express something in English using formulaic expressions such as: How do you say in English…? What is the meaning of…. in English?</w:t>
            </w:r>
          </w:p>
        </w:tc>
        <w:tc>
          <w:tcPr>
            <w:tcW w:w="1411" w:type="dxa"/>
            <w:shd w:val="clear" w:color="auto" w:fill="auto"/>
          </w:tcPr>
          <w:p w14:paraId="76A49DCA" w14:textId="77777777" w:rsidR="004E0A88" w:rsidRPr="00E51009" w:rsidRDefault="004E0A88" w:rsidP="00DB10F8">
            <w:pPr>
              <w:pStyle w:val="Sinespaciado"/>
              <w:rPr>
                <w:rFonts w:ascii="Arial" w:hAnsi="Arial" w:cs="Arial"/>
                <w:sz w:val="24"/>
                <w:szCs w:val="24"/>
                <w:lang w:val="en-GB"/>
              </w:rPr>
            </w:pPr>
          </w:p>
        </w:tc>
        <w:tc>
          <w:tcPr>
            <w:tcW w:w="1837" w:type="dxa"/>
            <w:gridSpan w:val="2"/>
            <w:shd w:val="clear" w:color="auto" w:fill="auto"/>
          </w:tcPr>
          <w:p w14:paraId="24464C90" w14:textId="1505848F" w:rsidR="004E0A88" w:rsidRPr="00E51009" w:rsidRDefault="004E0A88" w:rsidP="00DB10F8">
            <w:pPr>
              <w:pStyle w:val="Sinespaciado"/>
              <w:rPr>
                <w:rFonts w:ascii="Arial" w:hAnsi="Arial" w:cs="Arial"/>
                <w:sz w:val="24"/>
                <w:szCs w:val="24"/>
                <w:lang w:val="en-US"/>
              </w:rPr>
            </w:pPr>
          </w:p>
        </w:tc>
        <w:tc>
          <w:tcPr>
            <w:tcW w:w="1284" w:type="dxa"/>
            <w:shd w:val="clear" w:color="auto" w:fill="auto"/>
          </w:tcPr>
          <w:p w14:paraId="37F405A8" w14:textId="77777777" w:rsidR="004E0A88" w:rsidRPr="00E51009" w:rsidRDefault="004E0A88" w:rsidP="00DB10F8">
            <w:pPr>
              <w:pStyle w:val="Sinespaciado"/>
              <w:rPr>
                <w:rFonts w:ascii="Arial" w:hAnsi="Arial" w:cs="Arial"/>
                <w:sz w:val="24"/>
                <w:szCs w:val="24"/>
                <w:lang w:val="en-US"/>
              </w:rPr>
            </w:pPr>
          </w:p>
        </w:tc>
      </w:tr>
      <w:tr w:rsidR="004E0A88" w:rsidRPr="00E51009" w14:paraId="7E5FDC62" w14:textId="77777777" w:rsidTr="00DB10F8">
        <w:trPr>
          <w:trHeight w:val="251"/>
        </w:trPr>
        <w:tc>
          <w:tcPr>
            <w:tcW w:w="9780" w:type="dxa"/>
            <w:shd w:val="clear" w:color="auto" w:fill="auto"/>
          </w:tcPr>
          <w:p w14:paraId="6D877F0D" w14:textId="77777777" w:rsidR="004E0A88" w:rsidRPr="00E51009" w:rsidRDefault="004E0A88" w:rsidP="00DB10F8">
            <w:pPr>
              <w:pStyle w:val="Sinespaciado"/>
              <w:rPr>
                <w:rFonts w:ascii="Arial" w:hAnsi="Arial" w:cs="Arial"/>
                <w:sz w:val="24"/>
                <w:szCs w:val="24"/>
                <w:lang w:val="en-GB"/>
              </w:rPr>
            </w:pPr>
            <w:r w:rsidRPr="00E51009">
              <w:rPr>
                <w:rFonts w:ascii="Arial" w:hAnsi="Arial" w:cs="Arial"/>
                <w:sz w:val="24"/>
                <w:szCs w:val="24"/>
                <w:lang w:val="en-GB"/>
              </w:rPr>
              <w:t>recognize spoken rhyming words from non-rhyming words by reading them aloud.</w:t>
            </w:r>
          </w:p>
          <w:p w14:paraId="02221A33" w14:textId="77777777" w:rsidR="004E0A88" w:rsidRPr="00E51009" w:rsidRDefault="004E0A88" w:rsidP="00DB10F8">
            <w:pPr>
              <w:pStyle w:val="Sinespaciado"/>
              <w:rPr>
                <w:rFonts w:ascii="Arial" w:hAnsi="Arial" w:cs="Arial"/>
                <w:sz w:val="24"/>
                <w:szCs w:val="24"/>
                <w:lang w:val="en-GB"/>
              </w:rPr>
            </w:pPr>
          </w:p>
        </w:tc>
        <w:tc>
          <w:tcPr>
            <w:tcW w:w="1411" w:type="dxa"/>
            <w:shd w:val="clear" w:color="auto" w:fill="auto"/>
          </w:tcPr>
          <w:p w14:paraId="7153CF65" w14:textId="77777777" w:rsidR="004E0A88" w:rsidRPr="00E51009" w:rsidRDefault="004E0A88" w:rsidP="00DB10F8">
            <w:pPr>
              <w:pStyle w:val="Sinespaciado"/>
              <w:rPr>
                <w:rFonts w:ascii="Arial" w:hAnsi="Arial" w:cs="Arial"/>
                <w:sz w:val="24"/>
                <w:szCs w:val="24"/>
                <w:lang w:val="en-US"/>
              </w:rPr>
            </w:pPr>
          </w:p>
        </w:tc>
        <w:tc>
          <w:tcPr>
            <w:tcW w:w="1837" w:type="dxa"/>
            <w:gridSpan w:val="2"/>
            <w:shd w:val="clear" w:color="auto" w:fill="auto"/>
          </w:tcPr>
          <w:p w14:paraId="374850BA" w14:textId="7F2E3DD2" w:rsidR="004E0A88" w:rsidRPr="00E51009" w:rsidRDefault="004E0A88" w:rsidP="00DB10F8">
            <w:pPr>
              <w:pStyle w:val="Sinespaciado"/>
              <w:rPr>
                <w:rFonts w:ascii="Arial" w:hAnsi="Arial" w:cs="Arial"/>
                <w:sz w:val="24"/>
                <w:szCs w:val="24"/>
                <w:lang w:val="en-US"/>
              </w:rPr>
            </w:pPr>
          </w:p>
        </w:tc>
        <w:tc>
          <w:tcPr>
            <w:tcW w:w="1284" w:type="dxa"/>
            <w:shd w:val="clear" w:color="auto" w:fill="auto"/>
          </w:tcPr>
          <w:p w14:paraId="6C4DC3DD" w14:textId="77777777" w:rsidR="004E0A88" w:rsidRPr="00E51009" w:rsidRDefault="004E0A88" w:rsidP="00DB10F8">
            <w:pPr>
              <w:pStyle w:val="Sinespaciado"/>
              <w:rPr>
                <w:rFonts w:ascii="Arial" w:hAnsi="Arial" w:cs="Arial"/>
                <w:sz w:val="24"/>
                <w:szCs w:val="24"/>
                <w:lang w:val="en-US"/>
              </w:rPr>
            </w:pPr>
          </w:p>
        </w:tc>
      </w:tr>
      <w:tr w:rsidR="004E0A88" w:rsidRPr="00E51009" w14:paraId="1711F515" w14:textId="77777777" w:rsidTr="00DB10F8">
        <w:trPr>
          <w:trHeight w:val="251"/>
        </w:trPr>
        <w:tc>
          <w:tcPr>
            <w:tcW w:w="9780" w:type="dxa"/>
            <w:shd w:val="clear" w:color="auto" w:fill="auto"/>
          </w:tcPr>
          <w:p w14:paraId="3E969968" w14:textId="77777777" w:rsidR="004E0A88" w:rsidRPr="00E51009" w:rsidRDefault="004E0A88" w:rsidP="00DB10F8">
            <w:pPr>
              <w:pStyle w:val="Sinespaciado"/>
              <w:rPr>
                <w:rFonts w:ascii="Arial" w:hAnsi="Arial" w:cs="Arial"/>
                <w:sz w:val="24"/>
                <w:szCs w:val="24"/>
                <w:lang w:val="en-US"/>
              </w:rPr>
            </w:pPr>
            <w:r w:rsidRPr="00E51009">
              <w:rPr>
                <w:rFonts w:ascii="Arial" w:hAnsi="Arial" w:cs="Arial"/>
                <w:sz w:val="24"/>
                <w:szCs w:val="24"/>
                <w:lang w:val="en-GB"/>
              </w:rPr>
              <w:lastRenderedPageBreak/>
              <w:t xml:space="preserve">classify spoken rhyming words from non-rhyming words. </w:t>
            </w:r>
            <w:r w:rsidRPr="00E51009">
              <w:rPr>
                <w:rFonts w:ascii="Arial" w:hAnsi="Arial" w:cs="Arial"/>
                <w:sz w:val="24"/>
                <w:szCs w:val="24"/>
                <w:lang w:val="en-US"/>
              </w:rPr>
              <w:t>(e.g., run, sun versus run, man, etc.) by circling the rhyming words.</w:t>
            </w:r>
          </w:p>
          <w:p w14:paraId="328803B9" w14:textId="77777777" w:rsidR="004E0A88" w:rsidRPr="00E51009" w:rsidRDefault="004E0A88" w:rsidP="00DB10F8">
            <w:pPr>
              <w:pStyle w:val="Sinespaciado"/>
              <w:rPr>
                <w:rFonts w:ascii="Arial" w:hAnsi="Arial" w:cs="Arial"/>
                <w:sz w:val="24"/>
                <w:szCs w:val="24"/>
                <w:lang w:val="en-US"/>
              </w:rPr>
            </w:pPr>
          </w:p>
        </w:tc>
        <w:tc>
          <w:tcPr>
            <w:tcW w:w="1411" w:type="dxa"/>
            <w:shd w:val="clear" w:color="auto" w:fill="auto"/>
          </w:tcPr>
          <w:p w14:paraId="27039AFD" w14:textId="77777777" w:rsidR="004E0A88" w:rsidRPr="00E51009" w:rsidRDefault="004E0A88" w:rsidP="00DB10F8">
            <w:pPr>
              <w:pStyle w:val="Sinespaciado"/>
              <w:rPr>
                <w:rFonts w:ascii="Arial" w:hAnsi="Arial" w:cs="Arial"/>
                <w:sz w:val="24"/>
                <w:szCs w:val="24"/>
                <w:lang w:val="en-US"/>
              </w:rPr>
            </w:pPr>
          </w:p>
        </w:tc>
        <w:tc>
          <w:tcPr>
            <w:tcW w:w="1837" w:type="dxa"/>
            <w:gridSpan w:val="2"/>
            <w:shd w:val="clear" w:color="auto" w:fill="auto"/>
          </w:tcPr>
          <w:p w14:paraId="505D9A06" w14:textId="77777777" w:rsidR="004E0A88" w:rsidRPr="00E51009" w:rsidRDefault="004E0A88" w:rsidP="00DB10F8">
            <w:pPr>
              <w:pStyle w:val="Sinespaciado"/>
              <w:rPr>
                <w:rFonts w:ascii="Arial" w:hAnsi="Arial" w:cs="Arial"/>
                <w:sz w:val="24"/>
                <w:szCs w:val="24"/>
                <w:lang w:val="en-US"/>
              </w:rPr>
            </w:pPr>
          </w:p>
        </w:tc>
        <w:tc>
          <w:tcPr>
            <w:tcW w:w="1284" w:type="dxa"/>
            <w:shd w:val="clear" w:color="auto" w:fill="auto"/>
          </w:tcPr>
          <w:p w14:paraId="31EAC846" w14:textId="77777777" w:rsidR="004E0A88" w:rsidRPr="00E51009" w:rsidRDefault="004E0A88" w:rsidP="00DB10F8">
            <w:pPr>
              <w:pStyle w:val="Sinespaciado"/>
              <w:rPr>
                <w:rFonts w:ascii="Arial" w:hAnsi="Arial" w:cs="Arial"/>
                <w:sz w:val="24"/>
                <w:szCs w:val="24"/>
                <w:lang w:val="en-US"/>
              </w:rPr>
            </w:pPr>
          </w:p>
        </w:tc>
      </w:tr>
      <w:tr w:rsidR="004E0A88" w:rsidRPr="00E51009" w14:paraId="000E689D" w14:textId="77777777" w:rsidTr="00DB10F8">
        <w:trPr>
          <w:trHeight w:val="251"/>
        </w:trPr>
        <w:tc>
          <w:tcPr>
            <w:tcW w:w="9780" w:type="dxa"/>
            <w:shd w:val="clear" w:color="auto" w:fill="auto"/>
          </w:tcPr>
          <w:p w14:paraId="26F3DD54" w14:textId="77777777" w:rsidR="004E0A88" w:rsidRPr="00E51009" w:rsidRDefault="004E0A88" w:rsidP="00DB10F8">
            <w:pPr>
              <w:pStyle w:val="Sinespaciado"/>
              <w:rPr>
                <w:rFonts w:ascii="Arial" w:hAnsi="Arial" w:cs="Arial"/>
                <w:bCs/>
                <w:sz w:val="24"/>
                <w:szCs w:val="24"/>
                <w:lang w:val="en-US"/>
              </w:rPr>
            </w:pPr>
            <w:r w:rsidRPr="00E51009">
              <w:rPr>
                <w:rFonts w:ascii="Arial" w:hAnsi="Arial" w:cs="Arial"/>
                <w:bCs/>
                <w:sz w:val="24"/>
                <w:szCs w:val="24"/>
                <w:lang w:val="en-GB" w:eastAsia="es-CR"/>
              </w:rPr>
              <w:t xml:space="preserve">identify the </w:t>
            </w:r>
            <w:r w:rsidRPr="00E51009">
              <w:rPr>
                <w:rFonts w:ascii="Arial" w:hAnsi="Arial" w:cs="Arial"/>
                <w:sz w:val="24"/>
                <w:szCs w:val="24"/>
                <w:highlight w:val="white"/>
                <w:lang w:val="en-GB"/>
              </w:rPr>
              <w:t xml:space="preserve">basic aspects of </w:t>
            </w:r>
            <w:r w:rsidRPr="00E51009">
              <w:rPr>
                <w:rFonts w:ascii="Arial" w:hAnsi="Arial" w:cs="Arial"/>
                <w:sz w:val="24"/>
                <w:szCs w:val="24"/>
                <w:lang w:val="en-GB"/>
              </w:rPr>
              <w:t>a personal narration about a past event supported by pictures using drawings or a mind map</w:t>
            </w:r>
          </w:p>
        </w:tc>
        <w:tc>
          <w:tcPr>
            <w:tcW w:w="1411" w:type="dxa"/>
            <w:shd w:val="clear" w:color="auto" w:fill="auto"/>
          </w:tcPr>
          <w:p w14:paraId="747EA9EB" w14:textId="77777777" w:rsidR="004E0A88" w:rsidRPr="00E51009" w:rsidRDefault="004E0A88" w:rsidP="00DB10F8">
            <w:pPr>
              <w:pStyle w:val="Sinespaciado"/>
              <w:rPr>
                <w:rFonts w:ascii="Arial" w:hAnsi="Arial" w:cs="Arial"/>
                <w:sz w:val="24"/>
                <w:szCs w:val="24"/>
                <w:lang w:val="en-US"/>
              </w:rPr>
            </w:pPr>
          </w:p>
        </w:tc>
        <w:tc>
          <w:tcPr>
            <w:tcW w:w="1837" w:type="dxa"/>
            <w:gridSpan w:val="2"/>
            <w:shd w:val="clear" w:color="auto" w:fill="auto"/>
          </w:tcPr>
          <w:p w14:paraId="3A49845F" w14:textId="77777777" w:rsidR="004E0A88" w:rsidRPr="00E51009" w:rsidRDefault="004E0A88" w:rsidP="00DB10F8">
            <w:pPr>
              <w:pStyle w:val="Sinespaciado"/>
              <w:rPr>
                <w:rFonts w:ascii="Arial" w:hAnsi="Arial" w:cs="Arial"/>
                <w:sz w:val="24"/>
                <w:szCs w:val="24"/>
                <w:lang w:val="en-US"/>
              </w:rPr>
            </w:pPr>
          </w:p>
        </w:tc>
        <w:tc>
          <w:tcPr>
            <w:tcW w:w="1284" w:type="dxa"/>
            <w:shd w:val="clear" w:color="auto" w:fill="auto"/>
          </w:tcPr>
          <w:p w14:paraId="31680ED9" w14:textId="77777777" w:rsidR="004E0A88" w:rsidRPr="00E51009" w:rsidRDefault="004E0A88" w:rsidP="00DB10F8">
            <w:pPr>
              <w:pStyle w:val="Sinespaciado"/>
              <w:rPr>
                <w:rFonts w:ascii="Arial" w:hAnsi="Arial" w:cs="Arial"/>
                <w:sz w:val="24"/>
                <w:szCs w:val="24"/>
                <w:lang w:val="en-US"/>
              </w:rPr>
            </w:pPr>
          </w:p>
        </w:tc>
      </w:tr>
      <w:tr w:rsidR="004E0A88" w:rsidRPr="00E51009" w14:paraId="5F137C67" w14:textId="77777777" w:rsidTr="00DB10F8">
        <w:trPr>
          <w:trHeight w:val="251"/>
        </w:trPr>
        <w:tc>
          <w:tcPr>
            <w:tcW w:w="9780" w:type="dxa"/>
            <w:shd w:val="clear" w:color="auto" w:fill="auto"/>
          </w:tcPr>
          <w:p w14:paraId="43CFF0FA" w14:textId="77777777" w:rsidR="004E0A88" w:rsidRPr="00E51009" w:rsidRDefault="004E0A88" w:rsidP="00DB10F8">
            <w:pPr>
              <w:pStyle w:val="Sinespaciado"/>
              <w:rPr>
                <w:rFonts w:ascii="Arial" w:hAnsi="Arial" w:cs="Arial"/>
                <w:bCs/>
                <w:sz w:val="24"/>
                <w:szCs w:val="24"/>
                <w:lang w:val="en-GB"/>
              </w:rPr>
            </w:pPr>
            <w:r w:rsidRPr="00E51009">
              <w:rPr>
                <w:rFonts w:ascii="Arial" w:hAnsi="Arial" w:cs="Arial"/>
                <w:bCs/>
                <w:sz w:val="24"/>
                <w:szCs w:val="24"/>
                <w:lang w:val="en-GB" w:eastAsia="es-CR"/>
              </w:rPr>
              <w:t>describe the basic details of a personal event narrated in the past</w:t>
            </w:r>
            <w:r w:rsidRPr="00E51009">
              <w:rPr>
                <w:rFonts w:ascii="Arial" w:hAnsi="Arial" w:cs="Arial"/>
                <w:sz w:val="24"/>
                <w:szCs w:val="24"/>
                <w:lang w:val="en-GB"/>
              </w:rPr>
              <w:t xml:space="preserve"> supported by pictures using drawings or a mind map.</w:t>
            </w:r>
          </w:p>
        </w:tc>
        <w:tc>
          <w:tcPr>
            <w:tcW w:w="1411" w:type="dxa"/>
            <w:shd w:val="clear" w:color="auto" w:fill="auto"/>
          </w:tcPr>
          <w:p w14:paraId="1B5C8B87" w14:textId="77777777" w:rsidR="004E0A88" w:rsidRPr="00E51009" w:rsidRDefault="004E0A88" w:rsidP="00DB10F8">
            <w:pPr>
              <w:pStyle w:val="Sinespaciado"/>
              <w:rPr>
                <w:rFonts w:ascii="Arial" w:hAnsi="Arial" w:cs="Arial"/>
                <w:sz w:val="24"/>
                <w:szCs w:val="24"/>
                <w:lang w:val="en-US"/>
              </w:rPr>
            </w:pPr>
          </w:p>
        </w:tc>
        <w:tc>
          <w:tcPr>
            <w:tcW w:w="1837" w:type="dxa"/>
            <w:gridSpan w:val="2"/>
            <w:shd w:val="clear" w:color="auto" w:fill="auto"/>
          </w:tcPr>
          <w:p w14:paraId="48617FF3" w14:textId="77777777" w:rsidR="004E0A88" w:rsidRPr="00E51009" w:rsidRDefault="004E0A88" w:rsidP="00DB10F8">
            <w:pPr>
              <w:pStyle w:val="Sinespaciado"/>
              <w:rPr>
                <w:rFonts w:ascii="Arial" w:hAnsi="Arial" w:cs="Arial"/>
                <w:sz w:val="24"/>
                <w:szCs w:val="24"/>
                <w:lang w:val="en-US"/>
              </w:rPr>
            </w:pPr>
          </w:p>
        </w:tc>
        <w:tc>
          <w:tcPr>
            <w:tcW w:w="1284" w:type="dxa"/>
            <w:shd w:val="clear" w:color="auto" w:fill="auto"/>
          </w:tcPr>
          <w:p w14:paraId="5F76792C" w14:textId="77777777" w:rsidR="004E0A88" w:rsidRPr="00E51009" w:rsidRDefault="004E0A88" w:rsidP="00DB10F8">
            <w:pPr>
              <w:pStyle w:val="Sinespaciado"/>
              <w:rPr>
                <w:rFonts w:ascii="Arial" w:hAnsi="Arial" w:cs="Arial"/>
                <w:sz w:val="24"/>
                <w:szCs w:val="24"/>
                <w:lang w:val="en-US"/>
              </w:rPr>
            </w:pPr>
          </w:p>
        </w:tc>
      </w:tr>
    </w:tbl>
    <w:p w14:paraId="09985915" w14:textId="222FF3BE" w:rsidR="004E0A88" w:rsidRPr="00E51009" w:rsidRDefault="004E0A88" w:rsidP="004E0A88">
      <w:pPr>
        <w:spacing w:after="0" w:line="240" w:lineRule="auto"/>
        <w:jc w:val="center"/>
        <w:rPr>
          <w:rFonts w:ascii="Arial" w:eastAsia="Century Gothic" w:hAnsi="Arial" w:cs="Arial"/>
          <w:b/>
          <w:bCs/>
          <w:sz w:val="24"/>
          <w:szCs w:val="24"/>
        </w:rPr>
      </w:pPr>
    </w:p>
    <w:p w14:paraId="349E300E" w14:textId="77777777" w:rsidR="004E0A88" w:rsidRPr="00E51009" w:rsidRDefault="004E0A88" w:rsidP="004E0A88">
      <w:pPr>
        <w:spacing w:after="0" w:line="240" w:lineRule="auto"/>
        <w:jc w:val="center"/>
        <w:rPr>
          <w:rFonts w:ascii="Arial" w:eastAsia="Century Gothic" w:hAnsi="Arial" w:cs="Arial"/>
          <w:b/>
          <w:bCs/>
          <w:sz w:val="24"/>
          <w:szCs w:val="24"/>
        </w:rPr>
      </w:pPr>
    </w:p>
    <w:p w14:paraId="33A6501E" w14:textId="77777777" w:rsidR="004E0A88" w:rsidRPr="00E51009" w:rsidRDefault="004E0A88" w:rsidP="004E0A88">
      <w:pPr>
        <w:spacing w:after="0" w:line="240" w:lineRule="auto"/>
        <w:jc w:val="center"/>
        <w:rPr>
          <w:rFonts w:ascii="Arial" w:eastAsia="Century Gothic" w:hAnsi="Arial" w:cs="Arial"/>
          <w:b/>
          <w:bCs/>
          <w:sz w:val="24"/>
          <w:szCs w:val="24"/>
        </w:rPr>
      </w:pPr>
    </w:p>
    <w:p w14:paraId="0E5C703C" w14:textId="77777777" w:rsidR="004E0A88" w:rsidRPr="00E51009" w:rsidRDefault="004E0A88" w:rsidP="004E0A88">
      <w:pPr>
        <w:spacing w:after="0" w:line="240" w:lineRule="auto"/>
        <w:jc w:val="center"/>
        <w:rPr>
          <w:rFonts w:ascii="Arial" w:eastAsia="Century Gothic" w:hAnsi="Arial" w:cs="Arial"/>
          <w:b/>
          <w:bCs/>
          <w:sz w:val="24"/>
          <w:szCs w:val="24"/>
        </w:rPr>
      </w:pPr>
    </w:p>
    <w:p w14:paraId="0B4A5F67" w14:textId="77777777" w:rsidR="004E0A88" w:rsidRPr="00E51009" w:rsidRDefault="004E0A88" w:rsidP="004E0A88">
      <w:pPr>
        <w:spacing w:after="0" w:line="240" w:lineRule="auto"/>
        <w:jc w:val="center"/>
        <w:rPr>
          <w:rFonts w:ascii="Arial" w:eastAsia="Century Gothic" w:hAnsi="Arial" w:cs="Arial"/>
          <w:b/>
          <w:bCs/>
          <w:sz w:val="24"/>
          <w:szCs w:val="24"/>
        </w:rPr>
      </w:pPr>
    </w:p>
    <w:p w14:paraId="3F3AAF56" w14:textId="77777777" w:rsidR="004E0A88" w:rsidRPr="00E51009" w:rsidRDefault="004E0A88" w:rsidP="004E0A88">
      <w:pPr>
        <w:spacing w:after="0" w:line="240" w:lineRule="auto"/>
        <w:jc w:val="center"/>
        <w:rPr>
          <w:rFonts w:ascii="Arial" w:eastAsia="Century Gothic" w:hAnsi="Arial" w:cs="Arial"/>
          <w:b/>
          <w:bCs/>
          <w:sz w:val="24"/>
          <w:szCs w:val="24"/>
        </w:rPr>
      </w:pPr>
    </w:p>
    <w:p w14:paraId="49654391" w14:textId="77777777" w:rsidR="004E0A88" w:rsidRPr="00E51009" w:rsidRDefault="004E0A88" w:rsidP="004E0A88">
      <w:pPr>
        <w:spacing w:after="0" w:line="240" w:lineRule="auto"/>
        <w:jc w:val="center"/>
        <w:rPr>
          <w:rFonts w:ascii="Arial" w:eastAsia="Century Gothic" w:hAnsi="Arial" w:cs="Arial"/>
          <w:b/>
          <w:bCs/>
          <w:sz w:val="24"/>
          <w:szCs w:val="24"/>
        </w:rPr>
      </w:pPr>
    </w:p>
    <w:p w14:paraId="0056EC1A" w14:textId="77777777" w:rsidR="00071EB0" w:rsidRDefault="00071EB0">
      <w:pPr>
        <w:spacing w:after="160" w:line="259" w:lineRule="auto"/>
        <w:rPr>
          <w:rFonts w:ascii="Arial" w:eastAsia="Century Gothic" w:hAnsi="Arial" w:cs="Arial"/>
          <w:b/>
          <w:bCs/>
          <w:sz w:val="24"/>
          <w:szCs w:val="24"/>
        </w:rPr>
      </w:pPr>
      <w:r>
        <w:rPr>
          <w:rFonts w:ascii="Arial" w:eastAsia="Century Gothic" w:hAnsi="Arial" w:cs="Arial"/>
          <w:b/>
          <w:bCs/>
          <w:sz w:val="24"/>
          <w:szCs w:val="24"/>
        </w:rPr>
        <w:br w:type="page"/>
      </w:r>
    </w:p>
    <w:p w14:paraId="4CDDFCE6" w14:textId="0D3D3640" w:rsidR="004E0A88" w:rsidRPr="00E51009" w:rsidRDefault="004E0A88" w:rsidP="004E0A88">
      <w:pPr>
        <w:spacing w:after="0" w:line="240" w:lineRule="auto"/>
        <w:jc w:val="center"/>
        <w:rPr>
          <w:rFonts w:ascii="Arial" w:hAnsi="Arial" w:cs="Arial"/>
          <w:sz w:val="24"/>
          <w:szCs w:val="24"/>
        </w:rPr>
      </w:pPr>
      <w:r w:rsidRPr="00E51009">
        <w:rPr>
          <w:rFonts w:ascii="Arial" w:eastAsia="Century Gothic" w:hAnsi="Arial" w:cs="Arial"/>
          <w:b/>
          <w:bCs/>
          <w:sz w:val="24"/>
          <w:szCs w:val="24"/>
        </w:rPr>
        <w:lastRenderedPageBreak/>
        <w:t>Annex</w:t>
      </w:r>
      <w:r w:rsidRPr="00E51009">
        <w:rPr>
          <w:rFonts w:ascii="Arial" w:hAnsi="Arial" w:cs="Arial"/>
          <w:sz w:val="24"/>
          <w:szCs w:val="24"/>
        </w:rPr>
        <w:br/>
      </w:r>
    </w:p>
    <w:p w14:paraId="7B3BDA9E" w14:textId="77777777" w:rsidR="004E0A88" w:rsidRPr="00E51009" w:rsidRDefault="004E0A88" w:rsidP="004E0A88">
      <w:pPr>
        <w:spacing w:after="0" w:line="240" w:lineRule="auto"/>
        <w:jc w:val="center"/>
        <w:rPr>
          <w:rFonts w:ascii="Arial" w:hAnsi="Arial" w:cs="Arial"/>
          <w:sz w:val="24"/>
          <w:szCs w:val="24"/>
        </w:rPr>
      </w:pPr>
    </w:p>
    <w:p w14:paraId="423EE226" w14:textId="77777777" w:rsidR="004E0A88" w:rsidRPr="00E51009" w:rsidRDefault="004E0A88" w:rsidP="004E0A88">
      <w:pPr>
        <w:spacing w:after="0" w:line="240" w:lineRule="auto"/>
        <w:rPr>
          <w:rFonts w:ascii="Arial" w:hAnsi="Arial" w:cs="Arial"/>
          <w:sz w:val="24"/>
          <w:szCs w:val="24"/>
        </w:rPr>
      </w:pPr>
      <w:r w:rsidRPr="00E51009">
        <w:rPr>
          <w:rFonts w:ascii="Arial" w:hAnsi="Arial" w:cs="Arial"/>
          <w:sz w:val="24"/>
          <w:szCs w:val="24"/>
        </w:rPr>
        <w:t xml:space="preserve">Annex 1: </w:t>
      </w:r>
    </w:p>
    <w:p w14:paraId="0176A44D" w14:textId="77777777" w:rsidR="004E0A88" w:rsidRPr="00E51009" w:rsidRDefault="004E0A88" w:rsidP="004E0A88">
      <w:pPr>
        <w:spacing w:after="0" w:line="240" w:lineRule="auto"/>
        <w:rPr>
          <w:rFonts w:ascii="Arial" w:hAnsi="Arial" w:cs="Arial"/>
          <w:sz w:val="24"/>
          <w:szCs w:val="24"/>
        </w:rPr>
      </w:pPr>
      <w:r w:rsidRPr="00E51009">
        <w:rPr>
          <w:rFonts w:ascii="Arial" w:hAnsi="Arial" w:cs="Arial"/>
          <w:noProof/>
          <w:sz w:val="24"/>
          <w:szCs w:val="24"/>
        </w:rPr>
        <w:drawing>
          <wp:anchor distT="0" distB="0" distL="114300" distR="114300" simplePos="0" relativeHeight="251651584" behindDoc="0" locked="0" layoutInCell="1" allowOverlap="1" wp14:anchorId="72805124" wp14:editId="5188E60D">
            <wp:simplePos x="0" y="0"/>
            <wp:positionH relativeFrom="margin">
              <wp:posOffset>1122680</wp:posOffset>
            </wp:positionH>
            <wp:positionV relativeFrom="paragraph">
              <wp:posOffset>144780</wp:posOffset>
            </wp:positionV>
            <wp:extent cx="6527800" cy="3655568"/>
            <wp:effectExtent l="0" t="0" r="6350" b="2540"/>
            <wp:wrapNone/>
            <wp:docPr id="995813072" name="Imagen 995813072" descr="La imagen tiene ejemplos y practica de la expresión: How do you say... in English?" title="Imagen con ejemplos de práctica or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extLst>
                        <a:ext uri="{28A0092B-C50C-407E-A947-70E740481C1C}">
                          <a14:useLocalDpi xmlns:a14="http://schemas.microsoft.com/office/drawing/2010/main" val="0"/>
                        </a:ext>
                      </a:extLst>
                    </a:blip>
                    <a:stretch>
                      <a:fillRect/>
                    </a:stretch>
                  </pic:blipFill>
                  <pic:spPr>
                    <a:xfrm>
                      <a:off x="0" y="0"/>
                      <a:ext cx="6527800" cy="3655568"/>
                    </a:xfrm>
                    <a:prstGeom prst="rect">
                      <a:avLst/>
                    </a:prstGeom>
                  </pic:spPr>
                </pic:pic>
              </a:graphicData>
            </a:graphic>
            <wp14:sizeRelH relativeFrom="margin">
              <wp14:pctWidth>0</wp14:pctWidth>
            </wp14:sizeRelH>
            <wp14:sizeRelV relativeFrom="margin">
              <wp14:pctHeight>0</wp14:pctHeight>
            </wp14:sizeRelV>
          </wp:anchor>
        </w:drawing>
      </w:r>
    </w:p>
    <w:p w14:paraId="3F89BEF1" w14:textId="77777777" w:rsidR="004E0A88" w:rsidRPr="00E51009" w:rsidRDefault="004E0A88" w:rsidP="004E0A88">
      <w:pPr>
        <w:spacing w:after="0" w:line="240" w:lineRule="auto"/>
        <w:rPr>
          <w:rFonts w:ascii="Arial" w:hAnsi="Arial" w:cs="Arial"/>
          <w:sz w:val="24"/>
          <w:szCs w:val="24"/>
        </w:rPr>
      </w:pPr>
    </w:p>
    <w:p w14:paraId="226EFA65" w14:textId="77777777" w:rsidR="004E0A88" w:rsidRPr="00E51009" w:rsidRDefault="004E0A88" w:rsidP="004E0A88">
      <w:pPr>
        <w:spacing w:after="0" w:line="240" w:lineRule="auto"/>
        <w:rPr>
          <w:rFonts w:ascii="Arial" w:hAnsi="Arial" w:cs="Arial"/>
          <w:sz w:val="24"/>
          <w:szCs w:val="24"/>
        </w:rPr>
      </w:pPr>
    </w:p>
    <w:p w14:paraId="1688C7A4" w14:textId="77777777" w:rsidR="004E0A88" w:rsidRPr="00E51009" w:rsidRDefault="004E0A88" w:rsidP="004E0A88">
      <w:pPr>
        <w:spacing w:after="0" w:line="240" w:lineRule="auto"/>
        <w:rPr>
          <w:rFonts w:ascii="Arial" w:hAnsi="Arial" w:cs="Arial"/>
          <w:sz w:val="24"/>
          <w:szCs w:val="24"/>
        </w:rPr>
      </w:pPr>
    </w:p>
    <w:p w14:paraId="185F94FB" w14:textId="77777777" w:rsidR="004E0A88" w:rsidRPr="00E51009" w:rsidRDefault="004E0A88" w:rsidP="004E0A88">
      <w:pPr>
        <w:spacing w:after="0" w:line="240" w:lineRule="auto"/>
        <w:rPr>
          <w:rFonts w:ascii="Arial" w:hAnsi="Arial" w:cs="Arial"/>
          <w:sz w:val="24"/>
          <w:szCs w:val="24"/>
        </w:rPr>
      </w:pPr>
    </w:p>
    <w:p w14:paraId="25E30FB7" w14:textId="77777777" w:rsidR="004E0A88" w:rsidRPr="00E51009" w:rsidRDefault="004E0A88" w:rsidP="004E0A88">
      <w:pPr>
        <w:spacing w:after="0" w:line="240" w:lineRule="auto"/>
        <w:rPr>
          <w:rFonts w:ascii="Arial" w:hAnsi="Arial" w:cs="Arial"/>
          <w:sz w:val="24"/>
          <w:szCs w:val="24"/>
        </w:rPr>
      </w:pPr>
    </w:p>
    <w:p w14:paraId="12DEB19B" w14:textId="77777777" w:rsidR="004E0A88" w:rsidRPr="00E51009" w:rsidRDefault="004E0A88" w:rsidP="004E0A88">
      <w:pPr>
        <w:spacing w:after="0" w:line="240" w:lineRule="auto"/>
        <w:rPr>
          <w:rFonts w:ascii="Arial" w:hAnsi="Arial" w:cs="Arial"/>
          <w:sz w:val="24"/>
          <w:szCs w:val="24"/>
        </w:rPr>
      </w:pPr>
    </w:p>
    <w:p w14:paraId="04503DC9" w14:textId="77777777" w:rsidR="004E0A88" w:rsidRPr="00E51009" w:rsidRDefault="004E0A88" w:rsidP="004E0A88">
      <w:pPr>
        <w:spacing w:after="0" w:line="240" w:lineRule="auto"/>
        <w:rPr>
          <w:rFonts w:ascii="Arial" w:hAnsi="Arial" w:cs="Arial"/>
          <w:sz w:val="24"/>
          <w:szCs w:val="24"/>
        </w:rPr>
      </w:pPr>
    </w:p>
    <w:p w14:paraId="155EFD85" w14:textId="77777777" w:rsidR="004E0A88" w:rsidRPr="00E51009" w:rsidRDefault="004E0A88" w:rsidP="004E0A88">
      <w:pPr>
        <w:spacing w:after="0" w:line="240" w:lineRule="auto"/>
        <w:rPr>
          <w:rFonts w:ascii="Arial" w:hAnsi="Arial" w:cs="Arial"/>
          <w:sz w:val="24"/>
          <w:szCs w:val="24"/>
        </w:rPr>
      </w:pPr>
    </w:p>
    <w:p w14:paraId="7830A550" w14:textId="77777777" w:rsidR="004E0A88" w:rsidRPr="00E51009" w:rsidRDefault="004E0A88" w:rsidP="004E0A88">
      <w:pPr>
        <w:spacing w:after="0" w:line="240" w:lineRule="auto"/>
        <w:rPr>
          <w:rFonts w:ascii="Arial" w:hAnsi="Arial" w:cs="Arial"/>
          <w:sz w:val="24"/>
          <w:szCs w:val="24"/>
        </w:rPr>
      </w:pPr>
    </w:p>
    <w:p w14:paraId="7D42F1A2" w14:textId="77777777" w:rsidR="004E0A88" w:rsidRPr="00E51009" w:rsidRDefault="004E0A88" w:rsidP="004E0A88">
      <w:pPr>
        <w:spacing w:after="0" w:line="240" w:lineRule="auto"/>
        <w:rPr>
          <w:rFonts w:ascii="Arial" w:hAnsi="Arial" w:cs="Arial"/>
          <w:sz w:val="24"/>
          <w:szCs w:val="24"/>
        </w:rPr>
      </w:pPr>
    </w:p>
    <w:p w14:paraId="0C3CD28F" w14:textId="77777777" w:rsidR="004E0A88" w:rsidRPr="00E51009" w:rsidRDefault="004E0A88" w:rsidP="004E0A88">
      <w:pPr>
        <w:spacing w:after="0" w:line="240" w:lineRule="auto"/>
        <w:rPr>
          <w:rFonts w:ascii="Arial" w:hAnsi="Arial" w:cs="Arial"/>
          <w:sz w:val="24"/>
          <w:szCs w:val="24"/>
        </w:rPr>
      </w:pPr>
    </w:p>
    <w:p w14:paraId="1466716C" w14:textId="77777777" w:rsidR="004E0A88" w:rsidRPr="00E51009" w:rsidRDefault="004E0A88" w:rsidP="004E0A88">
      <w:pPr>
        <w:spacing w:after="0" w:line="240" w:lineRule="auto"/>
        <w:rPr>
          <w:rFonts w:ascii="Arial" w:hAnsi="Arial" w:cs="Arial"/>
          <w:sz w:val="24"/>
          <w:szCs w:val="24"/>
        </w:rPr>
      </w:pPr>
    </w:p>
    <w:p w14:paraId="3919FBED" w14:textId="77777777" w:rsidR="004E0A88" w:rsidRPr="00E51009" w:rsidRDefault="004E0A88" w:rsidP="004E0A88">
      <w:pPr>
        <w:spacing w:after="0" w:line="240" w:lineRule="auto"/>
        <w:rPr>
          <w:rFonts w:ascii="Arial" w:hAnsi="Arial" w:cs="Arial"/>
          <w:sz w:val="24"/>
          <w:szCs w:val="24"/>
        </w:rPr>
      </w:pPr>
    </w:p>
    <w:p w14:paraId="34E275B6" w14:textId="77777777" w:rsidR="004E0A88" w:rsidRPr="00E51009" w:rsidRDefault="004E0A88" w:rsidP="004E0A88">
      <w:pPr>
        <w:spacing w:after="0" w:line="240" w:lineRule="auto"/>
        <w:rPr>
          <w:rFonts w:ascii="Arial" w:hAnsi="Arial" w:cs="Arial"/>
          <w:sz w:val="24"/>
          <w:szCs w:val="24"/>
        </w:rPr>
      </w:pPr>
    </w:p>
    <w:p w14:paraId="6ECA8CF3" w14:textId="77777777" w:rsidR="004E0A88" w:rsidRPr="00E51009" w:rsidRDefault="004E0A88" w:rsidP="004E0A88">
      <w:pPr>
        <w:spacing w:after="0" w:line="240" w:lineRule="auto"/>
        <w:rPr>
          <w:rFonts w:ascii="Arial" w:hAnsi="Arial" w:cs="Arial"/>
          <w:sz w:val="24"/>
          <w:szCs w:val="24"/>
        </w:rPr>
      </w:pPr>
    </w:p>
    <w:p w14:paraId="6B8E2B34" w14:textId="77777777" w:rsidR="004E0A88" w:rsidRPr="00E51009" w:rsidRDefault="004E0A88" w:rsidP="004E0A88">
      <w:pPr>
        <w:spacing w:after="0" w:line="240" w:lineRule="auto"/>
        <w:rPr>
          <w:rFonts w:ascii="Arial" w:hAnsi="Arial" w:cs="Arial"/>
          <w:sz w:val="24"/>
          <w:szCs w:val="24"/>
        </w:rPr>
      </w:pPr>
    </w:p>
    <w:p w14:paraId="481C5D81" w14:textId="77777777" w:rsidR="004E0A88" w:rsidRPr="00E51009" w:rsidRDefault="004E0A88" w:rsidP="004E0A88">
      <w:pPr>
        <w:spacing w:after="0" w:line="240" w:lineRule="auto"/>
        <w:rPr>
          <w:rFonts w:ascii="Arial" w:hAnsi="Arial" w:cs="Arial"/>
          <w:sz w:val="24"/>
          <w:szCs w:val="24"/>
        </w:rPr>
      </w:pPr>
    </w:p>
    <w:p w14:paraId="033C0232" w14:textId="77777777" w:rsidR="004E0A88" w:rsidRPr="00E51009" w:rsidRDefault="004E0A88" w:rsidP="004E0A88">
      <w:pPr>
        <w:spacing w:after="0" w:line="240" w:lineRule="auto"/>
        <w:rPr>
          <w:rFonts w:ascii="Arial" w:hAnsi="Arial" w:cs="Arial"/>
          <w:sz w:val="24"/>
          <w:szCs w:val="24"/>
        </w:rPr>
      </w:pPr>
    </w:p>
    <w:p w14:paraId="302CF3F5" w14:textId="77777777" w:rsidR="004E0A88" w:rsidRPr="00E51009" w:rsidRDefault="004E0A88" w:rsidP="004E0A88">
      <w:pPr>
        <w:spacing w:after="0" w:line="240" w:lineRule="auto"/>
        <w:rPr>
          <w:rFonts w:ascii="Arial" w:hAnsi="Arial" w:cs="Arial"/>
          <w:sz w:val="24"/>
          <w:szCs w:val="24"/>
        </w:rPr>
      </w:pPr>
    </w:p>
    <w:p w14:paraId="4797D5E6" w14:textId="77777777" w:rsidR="004E0A88" w:rsidRPr="00E51009" w:rsidRDefault="004E0A88" w:rsidP="004E0A88">
      <w:pPr>
        <w:spacing w:after="0" w:line="240" w:lineRule="auto"/>
        <w:rPr>
          <w:rFonts w:ascii="Arial" w:eastAsia="Century Gothic" w:hAnsi="Arial" w:cs="Arial"/>
          <w:color w:val="000000" w:themeColor="text1"/>
          <w:sz w:val="24"/>
          <w:szCs w:val="24"/>
          <w:lang w:eastAsia="es-CR"/>
        </w:rPr>
      </w:pPr>
      <w:r w:rsidRPr="00E51009">
        <w:rPr>
          <w:rFonts w:ascii="Arial" w:hAnsi="Arial" w:cs="Arial"/>
          <w:sz w:val="24"/>
          <w:szCs w:val="24"/>
        </w:rPr>
        <w:br/>
      </w:r>
    </w:p>
    <w:p w14:paraId="26F5A582" w14:textId="77777777" w:rsidR="004E0A88" w:rsidRPr="00E51009" w:rsidRDefault="004E0A88" w:rsidP="004E0A88">
      <w:pPr>
        <w:spacing w:after="0" w:line="240" w:lineRule="auto"/>
        <w:rPr>
          <w:rFonts w:ascii="Arial" w:eastAsia="Century Gothic" w:hAnsi="Arial" w:cs="Arial"/>
          <w:color w:val="000000" w:themeColor="text1"/>
          <w:sz w:val="24"/>
          <w:szCs w:val="24"/>
          <w:lang w:eastAsia="es-CR"/>
        </w:rPr>
      </w:pPr>
    </w:p>
    <w:p w14:paraId="38DB349C" w14:textId="77777777" w:rsidR="004E0A88" w:rsidRPr="00E51009" w:rsidRDefault="004E0A88" w:rsidP="004E0A88">
      <w:pPr>
        <w:spacing w:after="0" w:line="240" w:lineRule="auto"/>
        <w:rPr>
          <w:rFonts w:ascii="Arial" w:eastAsia="Century Gothic" w:hAnsi="Arial" w:cs="Arial"/>
          <w:color w:val="000000" w:themeColor="text1"/>
          <w:sz w:val="24"/>
          <w:szCs w:val="24"/>
          <w:lang w:eastAsia="es-CR"/>
        </w:rPr>
      </w:pPr>
    </w:p>
    <w:p w14:paraId="4C7E09FB" w14:textId="77777777" w:rsidR="004E0A88" w:rsidRPr="00E51009" w:rsidRDefault="004E0A88" w:rsidP="004E0A88">
      <w:pPr>
        <w:spacing w:after="0" w:line="240" w:lineRule="auto"/>
        <w:rPr>
          <w:rFonts w:ascii="Arial" w:eastAsia="Century Gothic" w:hAnsi="Arial" w:cs="Arial"/>
          <w:color w:val="000000" w:themeColor="text1"/>
          <w:sz w:val="24"/>
          <w:szCs w:val="24"/>
          <w:lang w:eastAsia="es-CR"/>
        </w:rPr>
      </w:pPr>
    </w:p>
    <w:p w14:paraId="1A51BCB3" w14:textId="77777777" w:rsidR="004E0A88" w:rsidRPr="00E51009" w:rsidRDefault="004E0A88" w:rsidP="004E0A88">
      <w:pPr>
        <w:spacing w:after="0" w:line="240" w:lineRule="auto"/>
        <w:rPr>
          <w:rFonts w:ascii="Arial" w:eastAsia="Century Gothic" w:hAnsi="Arial" w:cs="Arial"/>
          <w:noProof/>
          <w:sz w:val="24"/>
          <w:szCs w:val="24"/>
          <w:lang w:eastAsia="es-CR"/>
        </w:rPr>
      </w:pPr>
    </w:p>
    <w:p w14:paraId="6B31DC56" w14:textId="4239D980" w:rsidR="00EB3719" w:rsidRPr="00E51009" w:rsidRDefault="00EB3719" w:rsidP="00E51009">
      <w:pPr>
        <w:spacing w:after="240" w:line="240" w:lineRule="auto"/>
        <w:rPr>
          <w:rFonts w:ascii="Arial" w:eastAsia="Century Gothic" w:hAnsi="Arial" w:cs="Arial"/>
          <w:sz w:val="24"/>
          <w:szCs w:val="24"/>
          <w:lang w:eastAsia="es-CR"/>
        </w:rPr>
      </w:pPr>
    </w:p>
    <w:p w14:paraId="08D88F8D" w14:textId="145BF800" w:rsidR="00CF2A79" w:rsidRDefault="00CF2A79" w:rsidP="004E0A88">
      <w:pPr>
        <w:rPr>
          <w:rFonts w:ascii="Arial" w:hAnsi="Arial" w:cs="Arial"/>
          <w:b/>
          <w:bCs/>
          <w:sz w:val="24"/>
          <w:szCs w:val="24"/>
        </w:rPr>
      </w:pPr>
      <w:r>
        <w:rPr>
          <w:rFonts w:ascii="Arial" w:hAnsi="Arial" w:cs="Arial"/>
          <w:b/>
          <w:bCs/>
          <w:sz w:val="24"/>
          <w:szCs w:val="24"/>
        </w:rPr>
        <w:lastRenderedPageBreak/>
        <w:t>LINKS WEEK 1</w:t>
      </w:r>
    </w:p>
    <w:p w14:paraId="0931DEA2" w14:textId="7C44016B" w:rsidR="00CF2A79" w:rsidRDefault="00CF2A79" w:rsidP="00CF2A79">
      <w:pPr>
        <w:spacing w:after="0" w:line="259" w:lineRule="auto"/>
        <w:rPr>
          <w:rStyle w:val="Hipervnculo"/>
          <w:rFonts w:ascii="Arial" w:hAnsi="Arial" w:cs="Arial"/>
          <w:sz w:val="24"/>
          <w:szCs w:val="24"/>
        </w:rPr>
      </w:pPr>
      <w:r>
        <w:rPr>
          <w:rStyle w:val="Hipervnculo"/>
          <w:rFonts w:ascii="Arial" w:hAnsi="Arial" w:cs="Arial"/>
          <w:sz w:val="24"/>
          <w:szCs w:val="24"/>
        </w:rPr>
        <w:t xml:space="preserve">In this link you will find: </w:t>
      </w:r>
      <w:hyperlink r:id="rId173">
        <w:r w:rsidRPr="00CF2A79">
          <w:rPr>
            <w:rStyle w:val="Hipervnculo"/>
            <w:rFonts w:ascii="Arial" w:hAnsi="Arial" w:cs="Arial"/>
            <w:sz w:val="24"/>
            <w:szCs w:val="24"/>
          </w:rPr>
          <w:t>https://www.youtube.com/watch?v=90LfcLAjLiI</w:t>
        </w:r>
      </w:hyperlink>
    </w:p>
    <w:p w14:paraId="33C2AFE9" w14:textId="3E43E580" w:rsidR="00CF2A79" w:rsidRPr="00CF2A79" w:rsidRDefault="00CF2A79" w:rsidP="00CF2A79">
      <w:pPr>
        <w:spacing w:after="0" w:line="259" w:lineRule="auto"/>
        <w:rPr>
          <w:rFonts w:ascii="Arial" w:hAnsi="Arial" w:cs="Arial"/>
          <w:sz w:val="24"/>
          <w:szCs w:val="24"/>
        </w:rPr>
      </w:pPr>
      <w:r>
        <w:rPr>
          <w:rStyle w:val="Hipervnculo"/>
          <w:rFonts w:ascii="Arial" w:hAnsi="Arial" w:cs="Arial"/>
          <w:sz w:val="24"/>
          <w:szCs w:val="24"/>
        </w:rPr>
        <w:t>In this link you will find:</w:t>
      </w:r>
      <w:hyperlink r:id="rId174" w:history="1">
        <w:r w:rsidRPr="00EB3719">
          <w:rPr>
            <w:rStyle w:val="Hipervnculo"/>
            <w:rFonts w:ascii="Arial" w:hAnsi="Arial" w:cs="Arial"/>
            <w:sz w:val="24"/>
            <w:szCs w:val="24"/>
          </w:rPr>
          <w:t>https://www.youtube.com/watch?v=tgVtVoxzwDI&amp;t=10s</w:t>
        </w:r>
      </w:hyperlink>
    </w:p>
    <w:p w14:paraId="5C829D41" w14:textId="4DC83CA3" w:rsidR="00CF2A79" w:rsidRPr="00EB3719" w:rsidRDefault="00CF2A79" w:rsidP="00CF2A79">
      <w:pPr>
        <w:pStyle w:val="Default"/>
        <w:jc w:val="both"/>
        <w:rPr>
          <w:lang w:val="en-US"/>
        </w:rPr>
      </w:pPr>
      <w:r w:rsidRPr="00CF2A79">
        <w:rPr>
          <w:rStyle w:val="Hipervnculo"/>
          <w:lang w:val="en-US"/>
        </w:rPr>
        <w:t>In this link you will find:</w:t>
      </w:r>
      <w:hyperlink r:id="rId175" w:history="1">
        <w:r w:rsidRPr="00EB3719">
          <w:rPr>
            <w:rStyle w:val="Hipervnculo"/>
            <w:lang w:val="en-US"/>
          </w:rPr>
          <w:t>https://www.youtube.com/watch?v=Gr1vs2QaZrc</w:t>
        </w:r>
      </w:hyperlink>
    </w:p>
    <w:p w14:paraId="1FBDC854" w14:textId="29620060" w:rsidR="00CF2A79" w:rsidRDefault="00CF2A79" w:rsidP="004E0A88">
      <w:pPr>
        <w:rPr>
          <w:rStyle w:val="Hipervnculo"/>
          <w:rFonts w:ascii="Arial" w:hAnsi="Arial" w:cs="Arial"/>
          <w:sz w:val="24"/>
          <w:szCs w:val="24"/>
        </w:rPr>
      </w:pPr>
      <w:r>
        <w:rPr>
          <w:rStyle w:val="Hipervnculo"/>
          <w:rFonts w:ascii="Arial" w:hAnsi="Arial" w:cs="Arial"/>
          <w:sz w:val="24"/>
          <w:szCs w:val="24"/>
        </w:rPr>
        <w:t>In this link you will find:</w:t>
      </w:r>
      <w:hyperlink r:id="rId176" w:history="1">
        <w:r w:rsidRPr="00EB3719">
          <w:rPr>
            <w:rStyle w:val="Hipervnculo"/>
            <w:rFonts w:ascii="Arial" w:hAnsi="Arial" w:cs="Arial"/>
            <w:sz w:val="24"/>
            <w:szCs w:val="24"/>
          </w:rPr>
          <w:t>https://www.youtube.com/watch?v=wsDPrZnRxic</w:t>
        </w:r>
      </w:hyperlink>
    </w:p>
    <w:p w14:paraId="7785F08D" w14:textId="15CB0A97" w:rsidR="00CF2A79" w:rsidRPr="00CF2A79" w:rsidRDefault="00CF2A79" w:rsidP="004E0A88">
      <w:pPr>
        <w:rPr>
          <w:rFonts w:ascii="Arial" w:hAnsi="Arial" w:cs="Arial"/>
          <w:color w:val="0000FF"/>
          <w:sz w:val="24"/>
          <w:szCs w:val="24"/>
          <w:u w:val="single"/>
        </w:rPr>
      </w:pPr>
      <w:r>
        <w:rPr>
          <w:rStyle w:val="Hipervnculo"/>
          <w:rFonts w:ascii="Arial" w:hAnsi="Arial" w:cs="Arial"/>
          <w:sz w:val="24"/>
          <w:szCs w:val="24"/>
        </w:rPr>
        <w:t>In this link you will find:</w:t>
      </w:r>
      <w:hyperlink r:id="rId177" w:history="1">
        <w:r w:rsidRPr="00EB3719">
          <w:rPr>
            <w:rStyle w:val="Hipervnculo"/>
            <w:rFonts w:ascii="Arial" w:hAnsi="Arial" w:cs="Arial"/>
            <w:sz w:val="24"/>
            <w:szCs w:val="24"/>
          </w:rPr>
          <w:t>https://www.youtube.com/watch?v=coI1jElTEls</w:t>
        </w:r>
      </w:hyperlink>
    </w:p>
    <w:p w14:paraId="2745C6C2" w14:textId="2FB51B39" w:rsidR="00CF2A79" w:rsidRDefault="00CF2A79" w:rsidP="004E0A88">
      <w:pPr>
        <w:rPr>
          <w:rFonts w:ascii="Arial" w:hAnsi="Arial" w:cs="Arial"/>
          <w:b/>
          <w:bCs/>
          <w:sz w:val="24"/>
          <w:szCs w:val="24"/>
        </w:rPr>
      </w:pPr>
      <w:r>
        <w:rPr>
          <w:rStyle w:val="Hipervnculo"/>
          <w:rFonts w:ascii="Arial" w:hAnsi="Arial" w:cs="Arial"/>
          <w:sz w:val="24"/>
          <w:szCs w:val="24"/>
        </w:rPr>
        <w:t>In this link you will find:</w:t>
      </w:r>
      <w:hyperlink r:id="rId178" w:history="1">
        <w:r w:rsidRPr="00EB3719">
          <w:rPr>
            <w:rStyle w:val="Hipervnculo"/>
            <w:rFonts w:ascii="Arial" w:hAnsi="Arial" w:cs="Arial"/>
            <w:sz w:val="24"/>
            <w:szCs w:val="24"/>
          </w:rPr>
          <w:t>https://www.youtube.com/watch?v=oJXlff0gaD8</w:t>
        </w:r>
      </w:hyperlink>
    </w:p>
    <w:p w14:paraId="3AE6C124" w14:textId="77777777" w:rsidR="00CF2A79" w:rsidRDefault="00CF2A79" w:rsidP="004E0A88">
      <w:pPr>
        <w:rPr>
          <w:rFonts w:ascii="Arial" w:hAnsi="Arial" w:cs="Arial"/>
          <w:b/>
          <w:bCs/>
          <w:sz w:val="24"/>
          <w:szCs w:val="24"/>
        </w:rPr>
      </w:pPr>
    </w:p>
    <w:p w14:paraId="418C528D" w14:textId="4AEA4D14" w:rsidR="00CF2A79" w:rsidRDefault="00CF2A79" w:rsidP="004E0A88">
      <w:pPr>
        <w:rPr>
          <w:rFonts w:ascii="Arial" w:hAnsi="Arial" w:cs="Arial"/>
          <w:b/>
          <w:bCs/>
          <w:sz w:val="24"/>
          <w:szCs w:val="24"/>
        </w:rPr>
      </w:pPr>
      <w:r>
        <w:rPr>
          <w:rFonts w:ascii="Arial" w:hAnsi="Arial" w:cs="Arial"/>
          <w:b/>
          <w:bCs/>
          <w:sz w:val="24"/>
          <w:szCs w:val="24"/>
        </w:rPr>
        <w:t>LINKS</w:t>
      </w:r>
      <w:r w:rsidR="00C93A27">
        <w:rPr>
          <w:rFonts w:ascii="Arial" w:hAnsi="Arial" w:cs="Arial"/>
          <w:b/>
          <w:bCs/>
          <w:sz w:val="24"/>
          <w:szCs w:val="24"/>
        </w:rPr>
        <w:t xml:space="preserve"> </w:t>
      </w:r>
      <w:r>
        <w:rPr>
          <w:rFonts w:ascii="Arial" w:hAnsi="Arial" w:cs="Arial"/>
          <w:b/>
          <w:bCs/>
          <w:sz w:val="24"/>
          <w:szCs w:val="24"/>
        </w:rPr>
        <w:t>WEEK 2</w:t>
      </w:r>
    </w:p>
    <w:p w14:paraId="7BE1428E" w14:textId="4059CDC1" w:rsidR="001A54E7" w:rsidRDefault="00421528" w:rsidP="001A54E7">
      <w:pPr>
        <w:rPr>
          <w:rStyle w:val="Hipervnculo"/>
          <w:rFonts w:ascii="Arial" w:hAnsi="Arial" w:cs="Arial"/>
          <w:bCs/>
          <w:color w:val="auto"/>
        </w:rPr>
      </w:pPr>
      <w:hyperlink r:id="rId179" w:history="1">
        <w:r w:rsidR="001A54E7" w:rsidRPr="00762980">
          <w:rPr>
            <w:rStyle w:val="Hipervnculo"/>
            <w:rFonts w:ascii="Arial" w:hAnsi="Arial" w:cs="Arial"/>
            <w:bCs/>
          </w:rPr>
          <w:t>https://www.youtube.com/watch?v=WX8-MPuv5gs</w:t>
        </w:r>
      </w:hyperlink>
    </w:p>
    <w:p w14:paraId="02D5D916" w14:textId="5ECCE5DA" w:rsidR="001A54E7" w:rsidRDefault="00421528" w:rsidP="001A54E7">
      <w:pPr>
        <w:rPr>
          <w:rFonts w:ascii="Arial" w:hAnsi="Arial" w:cs="Arial"/>
        </w:rPr>
      </w:pPr>
      <w:hyperlink r:id="rId180" w:history="1">
        <w:r w:rsidR="001A54E7" w:rsidRPr="002710B0">
          <w:rPr>
            <w:rStyle w:val="Hipervnculo"/>
            <w:rFonts w:ascii="Arial" w:hAnsi="Arial" w:cs="Arial"/>
          </w:rPr>
          <w:t>https://www.youtube.com/watch?v=bYeZKzHV0Hs</w:t>
        </w:r>
      </w:hyperlink>
    </w:p>
    <w:p w14:paraId="50412426" w14:textId="759AB3A2" w:rsidR="001A54E7" w:rsidRDefault="00421528" w:rsidP="001A54E7">
      <w:hyperlink r:id="rId181" w:history="1">
        <w:r w:rsidR="001A54E7" w:rsidRPr="00232BE8">
          <w:rPr>
            <w:rStyle w:val="Hipervnculo"/>
          </w:rPr>
          <w:t>https://www.youtube.com/watch?v=yOJkygDGWvU</w:t>
        </w:r>
      </w:hyperlink>
    </w:p>
    <w:p w14:paraId="6E90CAC5" w14:textId="7A666E46" w:rsidR="001A54E7" w:rsidRDefault="00421528" w:rsidP="004E0A88">
      <w:pPr>
        <w:rPr>
          <w:rStyle w:val="Hipervnculo"/>
          <w:rFonts w:ascii="Arial" w:hAnsi="Arial" w:cs="Arial"/>
          <w:bCs/>
        </w:rPr>
      </w:pPr>
      <w:hyperlink r:id="rId182" w:history="1">
        <w:r w:rsidR="001A54E7" w:rsidRPr="001A54E7">
          <w:rPr>
            <w:rStyle w:val="Hipervnculo"/>
            <w:rFonts w:ascii="Arial" w:hAnsi="Arial" w:cs="Arial"/>
            <w:bCs/>
          </w:rPr>
          <w:t>https://www.liveworksheets.com/ma1901603ig</w:t>
        </w:r>
      </w:hyperlink>
    </w:p>
    <w:p w14:paraId="5E37CFE8" w14:textId="77777777" w:rsidR="001A54E7" w:rsidRDefault="001A54E7" w:rsidP="004E0A88">
      <w:pPr>
        <w:rPr>
          <w:rStyle w:val="Hipervnculo"/>
          <w:rFonts w:ascii="Arial" w:hAnsi="Arial" w:cs="Arial"/>
          <w:b/>
          <w:bCs/>
        </w:rPr>
      </w:pPr>
    </w:p>
    <w:p w14:paraId="4EF731BF" w14:textId="77777777" w:rsidR="004E0A88" w:rsidRPr="00E51009" w:rsidRDefault="004E0A88" w:rsidP="004E0A88">
      <w:pPr>
        <w:rPr>
          <w:rFonts w:ascii="Arial" w:hAnsi="Arial" w:cs="Arial"/>
          <w:b/>
          <w:bCs/>
          <w:sz w:val="24"/>
          <w:szCs w:val="24"/>
        </w:rPr>
      </w:pPr>
      <w:r w:rsidRPr="00E51009">
        <w:rPr>
          <w:rFonts w:ascii="Arial" w:hAnsi="Arial" w:cs="Arial"/>
          <w:b/>
          <w:bCs/>
          <w:sz w:val="24"/>
          <w:szCs w:val="24"/>
        </w:rPr>
        <w:t>LINKS WEEK 3</w:t>
      </w:r>
    </w:p>
    <w:p w14:paraId="7C3C421A" w14:textId="48F98C76" w:rsidR="004E0A88" w:rsidRPr="00E51009" w:rsidRDefault="00421528" w:rsidP="004B4155">
      <w:pPr>
        <w:spacing w:after="0" w:line="240" w:lineRule="auto"/>
        <w:rPr>
          <w:rFonts w:ascii="Arial" w:eastAsia="Arial" w:hAnsi="Arial" w:cs="Arial"/>
          <w:sz w:val="24"/>
          <w:szCs w:val="24"/>
        </w:rPr>
      </w:pPr>
      <w:hyperlink r:id="rId183">
        <w:r w:rsidR="004E0A88" w:rsidRPr="00E51009">
          <w:rPr>
            <w:rStyle w:val="Hipervnculo"/>
            <w:rFonts w:ascii="Arial" w:eastAsia="Arial" w:hAnsi="Arial" w:cs="Arial"/>
            <w:sz w:val="24"/>
            <w:szCs w:val="24"/>
          </w:rPr>
          <w:t>https://www.youtube.com/watch?v=spVsC4xBYac</w:t>
        </w:r>
      </w:hyperlink>
    </w:p>
    <w:p w14:paraId="2EC0D7DB" w14:textId="288E6FF2" w:rsidR="004E0A88" w:rsidRPr="00E51009" w:rsidRDefault="00421528" w:rsidP="004B4155">
      <w:pPr>
        <w:pStyle w:val="Ttulo1"/>
        <w:spacing w:line="240" w:lineRule="auto"/>
        <w:rPr>
          <w:rFonts w:ascii="Arial" w:eastAsia="Arial" w:hAnsi="Arial" w:cs="Arial"/>
          <w:sz w:val="24"/>
          <w:szCs w:val="24"/>
          <w:u w:val="single"/>
        </w:rPr>
      </w:pPr>
      <w:hyperlink r:id="rId184">
        <w:r w:rsidR="004E0A88" w:rsidRPr="00E51009">
          <w:rPr>
            <w:rStyle w:val="Hipervnculo"/>
            <w:rFonts w:ascii="Arial" w:eastAsia="Arial" w:hAnsi="Arial" w:cs="Arial"/>
            <w:sz w:val="24"/>
            <w:szCs w:val="24"/>
          </w:rPr>
          <w:t>https://www.youtube.com/watch?v=RjZ5aPpq98c</w:t>
        </w:r>
      </w:hyperlink>
    </w:p>
    <w:p w14:paraId="3725C281" w14:textId="77777777" w:rsidR="004E0A88" w:rsidRPr="00E51009" w:rsidRDefault="004E0A88" w:rsidP="004B4155">
      <w:pPr>
        <w:spacing w:after="0" w:line="240" w:lineRule="auto"/>
        <w:rPr>
          <w:rFonts w:ascii="Arial" w:eastAsia="Arial" w:hAnsi="Arial" w:cs="Arial"/>
          <w:sz w:val="24"/>
          <w:szCs w:val="24"/>
          <w:u w:val="single"/>
        </w:rPr>
      </w:pPr>
    </w:p>
    <w:p w14:paraId="23C31EA6" w14:textId="7B697206" w:rsidR="004E0A88" w:rsidRPr="00E51009" w:rsidRDefault="00421528" w:rsidP="004B4155">
      <w:pPr>
        <w:spacing w:after="0" w:line="240" w:lineRule="auto"/>
        <w:rPr>
          <w:rFonts w:ascii="Arial" w:eastAsia="Arial" w:hAnsi="Arial" w:cs="Arial"/>
          <w:sz w:val="24"/>
          <w:szCs w:val="24"/>
        </w:rPr>
      </w:pPr>
      <w:hyperlink r:id="rId185">
        <w:r w:rsidR="004E0A88" w:rsidRPr="00E51009">
          <w:rPr>
            <w:rStyle w:val="Hipervnculo"/>
            <w:rFonts w:ascii="Arial" w:eastAsia="Arial" w:hAnsi="Arial" w:cs="Arial"/>
            <w:sz w:val="24"/>
            <w:szCs w:val="24"/>
          </w:rPr>
          <w:t>https://www.youtube.com/watch?v=teKyQ79GbXk</w:t>
        </w:r>
      </w:hyperlink>
    </w:p>
    <w:p w14:paraId="0F7B810D" w14:textId="77777777" w:rsidR="004E0A88" w:rsidRPr="00E51009" w:rsidRDefault="004E0A88" w:rsidP="004B4155">
      <w:pPr>
        <w:spacing w:after="0" w:line="240" w:lineRule="auto"/>
        <w:rPr>
          <w:rFonts w:ascii="Arial" w:eastAsia="Arial" w:hAnsi="Arial" w:cs="Arial"/>
          <w:b/>
          <w:bCs/>
          <w:sz w:val="24"/>
          <w:szCs w:val="24"/>
        </w:rPr>
      </w:pPr>
    </w:p>
    <w:p w14:paraId="101292C9" w14:textId="17484B97" w:rsidR="004E0A88" w:rsidRPr="00E51009" w:rsidRDefault="00421528" w:rsidP="004B4155">
      <w:pPr>
        <w:spacing w:line="240" w:lineRule="auto"/>
        <w:rPr>
          <w:rFonts w:ascii="Arial" w:eastAsia="Arial" w:hAnsi="Arial" w:cs="Arial"/>
          <w:sz w:val="24"/>
          <w:szCs w:val="24"/>
        </w:rPr>
      </w:pPr>
      <w:hyperlink r:id="rId186">
        <w:r w:rsidR="004E0A88" w:rsidRPr="00E51009">
          <w:rPr>
            <w:rStyle w:val="Hipervnculo"/>
            <w:rFonts w:ascii="Arial" w:eastAsia="Arial" w:hAnsi="Arial" w:cs="Arial"/>
            <w:sz w:val="24"/>
            <w:szCs w:val="24"/>
          </w:rPr>
          <w:t>https://youtu.be/EuAjgo6NSVM</w:t>
        </w:r>
      </w:hyperlink>
    </w:p>
    <w:p w14:paraId="5213CDC5" w14:textId="77777777" w:rsidR="004E0A88" w:rsidRPr="007E112F" w:rsidRDefault="004E0A88" w:rsidP="004B4155">
      <w:pPr>
        <w:pStyle w:val="Prrafodelista"/>
        <w:spacing w:after="0" w:line="240" w:lineRule="auto"/>
        <w:rPr>
          <w:rFonts w:ascii="Arial" w:eastAsia="Arial" w:hAnsi="Arial" w:cs="Arial"/>
          <w:sz w:val="24"/>
          <w:szCs w:val="24"/>
          <w:highlight w:val="yellow"/>
        </w:rPr>
      </w:pPr>
    </w:p>
    <w:p w14:paraId="2EAF70D3" w14:textId="77777777" w:rsidR="007E112F" w:rsidRDefault="00421528" w:rsidP="004B4155">
      <w:pPr>
        <w:spacing w:line="240" w:lineRule="auto"/>
        <w:rPr>
          <w:rFonts w:ascii="Arial" w:eastAsia="Arial" w:hAnsi="Arial" w:cs="Arial"/>
          <w:color w:val="000000" w:themeColor="text1"/>
          <w:sz w:val="24"/>
          <w:szCs w:val="24"/>
        </w:rPr>
      </w:pPr>
      <w:hyperlink r:id="rId187" w:history="1">
        <w:r w:rsidR="007E112F" w:rsidRPr="009E4C0C">
          <w:rPr>
            <w:rStyle w:val="Hipervnculo"/>
            <w:rFonts w:ascii="Arial" w:eastAsia="Arial" w:hAnsi="Arial" w:cs="Arial"/>
            <w:sz w:val="24"/>
            <w:szCs w:val="24"/>
          </w:rPr>
          <w:t>https://www.youtube.com/watch?v=lMRTtUrSFOc</w:t>
        </w:r>
      </w:hyperlink>
    </w:p>
    <w:p w14:paraId="5CC9ED16" w14:textId="3D5BBA6E" w:rsidR="004E0A88" w:rsidRDefault="00421528" w:rsidP="004E0A88">
      <w:pPr>
        <w:pStyle w:val="Ttulo1"/>
        <w:spacing w:before="120"/>
        <w:rPr>
          <w:rStyle w:val="Hipervnculo"/>
          <w:rFonts w:ascii="Arial" w:eastAsia="Arial" w:hAnsi="Arial" w:cs="Arial"/>
          <w:color w:val="002060"/>
          <w:sz w:val="24"/>
          <w:szCs w:val="24"/>
        </w:rPr>
      </w:pPr>
      <w:hyperlink r:id="rId188">
        <w:r w:rsidR="004E0A88" w:rsidRPr="007E112F">
          <w:rPr>
            <w:rStyle w:val="Hipervnculo"/>
            <w:rFonts w:ascii="Arial" w:eastAsia="Arial" w:hAnsi="Arial" w:cs="Arial"/>
            <w:color w:val="002060"/>
            <w:sz w:val="24"/>
            <w:szCs w:val="24"/>
          </w:rPr>
          <w:t>https://youtu.be/yhOJZwLG8C4</w:t>
        </w:r>
      </w:hyperlink>
    </w:p>
    <w:p w14:paraId="025F52EF" w14:textId="77777777" w:rsidR="00BB21A2" w:rsidRPr="00BB21A2" w:rsidRDefault="00BB21A2" w:rsidP="00BB21A2"/>
    <w:p w14:paraId="409B32AC" w14:textId="77777777" w:rsidR="004E0A88" w:rsidRPr="00E51009" w:rsidRDefault="004E0A88" w:rsidP="004E0A88">
      <w:pPr>
        <w:rPr>
          <w:rFonts w:ascii="Arial" w:hAnsi="Arial" w:cs="Arial"/>
          <w:b/>
          <w:bCs/>
          <w:sz w:val="24"/>
          <w:szCs w:val="24"/>
        </w:rPr>
      </w:pPr>
      <w:r w:rsidRPr="00E51009">
        <w:rPr>
          <w:rFonts w:ascii="Arial" w:hAnsi="Arial" w:cs="Arial"/>
          <w:b/>
          <w:bCs/>
          <w:sz w:val="24"/>
          <w:szCs w:val="24"/>
        </w:rPr>
        <w:t>LINKS WEEK 4</w:t>
      </w:r>
    </w:p>
    <w:p w14:paraId="6932BE43" w14:textId="77777777" w:rsidR="004E0A88" w:rsidRPr="00E51009" w:rsidRDefault="00421528" w:rsidP="004E0A88">
      <w:pPr>
        <w:spacing w:after="0" w:line="240" w:lineRule="auto"/>
        <w:rPr>
          <w:rFonts w:ascii="Arial" w:eastAsia="Arial" w:hAnsi="Arial" w:cs="Arial"/>
          <w:sz w:val="24"/>
          <w:szCs w:val="24"/>
        </w:rPr>
      </w:pPr>
      <w:hyperlink r:id="rId189">
        <w:r w:rsidR="004E0A88" w:rsidRPr="00E51009">
          <w:rPr>
            <w:rStyle w:val="Hipervnculo"/>
            <w:rFonts w:ascii="Arial" w:eastAsia="Arial" w:hAnsi="Arial" w:cs="Arial"/>
            <w:sz w:val="24"/>
            <w:szCs w:val="24"/>
          </w:rPr>
          <w:t>https://www.youtube.com/watch?v=mmLXJESFL9s</w:t>
        </w:r>
      </w:hyperlink>
    </w:p>
    <w:p w14:paraId="5AB9F0EC" w14:textId="77777777" w:rsidR="004E0A88" w:rsidRPr="00E51009" w:rsidRDefault="004E0A88" w:rsidP="004E0A88">
      <w:pPr>
        <w:spacing w:after="0" w:line="240" w:lineRule="auto"/>
        <w:rPr>
          <w:rFonts w:ascii="Arial" w:eastAsia="Arial" w:hAnsi="Arial" w:cs="Arial"/>
          <w:sz w:val="24"/>
          <w:szCs w:val="24"/>
        </w:rPr>
      </w:pPr>
    </w:p>
    <w:p w14:paraId="2F80F0C0" w14:textId="77777777" w:rsidR="004E0A88" w:rsidRPr="00E51009" w:rsidRDefault="00421528" w:rsidP="004E0A88">
      <w:pPr>
        <w:spacing w:after="0" w:line="240" w:lineRule="auto"/>
        <w:rPr>
          <w:rFonts w:ascii="Arial" w:eastAsia="Arial" w:hAnsi="Arial" w:cs="Arial"/>
          <w:sz w:val="24"/>
          <w:szCs w:val="24"/>
        </w:rPr>
      </w:pPr>
      <w:hyperlink r:id="rId190">
        <w:r w:rsidR="004E0A88" w:rsidRPr="00E51009">
          <w:rPr>
            <w:rStyle w:val="Hipervnculo"/>
            <w:rFonts w:ascii="Arial" w:eastAsia="Arial" w:hAnsi="Arial" w:cs="Arial"/>
            <w:sz w:val="24"/>
            <w:szCs w:val="24"/>
          </w:rPr>
          <w:t>https://www.youtube.com/watch?v=i2yhyaNb4ac</w:t>
        </w:r>
      </w:hyperlink>
    </w:p>
    <w:p w14:paraId="2D71D4A4" w14:textId="77777777" w:rsidR="004E0A88" w:rsidRPr="00E51009" w:rsidRDefault="00421528" w:rsidP="004E0A88">
      <w:pPr>
        <w:spacing w:after="0" w:line="240" w:lineRule="auto"/>
        <w:rPr>
          <w:rFonts w:ascii="Arial" w:eastAsia="Arial" w:hAnsi="Arial" w:cs="Arial"/>
          <w:sz w:val="24"/>
          <w:szCs w:val="24"/>
        </w:rPr>
      </w:pPr>
      <w:hyperlink r:id="rId191">
        <w:r w:rsidR="004E0A88" w:rsidRPr="00E51009">
          <w:rPr>
            <w:rStyle w:val="Hipervnculo"/>
            <w:rFonts w:ascii="Arial" w:eastAsia="Arial" w:hAnsi="Arial" w:cs="Arial"/>
            <w:sz w:val="24"/>
            <w:szCs w:val="24"/>
          </w:rPr>
          <w:t>https://www.youtube.com/watch?v=_HPWNOV4xdE</w:t>
        </w:r>
      </w:hyperlink>
    </w:p>
    <w:p w14:paraId="02F76BC4" w14:textId="77777777" w:rsidR="004E0A88" w:rsidRPr="00E51009" w:rsidRDefault="004E0A88" w:rsidP="004E0A88">
      <w:pPr>
        <w:spacing w:after="0" w:line="240" w:lineRule="auto"/>
        <w:rPr>
          <w:rFonts w:ascii="Arial" w:eastAsia="Arial" w:hAnsi="Arial" w:cs="Arial"/>
          <w:sz w:val="24"/>
          <w:szCs w:val="24"/>
        </w:rPr>
      </w:pPr>
    </w:p>
    <w:p w14:paraId="08E95E26" w14:textId="77777777" w:rsidR="004E0A88" w:rsidRPr="00E51009" w:rsidRDefault="00421528" w:rsidP="004E0A88">
      <w:pPr>
        <w:spacing w:after="0" w:line="240" w:lineRule="auto"/>
        <w:rPr>
          <w:rFonts w:ascii="Arial" w:eastAsia="Arial" w:hAnsi="Arial" w:cs="Arial"/>
          <w:sz w:val="24"/>
          <w:szCs w:val="24"/>
        </w:rPr>
      </w:pPr>
      <w:hyperlink r:id="rId192">
        <w:r w:rsidR="004E0A88" w:rsidRPr="00E51009">
          <w:rPr>
            <w:rStyle w:val="Hipervnculo"/>
            <w:rFonts w:ascii="Arial" w:eastAsia="Arial" w:hAnsi="Arial" w:cs="Arial"/>
            <w:sz w:val="24"/>
            <w:szCs w:val="24"/>
          </w:rPr>
          <w:t>https://www.youtube.com/watch?v=UwU7akjlzp4</w:t>
        </w:r>
      </w:hyperlink>
    </w:p>
    <w:p w14:paraId="7BCD7A58" w14:textId="77777777" w:rsidR="004E0A88" w:rsidRPr="00E51009" w:rsidRDefault="004E0A88" w:rsidP="004E0A88">
      <w:pPr>
        <w:spacing w:after="0" w:line="240" w:lineRule="auto"/>
        <w:rPr>
          <w:rFonts w:ascii="Arial" w:eastAsia="Arial" w:hAnsi="Arial" w:cs="Arial"/>
          <w:sz w:val="24"/>
          <w:szCs w:val="24"/>
        </w:rPr>
      </w:pPr>
    </w:p>
    <w:p w14:paraId="14DB780F" w14:textId="77777777" w:rsidR="004E0A88" w:rsidRPr="00E51009" w:rsidRDefault="00421528" w:rsidP="004E0A88">
      <w:pPr>
        <w:spacing w:after="0" w:line="240" w:lineRule="auto"/>
        <w:rPr>
          <w:rFonts w:ascii="Arial" w:eastAsia="Arial" w:hAnsi="Arial" w:cs="Arial"/>
          <w:sz w:val="24"/>
          <w:szCs w:val="24"/>
        </w:rPr>
      </w:pPr>
      <w:hyperlink r:id="rId193">
        <w:r w:rsidR="004E0A88" w:rsidRPr="00E51009">
          <w:rPr>
            <w:rStyle w:val="Hipervnculo"/>
            <w:rFonts w:ascii="Arial" w:eastAsia="Arial" w:hAnsi="Arial" w:cs="Arial"/>
            <w:sz w:val="24"/>
            <w:szCs w:val="24"/>
          </w:rPr>
          <w:t>https://www.youtube.com/watch?v=_GjF7tYwJ8E</w:t>
        </w:r>
      </w:hyperlink>
    </w:p>
    <w:p w14:paraId="18FA662F" w14:textId="77777777" w:rsidR="004E0A88" w:rsidRPr="00E51009" w:rsidRDefault="00421528" w:rsidP="004E0A88">
      <w:pPr>
        <w:spacing w:after="0" w:line="240" w:lineRule="auto"/>
        <w:rPr>
          <w:rFonts w:ascii="Arial" w:eastAsia="Arial" w:hAnsi="Arial" w:cs="Arial"/>
          <w:sz w:val="24"/>
          <w:szCs w:val="24"/>
        </w:rPr>
      </w:pPr>
      <w:hyperlink r:id="rId194">
        <w:r w:rsidR="004E0A88" w:rsidRPr="00E51009">
          <w:rPr>
            <w:rStyle w:val="Hipervnculo"/>
            <w:rFonts w:ascii="Arial" w:eastAsia="Arial" w:hAnsi="Arial" w:cs="Arial"/>
            <w:sz w:val="24"/>
            <w:szCs w:val="24"/>
          </w:rPr>
          <w:t>https://www.youtube.com/watch?v=_Z0flCbLq1w</w:t>
        </w:r>
      </w:hyperlink>
    </w:p>
    <w:p w14:paraId="592EDB16" w14:textId="77777777" w:rsidR="004E0A88" w:rsidRPr="00E51009" w:rsidRDefault="004E0A88" w:rsidP="004E0A88">
      <w:pPr>
        <w:spacing w:after="0" w:line="240" w:lineRule="auto"/>
        <w:rPr>
          <w:rFonts w:ascii="Arial" w:eastAsia="Arial" w:hAnsi="Arial" w:cs="Arial"/>
          <w:sz w:val="24"/>
          <w:szCs w:val="24"/>
        </w:rPr>
      </w:pPr>
    </w:p>
    <w:p w14:paraId="7597B5CD" w14:textId="77777777" w:rsidR="004E0A88" w:rsidRPr="00E51009" w:rsidRDefault="004E0A88" w:rsidP="004E0A88">
      <w:pPr>
        <w:spacing w:after="0" w:line="240" w:lineRule="auto"/>
        <w:rPr>
          <w:rFonts w:ascii="Arial" w:eastAsia="Arial" w:hAnsi="Arial" w:cs="Arial"/>
          <w:sz w:val="24"/>
          <w:szCs w:val="24"/>
        </w:rPr>
      </w:pPr>
    </w:p>
    <w:p w14:paraId="58267F5E" w14:textId="77777777" w:rsidR="004E0A88" w:rsidRPr="00E51009" w:rsidRDefault="004E0A88" w:rsidP="004E0A88">
      <w:pPr>
        <w:spacing w:after="0" w:line="240" w:lineRule="auto"/>
        <w:rPr>
          <w:rFonts w:ascii="Arial" w:eastAsia="Arial" w:hAnsi="Arial" w:cs="Arial"/>
          <w:sz w:val="24"/>
          <w:szCs w:val="24"/>
        </w:rPr>
      </w:pPr>
    </w:p>
    <w:p w14:paraId="57F129C4" w14:textId="77777777" w:rsidR="004E0A88" w:rsidRPr="00E51009" w:rsidRDefault="004E0A88" w:rsidP="00260042">
      <w:pPr>
        <w:pStyle w:val="Sinespaciado"/>
        <w:rPr>
          <w:rFonts w:ascii="Arial" w:hAnsi="Arial" w:cs="Arial"/>
          <w:sz w:val="24"/>
          <w:szCs w:val="24"/>
          <w:lang w:val="en-US"/>
        </w:rPr>
      </w:pPr>
      <w:r w:rsidRPr="00E51009">
        <w:rPr>
          <w:rFonts w:ascii="Arial" w:hAnsi="Arial" w:cs="Arial"/>
          <w:sz w:val="24"/>
          <w:szCs w:val="24"/>
          <w:lang w:val="en-US"/>
        </w:rPr>
        <w:t>POWER POINT PRESENTATIONS</w:t>
      </w:r>
    </w:p>
    <w:p w14:paraId="59DC1E44" w14:textId="77777777" w:rsidR="004E0A88" w:rsidRPr="00E51009" w:rsidRDefault="004E0A88" w:rsidP="00260042">
      <w:pPr>
        <w:pStyle w:val="Sinespaciado"/>
        <w:rPr>
          <w:rFonts w:ascii="Arial" w:hAnsi="Arial" w:cs="Arial"/>
          <w:sz w:val="24"/>
          <w:szCs w:val="24"/>
          <w:lang w:val="en-US"/>
        </w:rPr>
      </w:pPr>
    </w:p>
    <w:p w14:paraId="51DE802F" w14:textId="77777777" w:rsidR="004E0A88" w:rsidRPr="00E51009" w:rsidRDefault="004E0A88" w:rsidP="00260042">
      <w:pPr>
        <w:pStyle w:val="Sinespaciado"/>
        <w:rPr>
          <w:rFonts w:ascii="Arial" w:hAnsi="Arial" w:cs="Arial"/>
          <w:sz w:val="24"/>
          <w:szCs w:val="24"/>
          <w:lang w:val="en-US"/>
        </w:rPr>
      </w:pPr>
    </w:p>
    <w:p w14:paraId="6FE1C8C8" w14:textId="77777777" w:rsidR="004E0A88" w:rsidRPr="00E51009" w:rsidRDefault="004E0A88" w:rsidP="00260042">
      <w:pPr>
        <w:pStyle w:val="Sinespaciado"/>
        <w:rPr>
          <w:rFonts w:ascii="Arial" w:hAnsi="Arial" w:cs="Arial"/>
          <w:b/>
          <w:bCs/>
          <w:sz w:val="24"/>
          <w:szCs w:val="24"/>
          <w:lang w:val="en-US"/>
        </w:rPr>
      </w:pPr>
      <w:r w:rsidRPr="00E51009">
        <w:rPr>
          <w:rFonts w:ascii="Arial" w:hAnsi="Arial" w:cs="Arial"/>
          <w:sz w:val="24"/>
          <w:szCs w:val="24"/>
          <w:lang w:val="en-US"/>
        </w:rPr>
        <w:t>Unit 6 5</w:t>
      </w:r>
      <w:r w:rsidRPr="00E51009">
        <w:rPr>
          <w:rFonts w:ascii="Arial" w:hAnsi="Arial" w:cs="Arial"/>
          <w:sz w:val="24"/>
          <w:szCs w:val="24"/>
          <w:vertAlign w:val="superscript"/>
          <w:lang w:val="en-US"/>
        </w:rPr>
        <w:t>th</w:t>
      </w:r>
      <w:r w:rsidRPr="00E51009">
        <w:rPr>
          <w:rFonts w:ascii="Arial" w:hAnsi="Arial" w:cs="Arial"/>
          <w:sz w:val="24"/>
          <w:szCs w:val="24"/>
          <w:lang w:val="en-US"/>
        </w:rPr>
        <w:t xml:space="preserve"> grade Sports, by Dana Mena Cueto</w:t>
      </w:r>
    </w:p>
    <w:p w14:paraId="43E0A1E8" w14:textId="5EB9BA99" w:rsidR="004E0A88" w:rsidRPr="00E51009" w:rsidRDefault="004E0A88" w:rsidP="00260042">
      <w:pPr>
        <w:pStyle w:val="Sinespaciado"/>
        <w:rPr>
          <w:rFonts w:ascii="Arial" w:hAnsi="Arial" w:cs="Arial"/>
          <w:color w:val="000000" w:themeColor="text1"/>
          <w:sz w:val="24"/>
          <w:szCs w:val="24"/>
          <w:lang w:val="en-US"/>
        </w:rPr>
      </w:pPr>
      <w:r w:rsidRPr="00E51009">
        <w:rPr>
          <w:rFonts w:ascii="Arial" w:hAnsi="Arial" w:cs="Arial"/>
          <w:sz w:val="24"/>
          <w:szCs w:val="24"/>
          <w:lang w:val="en-US"/>
        </w:rPr>
        <w:t>Unit 6 5</w:t>
      </w:r>
      <w:r w:rsidRPr="00E51009">
        <w:rPr>
          <w:rFonts w:ascii="Arial" w:hAnsi="Arial" w:cs="Arial"/>
          <w:sz w:val="24"/>
          <w:szCs w:val="24"/>
          <w:vertAlign w:val="superscript"/>
          <w:lang w:val="en-US"/>
        </w:rPr>
        <w:t>th</w:t>
      </w:r>
      <w:r w:rsidRPr="00E51009">
        <w:rPr>
          <w:rFonts w:ascii="Arial" w:hAnsi="Arial" w:cs="Arial"/>
          <w:sz w:val="24"/>
          <w:szCs w:val="24"/>
          <w:lang w:val="en-US"/>
        </w:rPr>
        <w:t xml:space="preserve"> grade Last weekend, b</w:t>
      </w:r>
      <w:r w:rsidRPr="00E51009">
        <w:rPr>
          <w:rFonts w:ascii="Arial" w:hAnsi="Arial" w:cs="Arial"/>
          <w:color w:val="000000" w:themeColor="text1"/>
          <w:sz w:val="24"/>
          <w:szCs w:val="24"/>
          <w:lang w:val="en-US"/>
        </w:rPr>
        <w:t>y Dana Mena Cueto</w:t>
      </w:r>
    </w:p>
    <w:p w14:paraId="1BB027DC" w14:textId="77777777" w:rsidR="004E0A88" w:rsidRPr="00E51009" w:rsidRDefault="004E0A88" w:rsidP="00260042">
      <w:pPr>
        <w:pStyle w:val="Sinespaciado"/>
        <w:rPr>
          <w:rFonts w:ascii="Arial" w:hAnsi="Arial" w:cs="Arial"/>
          <w:color w:val="000000" w:themeColor="text1"/>
          <w:sz w:val="24"/>
          <w:szCs w:val="24"/>
          <w:lang w:val="en-US"/>
        </w:rPr>
      </w:pPr>
      <w:r w:rsidRPr="00E51009">
        <w:rPr>
          <w:rFonts w:ascii="Arial" w:hAnsi="Arial" w:cs="Arial"/>
          <w:color w:val="000000" w:themeColor="text1"/>
          <w:sz w:val="24"/>
          <w:szCs w:val="24"/>
          <w:lang w:val="en-US"/>
        </w:rPr>
        <w:t>Unit 6 5</w:t>
      </w:r>
      <w:r w:rsidRPr="00E51009">
        <w:rPr>
          <w:rFonts w:ascii="Arial" w:hAnsi="Arial" w:cs="Arial"/>
          <w:color w:val="000000" w:themeColor="text1"/>
          <w:sz w:val="24"/>
          <w:szCs w:val="24"/>
          <w:vertAlign w:val="superscript"/>
          <w:lang w:val="en-US"/>
        </w:rPr>
        <w:t>th</w:t>
      </w:r>
      <w:r w:rsidRPr="00E51009">
        <w:rPr>
          <w:rFonts w:ascii="Arial" w:hAnsi="Arial" w:cs="Arial"/>
          <w:color w:val="000000" w:themeColor="text1"/>
          <w:sz w:val="24"/>
          <w:szCs w:val="24"/>
          <w:lang w:val="en-US"/>
        </w:rPr>
        <w:t xml:space="preserve"> grade Places to visit in Atenas, by Karla Rodríguez </w:t>
      </w:r>
    </w:p>
    <w:p w14:paraId="4FF5EFF3" w14:textId="77777777" w:rsidR="004E0A88" w:rsidRDefault="004E0A88" w:rsidP="004E0A88">
      <w:pPr>
        <w:rPr>
          <w:rFonts w:ascii="Arial" w:hAnsi="Arial" w:cs="Arial"/>
          <w:sz w:val="24"/>
          <w:szCs w:val="24"/>
        </w:rPr>
      </w:pPr>
    </w:p>
    <w:p w14:paraId="16385D52" w14:textId="77777777" w:rsidR="004B4155" w:rsidRPr="00E51009" w:rsidRDefault="004B4155" w:rsidP="004E0A88">
      <w:pPr>
        <w:rPr>
          <w:rFonts w:ascii="Arial" w:hAnsi="Arial" w:cs="Arial"/>
          <w:sz w:val="24"/>
          <w:szCs w:val="24"/>
        </w:rPr>
      </w:pPr>
    </w:p>
    <w:p w14:paraId="29030CA1" w14:textId="10D9DE8E" w:rsidR="004E0A88" w:rsidRPr="00E51009" w:rsidRDefault="00260042" w:rsidP="004E0A88">
      <w:pPr>
        <w:rPr>
          <w:rFonts w:ascii="Arial" w:hAnsi="Arial" w:cs="Arial"/>
          <w:sz w:val="24"/>
          <w:szCs w:val="24"/>
          <w:lang w:val="es-CR"/>
        </w:rPr>
      </w:pPr>
      <w:r w:rsidRPr="008B6F2A">
        <w:rPr>
          <w:rFonts w:ascii="Arial" w:hAnsi="Arial" w:cs="Arial"/>
          <w:b/>
          <w:sz w:val="24"/>
          <w:szCs w:val="24"/>
          <w:lang w:val="es-CR"/>
        </w:rPr>
        <w:lastRenderedPageBreak/>
        <w:t>Elaboración:</w:t>
      </w:r>
      <w:r w:rsidRPr="00E51009">
        <w:rPr>
          <w:rFonts w:ascii="Arial" w:hAnsi="Arial" w:cs="Arial"/>
          <w:sz w:val="24"/>
          <w:szCs w:val="24"/>
          <w:lang w:val="es-CR"/>
        </w:rPr>
        <w:t xml:space="preserve"> </w:t>
      </w:r>
    </w:p>
    <w:p w14:paraId="3BA05496" w14:textId="36D57D8A" w:rsidR="00260042" w:rsidRPr="00E51009" w:rsidRDefault="00260042" w:rsidP="00E70349">
      <w:pPr>
        <w:pStyle w:val="Sinespaciado"/>
        <w:rPr>
          <w:rFonts w:ascii="Arial" w:hAnsi="Arial" w:cs="Arial"/>
          <w:sz w:val="24"/>
          <w:szCs w:val="24"/>
        </w:rPr>
      </w:pPr>
      <w:r w:rsidRPr="00E51009">
        <w:rPr>
          <w:rFonts w:ascii="Arial" w:hAnsi="Arial" w:cs="Arial"/>
          <w:sz w:val="24"/>
          <w:szCs w:val="24"/>
        </w:rPr>
        <w:t>Weeks 1 and 2: Laura Ugalde Bolaños, Escuela Alice Moya</w:t>
      </w:r>
    </w:p>
    <w:p w14:paraId="113B9BD2" w14:textId="415CA197" w:rsidR="00260042" w:rsidRPr="00E51009" w:rsidRDefault="00260042" w:rsidP="00E70349">
      <w:pPr>
        <w:pStyle w:val="Sinespaciado"/>
        <w:rPr>
          <w:rFonts w:ascii="Arial" w:hAnsi="Arial" w:cs="Arial"/>
          <w:sz w:val="24"/>
          <w:szCs w:val="24"/>
        </w:rPr>
      </w:pPr>
      <w:r w:rsidRPr="00E51009">
        <w:rPr>
          <w:rFonts w:ascii="Arial" w:hAnsi="Arial" w:cs="Arial"/>
          <w:sz w:val="24"/>
          <w:szCs w:val="24"/>
        </w:rPr>
        <w:t xml:space="preserve">            </w:t>
      </w:r>
      <w:r w:rsidR="00E70349" w:rsidRPr="00E51009">
        <w:rPr>
          <w:rFonts w:ascii="Arial" w:hAnsi="Arial" w:cs="Arial"/>
          <w:sz w:val="24"/>
          <w:szCs w:val="24"/>
        </w:rPr>
        <w:t xml:space="preserve">              Carmen Quesada Campos, Escuela San Juan</w:t>
      </w:r>
    </w:p>
    <w:p w14:paraId="7B276F9A" w14:textId="77777777" w:rsidR="00E70349" w:rsidRPr="00E51009" w:rsidRDefault="00E70349" w:rsidP="004E0A88">
      <w:pPr>
        <w:rPr>
          <w:rFonts w:ascii="Arial" w:hAnsi="Arial" w:cs="Arial"/>
          <w:sz w:val="24"/>
          <w:szCs w:val="24"/>
          <w:lang w:val="es-ES"/>
        </w:rPr>
      </w:pPr>
    </w:p>
    <w:p w14:paraId="1C4CC10E" w14:textId="5D11345F" w:rsidR="00E70349" w:rsidRPr="00E51009" w:rsidRDefault="00E70349" w:rsidP="00E70349">
      <w:pPr>
        <w:pStyle w:val="Sinespaciado"/>
        <w:rPr>
          <w:rFonts w:ascii="Arial" w:hAnsi="Arial" w:cs="Arial"/>
          <w:sz w:val="24"/>
          <w:szCs w:val="24"/>
        </w:rPr>
      </w:pPr>
      <w:r w:rsidRPr="00E51009">
        <w:rPr>
          <w:rFonts w:ascii="Arial" w:hAnsi="Arial" w:cs="Arial"/>
          <w:sz w:val="24"/>
          <w:szCs w:val="24"/>
        </w:rPr>
        <w:t>Weeks 3 and 4: Karla Vanessa Rodríguez Sánchez</w:t>
      </w:r>
    </w:p>
    <w:p w14:paraId="4796EA63" w14:textId="14CCD480" w:rsidR="00E70349" w:rsidRPr="00E51009" w:rsidRDefault="008B6F2A" w:rsidP="00E70349">
      <w:pPr>
        <w:pStyle w:val="Sinespaciado"/>
        <w:rPr>
          <w:rFonts w:ascii="Arial" w:hAnsi="Arial" w:cs="Arial"/>
          <w:sz w:val="24"/>
          <w:szCs w:val="24"/>
        </w:rPr>
      </w:pPr>
      <w:r>
        <w:rPr>
          <w:rFonts w:ascii="Arial" w:hAnsi="Arial" w:cs="Arial"/>
          <w:sz w:val="24"/>
          <w:szCs w:val="24"/>
        </w:rPr>
        <w:t xml:space="preserve">                          </w:t>
      </w:r>
      <w:r w:rsidR="00E70349" w:rsidRPr="00E51009">
        <w:rPr>
          <w:rFonts w:ascii="Arial" w:hAnsi="Arial" w:cs="Arial"/>
          <w:sz w:val="24"/>
          <w:szCs w:val="24"/>
        </w:rPr>
        <w:t>Glenda Rodríguez Chaves</w:t>
      </w:r>
    </w:p>
    <w:p w14:paraId="32F15E28" w14:textId="77777777" w:rsidR="00E70349" w:rsidRPr="00E51009" w:rsidRDefault="00E70349" w:rsidP="004E0A88">
      <w:pPr>
        <w:rPr>
          <w:rFonts w:ascii="Arial" w:hAnsi="Arial" w:cs="Arial"/>
          <w:sz w:val="24"/>
          <w:szCs w:val="24"/>
          <w:lang w:val="es-MX"/>
        </w:rPr>
      </w:pPr>
    </w:p>
    <w:p w14:paraId="6CD95E97" w14:textId="77777777" w:rsidR="008B6F2A" w:rsidRPr="008B6F2A" w:rsidRDefault="00E70349" w:rsidP="00EB3719">
      <w:pPr>
        <w:spacing w:after="0" w:line="240" w:lineRule="auto"/>
        <w:rPr>
          <w:rFonts w:ascii="Arial" w:hAnsi="Arial" w:cs="Arial"/>
          <w:b/>
          <w:sz w:val="24"/>
          <w:szCs w:val="24"/>
          <w:lang w:val="es-CR"/>
        </w:rPr>
      </w:pPr>
      <w:r w:rsidRPr="008B6F2A">
        <w:rPr>
          <w:rFonts w:ascii="Arial" w:hAnsi="Arial" w:cs="Arial"/>
          <w:b/>
          <w:sz w:val="24"/>
          <w:szCs w:val="24"/>
          <w:lang w:val="es-CR"/>
        </w:rPr>
        <w:t>Revisión</w:t>
      </w:r>
      <w:r w:rsidR="008B6F2A" w:rsidRPr="008B6F2A">
        <w:rPr>
          <w:rFonts w:ascii="Arial" w:hAnsi="Arial" w:cs="Arial"/>
          <w:b/>
          <w:sz w:val="24"/>
          <w:szCs w:val="24"/>
          <w:lang w:val="es-CR"/>
        </w:rPr>
        <w:t xml:space="preserve"> final y edición</w:t>
      </w:r>
    </w:p>
    <w:p w14:paraId="72868ED6" w14:textId="51EC33BC" w:rsidR="00260042" w:rsidRPr="00E51009" w:rsidRDefault="00E70349" w:rsidP="00EB3719">
      <w:pPr>
        <w:spacing w:after="0" w:line="240" w:lineRule="auto"/>
        <w:rPr>
          <w:rFonts w:ascii="Arial" w:hAnsi="Arial" w:cs="Arial"/>
          <w:sz w:val="24"/>
          <w:szCs w:val="24"/>
          <w:lang w:val="es-CR"/>
        </w:rPr>
      </w:pPr>
      <w:r w:rsidRPr="00E51009">
        <w:rPr>
          <w:rFonts w:ascii="Arial" w:hAnsi="Arial" w:cs="Arial"/>
          <w:sz w:val="24"/>
          <w:szCs w:val="24"/>
          <w:lang w:val="es-CR"/>
        </w:rPr>
        <w:t xml:space="preserve">Ronald Vargas Chavarría, Asesor regional de inglés </w:t>
      </w:r>
    </w:p>
    <w:p w14:paraId="2F482408" w14:textId="1C1C4E46" w:rsidR="00260042" w:rsidRPr="00E51009" w:rsidRDefault="00E70349" w:rsidP="00EB3719">
      <w:pPr>
        <w:spacing w:after="0" w:line="240" w:lineRule="auto"/>
        <w:rPr>
          <w:rFonts w:ascii="Arial" w:hAnsi="Arial" w:cs="Arial"/>
          <w:sz w:val="24"/>
          <w:szCs w:val="24"/>
          <w:lang w:val="es-CR"/>
        </w:rPr>
      </w:pPr>
      <w:r w:rsidRPr="00E51009">
        <w:rPr>
          <w:rFonts w:ascii="Arial" w:hAnsi="Arial" w:cs="Arial"/>
          <w:sz w:val="24"/>
          <w:szCs w:val="24"/>
          <w:lang w:val="es-CR"/>
        </w:rPr>
        <w:t>Dirección regional de Educación de Alajuela</w:t>
      </w:r>
    </w:p>
    <w:p w14:paraId="3528A3C1" w14:textId="02475B7F" w:rsidR="00260042" w:rsidRPr="00E51009" w:rsidRDefault="00EB3719" w:rsidP="00EB3719">
      <w:pPr>
        <w:spacing w:after="0" w:line="240" w:lineRule="auto"/>
        <w:rPr>
          <w:rFonts w:ascii="Arial" w:hAnsi="Arial" w:cs="Arial"/>
          <w:sz w:val="24"/>
          <w:szCs w:val="24"/>
          <w:lang w:val="es-CR"/>
        </w:rPr>
      </w:pPr>
      <w:r w:rsidRPr="00E51009">
        <w:rPr>
          <w:rFonts w:ascii="Arial" w:hAnsi="Arial" w:cs="Arial"/>
          <w:sz w:val="24"/>
          <w:szCs w:val="24"/>
          <w:lang w:val="es-CR"/>
        </w:rPr>
        <w:t>Randall Centeno Hernández, Asesor nacional de inglés, Departamento de Primero y Segundo Ciclos</w:t>
      </w:r>
    </w:p>
    <w:p w14:paraId="0ECC11B6" w14:textId="50AD296A" w:rsidR="00EB3719" w:rsidRPr="00EB3719" w:rsidRDefault="00EB3719" w:rsidP="00EB3719">
      <w:pPr>
        <w:spacing w:after="0" w:line="240" w:lineRule="auto"/>
        <w:rPr>
          <w:rFonts w:ascii="Arial" w:hAnsi="Arial" w:cs="Arial"/>
          <w:sz w:val="24"/>
          <w:szCs w:val="24"/>
          <w:lang w:val="es-CR"/>
        </w:rPr>
      </w:pPr>
      <w:r w:rsidRPr="00E51009">
        <w:rPr>
          <w:rFonts w:ascii="Arial" w:hAnsi="Arial" w:cs="Arial"/>
          <w:sz w:val="24"/>
          <w:szCs w:val="24"/>
          <w:lang w:val="es-CR"/>
        </w:rPr>
        <w:t>Ana Isabel Campos Centeno, Asesora nacional de inglés, Departamento de Primero y Seg</w:t>
      </w:r>
      <w:r w:rsidRPr="00EB3719">
        <w:rPr>
          <w:rFonts w:ascii="Arial" w:hAnsi="Arial" w:cs="Arial"/>
          <w:sz w:val="24"/>
          <w:szCs w:val="24"/>
          <w:lang w:val="es-CR"/>
        </w:rPr>
        <w:t>undo Ciclos</w:t>
      </w:r>
    </w:p>
    <w:sectPr w:rsidR="00EB3719" w:rsidRPr="00EB3719" w:rsidSect="00AC2E25">
      <w:pgSz w:w="15840" w:h="12240" w:orient="landscape"/>
      <w:pgMar w:top="1701" w:right="1417" w:bottom="1701"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A4A8D29" w14:textId="77777777" w:rsidR="00421528" w:rsidRDefault="00421528" w:rsidP="00301641">
      <w:pPr>
        <w:spacing w:after="0" w:line="240" w:lineRule="auto"/>
      </w:pPr>
      <w:r>
        <w:separator/>
      </w:r>
    </w:p>
  </w:endnote>
  <w:endnote w:type="continuationSeparator" w:id="0">
    <w:p w14:paraId="64B57558" w14:textId="77777777" w:rsidR="00421528" w:rsidRDefault="00421528" w:rsidP="0030164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WDOSHK+HelloMissThang">
    <w:altName w:val="Times New Roman"/>
    <w:panose1 w:val="00000000000000000000"/>
    <w:charset w:val="00"/>
    <w:family w:val="roman"/>
    <w:notTrueType/>
    <w:pitch w:val="default"/>
  </w:font>
  <w:font w:name="JCQVUC+HelloEngineer">
    <w:altName w:val="Times New Roman"/>
    <w:panose1 w:val="00000000000000000000"/>
    <w:charset w:val="00"/>
    <w:family w:val="roman"/>
    <w:notTrueType/>
    <w:pitch w:val="default"/>
  </w:font>
  <w:font w:name="Roboto">
    <w:altName w:val="Times New Roman"/>
    <w:charset w:val="00"/>
    <w:family w:val="auto"/>
    <w:pitch w:val="variable"/>
    <w:sig w:usb0="E00002FF" w:usb1="5000205B" w:usb2="0000002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1CF9E66" w14:textId="77777777" w:rsidR="00421528" w:rsidRDefault="00421528" w:rsidP="00301641">
      <w:pPr>
        <w:spacing w:after="0" w:line="240" w:lineRule="auto"/>
      </w:pPr>
      <w:r>
        <w:separator/>
      </w:r>
    </w:p>
  </w:footnote>
  <w:footnote w:type="continuationSeparator" w:id="0">
    <w:p w14:paraId="199D8E07" w14:textId="77777777" w:rsidR="00421528" w:rsidRDefault="00421528" w:rsidP="00301641">
      <w:pPr>
        <w:spacing w:after="0" w:line="240" w:lineRule="auto"/>
      </w:pPr>
      <w:r>
        <w:continuationSeparator/>
      </w:r>
    </w:p>
  </w:footnote>
</w:footnotes>
</file>

<file path=word/intelligence.xml><?xml version="1.0" encoding="utf-8"?>
<int:Intelligence xmlns:int="http://schemas.microsoft.com/office/intelligence/2019/intelligence">
  <int:IntelligenceSettings/>
  <int:Manifest>
    <int:WordHash hashCode="UfW2eWoqiDd274" id="Njpzk7mr"/>
    <int:WordHash hashCode="Q2rHE7iizFVeLB" id="ukU7378k"/>
  </int:Manifest>
  <int:Observations>
    <int:Content id="Njpzk7mr">
      <int:Rejection type="LegacyProofing"/>
    </int:Content>
    <int:Content id="ukU7378k">
      <int:Rejection type="LegacyProofing"/>
    </int:Content>
  </int:Observations>
</int:Intelligence>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277470"/>
    <w:multiLevelType w:val="hybridMultilevel"/>
    <w:tmpl w:val="50844B40"/>
    <w:lvl w:ilvl="0" w:tplc="C0CC0504">
      <w:start w:val="1"/>
      <w:numFmt w:val="bullet"/>
      <w:lvlText w:val=""/>
      <w:lvlJc w:val="left"/>
      <w:pPr>
        <w:ind w:left="360" w:hanging="360"/>
      </w:pPr>
      <w:rPr>
        <w:rFonts w:ascii="Symbol" w:hAnsi="Symbol" w:hint="default"/>
      </w:rPr>
    </w:lvl>
    <w:lvl w:ilvl="1" w:tplc="140A0003" w:tentative="1">
      <w:start w:val="1"/>
      <w:numFmt w:val="bullet"/>
      <w:lvlText w:val="o"/>
      <w:lvlJc w:val="left"/>
      <w:pPr>
        <w:ind w:left="1080" w:hanging="360"/>
      </w:pPr>
      <w:rPr>
        <w:rFonts w:ascii="Courier New" w:hAnsi="Courier New" w:cs="Courier New" w:hint="default"/>
      </w:rPr>
    </w:lvl>
    <w:lvl w:ilvl="2" w:tplc="140A0005" w:tentative="1">
      <w:start w:val="1"/>
      <w:numFmt w:val="bullet"/>
      <w:lvlText w:val=""/>
      <w:lvlJc w:val="left"/>
      <w:pPr>
        <w:ind w:left="1800" w:hanging="360"/>
      </w:pPr>
      <w:rPr>
        <w:rFonts w:ascii="Wingdings" w:hAnsi="Wingdings" w:hint="default"/>
      </w:rPr>
    </w:lvl>
    <w:lvl w:ilvl="3" w:tplc="140A0001" w:tentative="1">
      <w:start w:val="1"/>
      <w:numFmt w:val="bullet"/>
      <w:lvlText w:val=""/>
      <w:lvlJc w:val="left"/>
      <w:pPr>
        <w:ind w:left="2520" w:hanging="360"/>
      </w:pPr>
      <w:rPr>
        <w:rFonts w:ascii="Symbol" w:hAnsi="Symbol" w:hint="default"/>
      </w:rPr>
    </w:lvl>
    <w:lvl w:ilvl="4" w:tplc="140A0003" w:tentative="1">
      <w:start w:val="1"/>
      <w:numFmt w:val="bullet"/>
      <w:lvlText w:val="o"/>
      <w:lvlJc w:val="left"/>
      <w:pPr>
        <w:ind w:left="3240" w:hanging="360"/>
      </w:pPr>
      <w:rPr>
        <w:rFonts w:ascii="Courier New" w:hAnsi="Courier New" w:cs="Courier New" w:hint="default"/>
      </w:rPr>
    </w:lvl>
    <w:lvl w:ilvl="5" w:tplc="140A0005" w:tentative="1">
      <w:start w:val="1"/>
      <w:numFmt w:val="bullet"/>
      <w:lvlText w:val=""/>
      <w:lvlJc w:val="left"/>
      <w:pPr>
        <w:ind w:left="3960" w:hanging="360"/>
      </w:pPr>
      <w:rPr>
        <w:rFonts w:ascii="Wingdings" w:hAnsi="Wingdings" w:hint="default"/>
      </w:rPr>
    </w:lvl>
    <w:lvl w:ilvl="6" w:tplc="140A0001" w:tentative="1">
      <w:start w:val="1"/>
      <w:numFmt w:val="bullet"/>
      <w:lvlText w:val=""/>
      <w:lvlJc w:val="left"/>
      <w:pPr>
        <w:ind w:left="4680" w:hanging="360"/>
      </w:pPr>
      <w:rPr>
        <w:rFonts w:ascii="Symbol" w:hAnsi="Symbol" w:hint="default"/>
      </w:rPr>
    </w:lvl>
    <w:lvl w:ilvl="7" w:tplc="140A0003" w:tentative="1">
      <w:start w:val="1"/>
      <w:numFmt w:val="bullet"/>
      <w:lvlText w:val="o"/>
      <w:lvlJc w:val="left"/>
      <w:pPr>
        <w:ind w:left="5400" w:hanging="360"/>
      </w:pPr>
      <w:rPr>
        <w:rFonts w:ascii="Courier New" w:hAnsi="Courier New" w:cs="Courier New" w:hint="default"/>
      </w:rPr>
    </w:lvl>
    <w:lvl w:ilvl="8" w:tplc="140A0005" w:tentative="1">
      <w:start w:val="1"/>
      <w:numFmt w:val="bullet"/>
      <w:lvlText w:val=""/>
      <w:lvlJc w:val="left"/>
      <w:pPr>
        <w:ind w:left="6120" w:hanging="360"/>
      </w:pPr>
      <w:rPr>
        <w:rFonts w:ascii="Wingdings" w:hAnsi="Wingdings" w:hint="default"/>
      </w:rPr>
    </w:lvl>
  </w:abstractNum>
  <w:abstractNum w:abstractNumId="1" w15:restartNumberingAfterBreak="0">
    <w:nsid w:val="02691F39"/>
    <w:multiLevelType w:val="hybridMultilevel"/>
    <w:tmpl w:val="0EE24B6E"/>
    <w:lvl w:ilvl="0" w:tplc="972AD3BC">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2" w15:restartNumberingAfterBreak="0">
    <w:nsid w:val="0497338B"/>
    <w:multiLevelType w:val="hybridMultilevel"/>
    <w:tmpl w:val="33F0C6E4"/>
    <w:lvl w:ilvl="0" w:tplc="A4C22666">
      <w:start w:val="1"/>
      <w:numFmt w:val="bullet"/>
      <w:lvlText w:val=""/>
      <w:lvlJc w:val="left"/>
      <w:pPr>
        <w:ind w:left="720" w:hanging="360"/>
      </w:pPr>
      <w:rPr>
        <w:rFonts w:ascii="Symbol" w:hAnsi="Symbol" w:hint="default"/>
      </w:rPr>
    </w:lvl>
    <w:lvl w:ilvl="1" w:tplc="5A04CFB4">
      <w:start w:val="1"/>
      <w:numFmt w:val="bullet"/>
      <w:lvlText w:val="o"/>
      <w:lvlJc w:val="left"/>
      <w:pPr>
        <w:ind w:left="1440" w:hanging="360"/>
      </w:pPr>
      <w:rPr>
        <w:rFonts w:ascii="Courier New" w:hAnsi="Courier New" w:hint="default"/>
      </w:rPr>
    </w:lvl>
    <w:lvl w:ilvl="2" w:tplc="DE805C76">
      <w:start w:val="1"/>
      <w:numFmt w:val="bullet"/>
      <w:lvlText w:val=""/>
      <w:lvlJc w:val="left"/>
      <w:pPr>
        <w:ind w:left="2160" w:hanging="360"/>
      </w:pPr>
      <w:rPr>
        <w:rFonts w:ascii="Wingdings" w:hAnsi="Wingdings" w:hint="default"/>
      </w:rPr>
    </w:lvl>
    <w:lvl w:ilvl="3" w:tplc="7AFC8A1E">
      <w:start w:val="1"/>
      <w:numFmt w:val="bullet"/>
      <w:lvlText w:val=""/>
      <w:lvlJc w:val="left"/>
      <w:pPr>
        <w:ind w:left="2880" w:hanging="360"/>
      </w:pPr>
      <w:rPr>
        <w:rFonts w:ascii="Symbol" w:hAnsi="Symbol" w:hint="default"/>
      </w:rPr>
    </w:lvl>
    <w:lvl w:ilvl="4" w:tplc="14BCE30A">
      <w:start w:val="1"/>
      <w:numFmt w:val="bullet"/>
      <w:lvlText w:val="o"/>
      <w:lvlJc w:val="left"/>
      <w:pPr>
        <w:ind w:left="3600" w:hanging="360"/>
      </w:pPr>
      <w:rPr>
        <w:rFonts w:ascii="Courier New" w:hAnsi="Courier New" w:hint="default"/>
      </w:rPr>
    </w:lvl>
    <w:lvl w:ilvl="5" w:tplc="878A2A44">
      <w:start w:val="1"/>
      <w:numFmt w:val="bullet"/>
      <w:lvlText w:val=""/>
      <w:lvlJc w:val="left"/>
      <w:pPr>
        <w:ind w:left="4320" w:hanging="360"/>
      </w:pPr>
      <w:rPr>
        <w:rFonts w:ascii="Wingdings" w:hAnsi="Wingdings" w:hint="default"/>
      </w:rPr>
    </w:lvl>
    <w:lvl w:ilvl="6" w:tplc="D25A4DEE">
      <w:start w:val="1"/>
      <w:numFmt w:val="bullet"/>
      <w:lvlText w:val=""/>
      <w:lvlJc w:val="left"/>
      <w:pPr>
        <w:ind w:left="5040" w:hanging="360"/>
      </w:pPr>
      <w:rPr>
        <w:rFonts w:ascii="Symbol" w:hAnsi="Symbol" w:hint="default"/>
      </w:rPr>
    </w:lvl>
    <w:lvl w:ilvl="7" w:tplc="0542318A">
      <w:start w:val="1"/>
      <w:numFmt w:val="bullet"/>
      <w:lvlText w:val="o"/>
      <w:lvlJc w:val="left"/>
      <w:pPr>
        <w:ind w:left="5760" w:hanging="360"/>
      </w:pPr>
      <w:rPr>
        <w:rFonts w:ascii="Courier New" w:hAnsi="Courier New" w:hint="default"/>
      </w:rPr>
    </w:lvl>
    <w:lvl w:ilvl="8" w:tplc="F71CAC86">
      <w:start w:val="1"/>
      <w:numFmt w:val="bullet"/>
      <w:lvlText w:val=""/>
      <w:lvlJc w:val="left"/>
      <w:pPr>
        <w:ind w:left="6480" w:hanging="360"/>
      </w:pPr>
      <w:rPr>
        <w:rFonts w:ascii="Wingdings" w:hAnsi="Wingdings" w:hint="default"/>
      </w:rPr>
    </w:lvl>
  </w:abstractNum>
  <w:abstractNum w:abstractNumId="3" w15:restartNumberingAfterBreak="0">
    <w:nsid w:val="059D0D8D"/>
    <w:multiLevelType w:val="hybridMultilevel"/>
    <w:tmpl w:val="F488CBBE"/>
    <w:lvl w:ilvl="0" w:tplc="140A0001">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4" w15:restartNumberingAfterBreak="0">
    <w:nsid w:val="068269B3"/>
    <w:multiLevelType w:val="hybridMultilevel"/>
    <w:tmpl w:val="853243C4"/>
    <w:lvl w:ilvl="0" w:tplc="972AD3BC">
      <w:start w:val="1"/>
      <w:numFmt w:val="bullet"/>
      <w:lvlText w:val=""/>
      <w:lvlJc w:val="left"/>
      <w:pPr>
        <w:ind w:left="360" w:hanging="360"/>
      </w:pPr>
      <w:rPr>
        <w:rFonts w:ascii="Symbol" w:hAnsi="Symbol" w:hint="default"/>
      </w:rPr>
    </w:lvl>
    <w:lvl w:ilvl="1" w:tplc="140A0003">
      <w:start w:val="1"/>
      <w:numFmt w:val="bullet"/>
      <w:lvlText w:val="o"/>
      <w:lvlJc w:val="left"/>
      <w:pPr>
        <w:ind w:left="1080" w:hanging="360"/>
      </w:pPr>
      <w:rPr>
        <w:rFonts w:ascii="Courier New" w:hAnsi="Courier New" w:cs="Courier New" w:hint="default"/>
      </w:rPr>
    </w:lvl>
    <w:lvl w:ilvl="2" w:tplc="140A0005">
      <w:start w:val="1"/>
      <w:numFmt w:val="bullet"/>
      <w:lvlText w:val=""/>
      <w:lvlJc w:val="left"/>
      <w:pPr>
        <w:ind w:left="1800" w:hanging="360"/>
      </w:pPr>
      <w:rPr>
        <w:rFonts w:ascii="Wingdings" w:hAnsi="Wingdings" w:hint="default"/>
      </w:rPr>
    </w:lvl>
    <w:lvl w:ilvl="3" w:tplc="140A0001">
      <w:start w:val="1"/>
      <w:numFmt w:val="bullet"/>
      <w:lvlText w:val=""/>
      <w:lvlJc w:val="left"/>
      <w:pPr>
        <w:ind w:left="2520" w:hanging="360"/>
      </w:pPr>
      <w:rPr>
        <w:rFonts w:ascii="Symbol" w:hAnsi="Symbol" w:hint="default"/>
      </w:rPr>
    </w:lvl>
    <w:lvl w:ilvl="4" w:tplc="140A0003">
      <w:start w:val="1"/>
      <w:numFmt w:val="bullet"/>
      <w:lvlText w:val="o"/>
      <w:lvlJc w:val="left"/>
      <w:pPr>
        <w:ind w:left="3240" w:hanging="360"/>
      </w:pPr>
      <w:rPr>
        <w:rFonts w:ascii="Courier New" w:hAnsi="Courier New" w:cs="Courier New" w:hint="default"/>
      </w:rPr>
    </w:lvl>
    <w:lvl w:ilvl="5" w:tplc="140A0005">
      <w:start w:val="1"/>
      <w:numFmt w:val="bullet"/>
      <w:lvlText w:val=""/>
      <w:lvlJc w:val="left"/>
      <w:pPr>
        <w:ind w:left="3960" w:hanging="360"/>
      </w:pPr>
      <w:rPr>
        <w:rFonts w:ascii="Wingdings" w:hAnsi="Wingdings" w:hint="default"/>
      </w:rPr>
    </w:lvl>
    <w:lvl w:ilvl="6" w:tplc="140A0001">
      <w:start w:val="1"/>
      <w:numFmt w:val="bullet"/>
      <w:lvlText w:val=""/>
      <w:lvlJc w:val="left"/>
      <w:pPr>
        <w:ind w:left="4680" w:hanging="360"/>
      </w:pPr>
      <w:rPr>
        <w:rFonts w:ascii="Symbol" w:hAnsi="Symbol" w:hint="default"/>
      </w:rPr>
    </w:lvl>
    <w:lvl w:ilvl="7" w:tplc="140A0003">
      <w:start w:val="1"/>
      <w:numFmt w:val="bullet"/>
      <w:lvlText w:val="o"/>
      <w:lvlJc w:val="left"/>
      <w:pPr>
        <w:ind w:left="5400" w:hanging="360"/>
      </w:pPr>
      <w:rPr>
        <w:rFonts w:ascii="Courier New" w:hAnsi="Courier New" w:cs="Courier New" w:hint="default"/>
      </w:rPr>
    </w:lvl>
    <w:lvl w:ilvl="8" w:tplc="140A0005">
      <w:start w:val="1"/>
      <w:numFmt w:val="bullet"/>
      <w:lvlText w:val=""/>
      <w:lvlJc w:val="left"/>
      <w:pPr>
        <w:ind w:left="6120" w:hanging="360"/>
      </w:pPr>
      <w:rPr>
        <w:rFonts w:ascii="Wingdings" w:hAnsi="Wingdings" w:hint="default"/>
      </w:rPr>
    </w:lvl>
  </w:abstractNum>
  <w:abstractNum w:abstractNumId="5" w15:restartNumberingAfterBreak="0">
    <w:nsid w:val="09302203"/>
    <w:multiLevelType w:val="hybridMultilevel"/>
    <w:tmpl w:val="F1945C8A"/>
    <w:lvl w:ilvl="0" w:tplc="5BFAFC60">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0CF70697"/>
    <w:multiLevelType w:val="hybridMultilevel"/>
    <w:tmpl w:val="AED82A66"/>
    <w:lvl w:ilvl="0" w:tplc="C42EAEFC">
      <w:start w:val="1"/>
      <w:numFmt w:val="decimal"/>
      <w:lvlText w:val="%1."/>
      <w:lvlJc w:val="left"/>
      <w:pPr>
        <w:ind w:left="720" w:hanging="360"/>
      </w:pPr>
      <w:rPr>
        <w:rFonts w:ascii="Arial" w:hAnsi="Arial" w:cs="Arial" w:hint="default"/>
        <w:color w:val="auto"/>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D9B238A"/>
    <w:multiLevelType w:val="hybridMultilevel"/>
    <w:tmpl w:val="AE6612EC"/>
    <w:lvl w:ilvl="0" w:tplc="C0CC0504">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8" w15:restartNumberingAfterBreak="0">
    <w:nsid w:val="0E82344B"/>
    <w:multiLevelType w:val="hybridMultilevel"/>
    <w:tmpl w:val="BD40E5A8"/>
    <w:lvl w:ilvl="0" w:tplc="140A000F">
      <w:start w:val="1"/>
      <w:numFmt w:val="decimal"/>
      <w:lvlText w:val="%1."/>
      <w:lvlJc w:val="left"/>
      <w:pPr>
        <w:ind w:left="720" w:hanging="360"/>
      </w:pPr>
    </w:lvl>
    <w:lvl w:ilvl="1" w:tplc="140A0019" w:tentative="1">
      <w:start w:val="1"/>
      <w:numFmt w:val="lowerLetter"/>
      <w:lvlText w:val="%2."/>
      <w:lvlJc w:val="left"/>
      <w:pPr>
        <w:ind w:left="1440" w:hanging="360"/>
      </w:pPr>
    </w:lvl>
    <w:lvl w:ilvl="2" w:tplc="140A001B" w:tentative="1">
      <w:start w:val="1"/>
      <w:numFmt w:val="lowerRoman"/>
      <w:lvlText w:val="%3."/>
      <w:lvlJc w:val="right"/>
      <w:pPr>
        <w:ind w:left="2160" w:hanging="180"/>
      </w:pPr>
    </w:lvl>
    <w:lvl w:ilvl="3" w:tplc="140A000F" w:tentative="1">
      <w:start w:val="1"/>
      <w:numFmt w:val="decimal"/>
      <w:lvlText w:val="%4."/>
      <w:lvlJc w:val="left"/>
      <w:pPr>
        <w:ind w:left="2880" w:hanging="360"/>
      </w:pPr>
    </w:lvl>
    <w:lvl w:ilvl="4" w:tplc="140A0019" w:tentative="1">
      <w:start w:val="1"/>
      <w:numFmt w:val="lowerLetter"/>
      <w:lvlText w:val="%5."/>
      <w:lvlJc w:val="left"/>
      <w:pPr>
        <w:ind w:left="3600" w:hanging="360"/>
      </w:pPr>
    </w:lvl>
    <w:lvl w:ilvl="5" w:tplc="140A001B" w:tentative="1">
      <w:start w:val="1"/>
      <w:numFmt w:val="lowerRoman"/>
      <w:lvlText w:val="%6."/>
      <w:lvlJc w:val="right"/>
      <w:pPr>
        <w:ind w:left="4320" w:hanging="180"/>
      </w:pPr>
    </w:lvl>
    <w:lvl w:ilvl="6" w:tplc="140A000F" w:tentative="1">
      <w:start w:val="1"/>
      <w:numFmt w:val="decimal"/>
      <w:lvlText w:val="%7."/>
      <w:lvlJc w:val="left"/>
      <w:pPr>
        <w:ind w:left="5040" w:hanging="360"/>
      </w:pPr>
    </w:lvl>
    <w:lvl w:ilvl="7" w:tplc="140A0019" w:tentative="1">
      <w:start w:val="1"/>
      <w:numFmt w:val="lowerLetter"/>
      <w:lvlText w:val="%8."/>
      <w:lvlJc w:val="left"/>
      <w:pPr>
        <w:ind w:left="5760" w:hanging="360"/>
      </w:pPr>
    </w:lvl>
    <w:lvl w:ilvl="8" w:tplc="140A001B" w:tentative="1">
      <w:start w:val="1"/>
      <w:numFmt w:val="lowerRoman"/>
      <w:lvlText w:val="%9."/>
      <w:lvlJc w:val="right"/>
      <w:pPr>
        <w:ind w:left="6480" w:hanging="180"/>
      </w:pPr>
    </w:lvl>
  </w:abstractNum>
  <w:abstractNum w:abstractNumId="9" w15:restartNumberingAfterBreak="0">
    <w:nsid w:val="1A8D49E8"/>
    <w:multiLevelType w:val="hybridMultilevel"/>
    <w:tmpl w:val="F5E623FC"/>
    <w:lvl w:ilvl="0" w:tplc="C0CC0504">
      <w:start w:val="1"/>
      <w:numFmt w:val="bullet"/>
      <w:lvlText w:val=""/>
      <w:lvlJc w:val="left"/>
      <w:pPr>
        <w:ind w:left="720" w:hanging="360"/>
      </w:pPr>
      <w:rPr>
        <w:rFonts w:ascii="Symbol" w:hAnsi="Symbol" w:hint="default"/>
      </w:rPr>
    </w:lvl>
    <w:lvl w:ilvl="1" w:tplc="D42C5C48">
      <w:start w:val="1"/>
      <w:numFmt w:val="bullet"/>
      <w:lvlText w:val="o"/>
      <w:lvlJc w:val="left"/>
      <w:pPr>
        <w:ind w:left="1440" w:hanging="360"/>
      </w:pPr>
      <w:rPr>
        <w:rFonts w:ascii="Courier New" w:hAnsi="Courier New" w:hint="default"/>
      </w:rPr>
    </w:lvl>
    <w:lvl w:ilvl="2" w:tplc="C0DEB122">
      <w:start w:val="1"/>
      <w:numFmt w:val="bullet"/>
      <w:lvlText w:val=""/>
      <w:lvlJc w:val="left"/>
      <w:pPr>
        <w:ind w:left="2160" w:hanging="360"/>
      </w:pPr>
      <w:rPr>
        <w:rFonts w:ascii="Wingdings" w:hAnsi="Wingdings" w:hint="default"/>
      </w:rPr>
    </w:lvl>
    <w:lvl w:ilvl="3" w:tplc="EBA6EC72">
      <w:start w:val="1"/>
      <w:numFmt w:val="bullet"/>
      <w:lvlText w:val=""/>
      <w:lvlJc w:val="left"/>
      <w:pPr>
        <w:ind w:left="2880" w:hanging="360"/>
      </w:pPr>
      <w:rPr>
        <w:rFonts w:ascii="Symbol" w:hAnsi="Symbol" w:hint="default"/>
      </w:rPr>
    </w:lvl>
    <w:lvl w:ilvl="4" w:tplc="51C8BE6A">
      <w:start w:val="1"/>
      <w:numFmt w:val="bullet"/>
      <w:lvlText w:val="o"/>
      <w:lvlJc w:val="left"/>
      <w:pPr>
        <w:ind w:left="3600" w:hanging="360"/>
      </w:pPr>
      <w:rPr>
        <w:rFonts w:ascii="Courier New" w:hAnsi="Courier New" w:hint="default"/>
      </w:rPr>
    </w:lvl>
    <w:lvl w:ilvl="5" w:tplc="935EFDBE">
      <w:start w:val="1"/>
      <w:numFmt w:val="bullet"/>
      <w:lvlText w:val=""/>
      <w:lvlJc w:val="left"/>
      <w:pPr>
        <w:ind w:left="4320" w:hanging="360"/>
      </w:pPr>
      <w:rPr>
        <w:rFonts w:ascii="Wingdings" w:hAnsi="Wingdings" w:hint="default"/>
      </w:rPr>
    </w:lvl>
    <w:lvl w:ilvl="6" w:tplc="E9982208">
      <w:start w:val="1"/>
      <w:numFmt w:val="bullet"/>
      <w:lvlText w:val=""/>
      <w:lvlJc w:val="left"/>
      <w:pPr>
        <w:ind w:left="5040" w:hanging="360"/>
      </w:pPr>
      <w:rPr>
        <w:rFonts w:ascii="Symbol" w:hAnsi="Symbol" w:hint="default"/>
      </w:rPr>
    </w:lvl>
    <w:lvl w:ilvl="7" w:tplc="0ACC75EE">
      <w:start w:val="1"/>
      <w:numFmt w:val="bullet"/>
      <w:lvlText w:val="o"/>
      <w:lvlJc w:val="left"/>
      <w:pPr>
        <w:ind w:left="5760" w:hanging="360"/>
      </w:pPr>
      <w:rPr>
        <w:rFonts w:ascii="Courier New" w:hAnsi="Courier New" w:hint="default"/>
      </w:rPr>
    </w:lvl>
    <w:lvl w:ilvl="8" w:tplc="95964A62">
      <w:start w:val="1"/>
      <w:numFmt w:val="bullet"/>
      <w:lvlText w:val=""/>
      <w:lvlJc w:val="left"/>
      <w:pPr>
        <w:ind w:left="6480" w:hanging="360"/>
      </w:pPr>
      <w:rPr>
        <w:rFonts w:ascii="Wingdings" w:hAnsi="Wingdings" w:hint="default"/>
      </w:rPr>
    </w:lvl>
  </w:abstractNum>
  <w:abstractNum w:abstractNumId="10" w15:restartNumberingAfterBreak="0">
    <w:nsid w:val="263B5679"/>
    <w:multiLevelType w:val="hybridMultilevel"/>
    <w:tmpl w:val="5330E5EE"/>
    <w:lvl w:ilvl="0" w:tplc="972AD3BC">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11" w15:restartNumberingAfterBreak="0">
    <w:nsid w:val="2E397345"/>
    <w:multiLevelType w:val="hybridMultilevel"/>
    <w:tmpl w:val="C302A8D6"/>
    <w:lvl w:ilvl="0" w:tplc="972AD3BC">
      <w:start w:val="1"/>
      <w:numFmt w:val="bullet"/>
      <w:lvlText w:val=""/>
      <w:lvlJc w:val="left"/>
      <w:pPr>
        <w:ind w:left="360" w:hanging="360"/>
      </w:pPr>
      <w:rPr>
        <w:rFonts w:ascii="Symbol" w:hAnsi="Symbol" w:hint="default"/>
      </w:rPr>
    </w:lvl>
    <w:lvl w:ilvl="1" w:tplc="140A0003" w:tentative="1">
      <w:start w:val="1"/>
      <w:numFmt w:val="bullet"/>
      <w:lvlText w:val="o"/>
      <w:lvlJc w:val="left"/>
      <w:pPr>
        <w:ind w:left="1080" w:hanging="360"/>
      </w:pPr>
      <w:rPr>
        <w:rFonts w:ascii="Courier New" w:hAnsi="Courier New" w:cs="Courier New" w:hint="default"/>
      </w:rPr>
    </w:lvl>
    <w:lvl w:ilvl="2" w:tplc="140A0005" w:tentative="1">
      <w:start w:val="1"/>
      <w:numFmt w:val="bullet"/>
      <w:lvlText w:val=""/>
      <w:lvlJc w:val="left"/>
      <w:pPr>
        <w:ind w:left="1800" w:hanging="360"/>
      </w:pPr>
      <w:rPr>
        <w:rFonts w:ascii="Wingdings" w:hAnsi="Wingdings" w:hint="default"/>
      </w:rPr>
    </w:lvl>
    <w:lvl w:ilvl="3" w:tplc="140A0001" w:tentative="1">
      <w:start w:val="1"/>
      <w:numFmt w:val="bullet"/>
      <w:lvlText w:val=""/>
      <w:lvlJc w:val="left"/>
      <w:pPr>
        <w:ind w:left="2520" w:hanging="360"/>
      </w:pPr>
      <w:rPr>
        <w:rFonts w:ascii="Symbol" w:hAnsi="Symbol" w:hint="default"/>
      </w:rPr>
    </w:lvl>
    <w:lvl w:ilvl="4" w:tplc="140A0003" w:tentative="1">
      <w:start w:val="1"/>
      <w:numFmt w:val="bullet"/>
      <w:lvlText w:val="o"/>
      <w:lvlJc w:val="left"/>
      <w:pPr>
        <w:ind w:left="3240" w:hanging="360"/>
      </w:pPr>
      <w:rPr>
        <w:rFonts w:ascii="Courier New" w:hAnsi="Courier New" w:cs="Courier New" w:hint="default"/>
      </w:rPr>
    </w:lvl>
    <w:lvl w:ilvl="5" w:tplc="140A0005" w:tentative="1">
      <w:start w:val="1"/>
      <w:numFmt w:val="bullet"/>
      <w:lvlText w:val=""/>
      <w:lvlJc w:val="left"/>
      <w:pPr>
        <w:ind w:left="3960" w:hanging="360"/>
      </w:pPr>
      <w:rPr>
        <w:rFonts w:ascii="Wingdings" w:hAnsi="Wingdings" w:hint="default"/>
      </w:rPr>
    </w:lvl>
    <w:lvl w:ilvl="6" w:tplc="140A0001" w:tentative="1">
      <w:start w:val="1"/>
      <w:numFmt w:val="bullet"/>
      <w:lvlText w:val=""/>
      <w:lvlJc w:val="left"/>
      <w:pPr>
        <w:ind w:left="4680" w:hanging="360"/>
      </w:pPr>
      <w:rPr>
        <w:rFonts w:ascii="Symbol" w:hAnsi="Symbol" w:hint="default"/>
      </w:rPr>
    </w:lvl>
    <w:lvl w:ilvl="7" w:tplc="140A0003" w:tentative="1">
      <w:start w:val="1"/>
      <w:numFmt w:val="bullet"/>
      <w:lvlText w:val="o"/>
      <w:lvlJc w:val="left"/>
      <w:pPr>
        <w:ind w:left="5400" w:hanging="360"/>
      </w:pPr>
      <w:rPr>
        <w:rFonts w:ascii="Courier New" w:hAnsi="Courier New" w:cs="Courier New" w:hint="default"/>
      </w:rPr>
    </w:lvl>
    <w:lvl w:ilvl="8" w:tplc="140A0005" w:tentative="1">
      <w:start w:val="1"/>
      <w:numFmt w:val="bullet"/>
      <w:lvlText w:val=""/>
      <w:lvlJc w:val="left"/>
      <w:pPr>
        <w:ind w:left="6120" w:hanging="360"/>
      </w:pPr>
      <w:rPr>
        <w:rFonts w:ascii="Wingdings" w:hAnsi="Wingdings" w:hint="default"/>
      </w:rPr>
    </w:lvl>
  </w:abstractNum>
  <w:abstractNum w:abstractNumId="12" w15:restartNumberingAfterBreak="0">
    <w:nsid w:val="2F8652AF"/>
    <w:multiLevelType w:val="hybridMultilevel"/>
    <w:tmpl w:val="B0EA875A"/>
    <w:lvl w:ilvl="0" w:tplc="C0CC0504">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13" w15:restartNumberingAfterBreak="0">
    <w:nsid w:val="34FB4C2A"/>
    <w:multiLevelType w:val="hybridMultilevel"/>
    <w:tmpl w:val="4502ACE4"/>
    <w:lvl w:ilvl="0" w:tplc="972AD3BC">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14" w15:restartNumberingAfterBreak="0">
    <w:nsid w:val="39263592"/>
    <w:multiLevelType w:val="hybridMultilevel"/>
    <w:tmpl w:val="59E418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EA16D8B"/>
    <w:multiLevelType w:val="hybridMultilevel"/>
    <w:tmpl w:val="6282A6EE"/>
    <w:lvl w:ilvl="0" w:tplc="9496E966">
      <w:start w:val="1"/>
      <w:numFmt w:val="bullet"/>
      <w:lvlText w:val=""/>
      <w:lvlJc w:val="left"/>
      <w:pPr>
        <w:ind w:left="720" w:hanging="360"/>
      </w:pPr>
      <w:rPr>
        <w:rFonts w:ascii="Symbol" w:hAnsi="Symbol" w:hint="default"/>
      </w:rPr>
    </w:lvl>
    <w:lvl w:ilvl="1" w:tplc="8AC079D4">
      <w:start w:val="1"/>
      <w:numFmt w:val="bullet"/>
      <w:lvlText w:val="o"/>
      <w:lvlJc w:val="left"/>
      <w:pPr>
        <w:ind w:left="1440" w:hanging="360"/>
      </w:pPr>
      <w:rPr>
        <w:rFonts w:ascii="Courier New" w:hAnsi="Courier New" w:hint="default"/>
      </w:rPr>
    </w:lvl>
    <w:lvl w:ilvl="2" w:tplc="21DAF93A">
      <w:start w:val="1"/>
      <w:numFmt w:val="bullet"/>
      <w:lvlText w:val=""/>
      <w:lvlJc w:val="left"/>
      <w:pPr>
        <w:ind w:left="2160" w:hanging="360"/>
      </w:pPr>
      <w:rPr>
        <w:rFonts w:ascii="Wingdings" w:hAnsi="Wingdings" w:hint="default"/>
      </w:rPr>
    </w:lvl>
    <w:lvl w:ilvl="3" w:tplc="F170FECA">
      <w:start w:val="1"/>
      <w:numFmt w:val="bullet"/>
      <w:lvlText w:val=""/>
      <w:lvlJc w:val="left"/>
      <w:pPr>
        <w:ind w:left="2880" w:hanging="360"/>
      </w:pPr>
      <w:rPr>
        <w:rFonts w:ascii="Symbol" w:hAnsi="Symbol" w:hint="default"/>
      </w:rPr>
    </w:lvl>
    <w:lvl w:ilvl="4" w:tplc="3730A100">
      <w:start w:val="1"/>
      <w:numFmt w:val="bullet"/>
      <w:lvlText w:val="o"/>
      <w:lvlJc w:val="left"/>
      <w:pPr>
        <w:ind w:left="3600" w:hanging="360"/>
      </w:pPr>
      <w:rPr>
        <w:rFonts w:ascii="Courier New" w:hAnsi="Courier New" w:hint="default"/>
      </w:rPr>
    </w:lvl>
    <w:lvl w:ilvl="5" w:tplc="1BA26CD8">
      <w:start w:val="1"/>
      <w:numFmt w:val="bullet"/>
      <w:lvlText w:val=""/>
      <w:lvlJc w:val="left"/>
      <w:pPr>
        <w:ind w:left="4320" w:hanging="360"/>
      </w:pPr>
      <w:rPr>
        <w:rFonts w:ascii="Wingdings" w:hAnsi="Wingdings" w:hint="default"/>
      </w:rPr>
    </w:lvl>
    <w:lvl w:ilvl="6" w:tplc="2B2457BA">
      <w:start w:val="1"/>
      <w:numFmt w:val="bullet"/>
      <w:lvlText w:val=""/>
      <w:lvlJc w:val="left"/>
      <w:pPr>
        <w:ind w:left="5040" w:hanging="360"/>
      </w:pPr>
      <w:rPr>
        <w:rFonts w:ascii="Symbol" w:hAnsi="Symbol" w:hint="default"/>
      </w:rPr>
    </w:lvl>
    <w:lvl w:ilvl="7" w:tplc="CC3EFEAE">
      <w:start w:val="1"/>
      <w:numFmt w:val="bullet"/>
      <w:lvlText w:val="o"/>
      <w:lvlJc w:val="left"/>
      <w:pPr>
        <w:ind w:left="5760" w:hanging="360"/>
      </w:pPr>
      <w:rPr>
        <w:rFonts w:ascii="Courier New" w:hAnsi="Courier New" w:hint="default"/>
      </w:rPr>
    </w:lvl>
    <w:lvl w:ilvl="8" w:tplc="2852510C">
      <w:start w:val="1"/>
      <w:numFmt w:val="bullet"/>
      <w:lvlText w:val=""/>
      <w:lvlJc w:val="left"/>
      <w:pPr>
        <w:ind w:left="6480" w:hanging="360"/>
      </w:pPr>
      <w:rPr>
        <w:rFonts w:ascii="Wingdings" w:hAnsi="Wingdings" w:hint="default"/>
      </w:rPr>
    </w:lvl>
  </w:abstractNum>
  <w:abstractNum w:abstractNumId="16" w15:restartNumberingAfterBreak="0">
    <w:nsid w:val="3F351A5F"/>
    <w:multiLevelType w:val="hybridMultilevel"/>
    <w:tmpl w:val="199CE872"/>
    <w:lvl w:ilvl="0" w:tplc="140A0001">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17" w15:restartNumberingAfterBreak="0">
    <w:nsid w:val="3F7E75A0"/>
    <w:multiLevelType w:val="hybridMultilevel"/>
    <w:tmpl w:val="B2D29660"/>
    <w:lvl w:ilvl="0" w:tplc="972AD3BC">
      <w:start w:val="1"/>
      <w:numFmt w:val="bullet"/>
      <w:lvlText w:val=""/>
      <w:lvlJc w:val="left"/>
      <w:pPr>
        <w:ind w:left="360" w:hanging="360"/>
      </w:pPr>
      <w:rPr>
        <w:rFonts w:ascii="Symbol" w:hAnsi="Symbol" w:hint="default"/>
      </w:rPr>
    </w:lvl>
    <w:lvl w:ilvl="1" w:tplc="140A0003" w:tentative="1">
      <w:start w:val="1"/>
      <w:numFmt w:val="bullet"/>
      <w:lvlText w:val="o"/>
      <w:lvlJc w:val="left"/>
      <w:pPr>
        <w:ind w:left="1080" w:hanging="360"/>
      </w:pPr>
      <w:rPr>
        <w:rFonts w:ascii="Courier New" w:hAnsi="Courier New" w:cs="Courier New" w:hint="default"/>
      </w:rPr>
    </w:lvl>
    <w:lvl w:ilvl="2" w:tplc="140A0005" w:tentative="1">
      <w:start w:val="1"/>
      <w:numFmt w:val="bullet"/>
      <w:lvlText w:val=""/>
      <w:lvlJc w:val="left"/>
      <w:pPr>
        <w:ind w:left="1800" w:hanging="360"/>
      </w:pPr>
      <w:rPr>
        <w:rFonts w:ascii="Wingdings" w:hAnsi="Wingdings" w:hint="default"/>
      </w:rPr>
    </w:lvl>
    <w:lvl w:ilvl="3" w:tplc="140A0001" w:tentative="1">
      <w:start w:val="1"/>
      <w:numFmt w:val="bullet"/>
      <w:lvlText w:val=""/>
      <w:lvlJc w:val="left"/>
      <w:pPr>
        <w:ind w:left="2520" w:hanging="360"/>
      </w:pPr>
      <w:rPr>
        <w:rFonts w:ascii="Symbol" w:hAnsi="Symbol" w:hint="default"/>
      </w:rPr>
    </w:lvl>
    <w:lvl w:ilvl="4" w:tplc="140A0003" w:tentative="1">
      <w:start w:val="1"/>
      <w:numFmt w:val="bullet"/>
      <w:lvlText w:val="o"/>
      <w:lvlJc w:val="left"/>
      <w:pPr>
        <w:ind w:left="3240" w:hanging="360"/>
      </w:pPr>
      <w:rPr>
        <w:rFonts w:ascii="Courier New" w:hAnsi="Courier New" w:cs="Courier New" w:hint="default"/>
      </w:rPr>
    </w:lvl>
    <w:lvl w:ilvl="5" w:tplc="140A0005" w:tentative="1">
      <w:start w:val="1"/>
      <w:numFmt w:val="bullet"/>
      <w:lvlText w:val=""/>
      <w:lvlJc w:val="left"/>
      <w:pPr>
        <w:ind w:left="3960" w:hanging="360"/>
      </w:pPr>
      <w:rPr>
        <w:rFonts w:ascii="Wingdings" w:hAnsi="Wingdings" w:hint="default"/>
      </w:rPr>
    </w:lvl>
    <w:lvl w:ilvl="6" w:tplc="140A0001" w:tentative="1">
      <w:start w:val="1"/>
      <w:numFmt w:val="bullet"/>
      <w:lvlText w:val=""/>
      <w:lvlJc w:val="left"/>
      <w:pPr>
        <w:ind w:left="4680" w:hanging="360"/>
      </w:pPr>
      <w:rPr>
        <w:rFonts w:ascii="Symbol" w:hAnsi="Symbol" w:hint="default"/>
      </w:rPr>
    </w:lvl>
    <w:lvl w:ilvl="7" w:tplc="140A0003" w:tentative="1">
      <w:start w:val="1"/>
      <w:numFmt w:val="bullet"/>
      <w:lvlText w:val="o"/>
      <w:lvlJc w:val="left"/>
      <w:pPr>
        <w:ind w:left="5400" w:hanging="360"/>
      </w:pPr>
      <w:rPr>
        <w:rFonts w:ascii="Courier New" w:hAnsi="Courier New" w:cs="Courier New" w:hint="default"/>
      </w:rPr>
    </w:lvl>
    <w:lvl w:ilvl="8" w:tplc="140A0005" w:tentative="1">
      <w:start w:val="1"/>
      <w:numFmt w:val="bullet"/>
      <w:lvlText w:val=""/>
      <w:lvlJc w:val="left"/>
      <w:pPr>
        <w:ind w:left="6120" w:hanging="360"/>
      </w:pPr>
      <w:rPr>
        <w:rFonts w:ascii="Wingdings" w:hAnsi="Wingdings" w:hint="default"/>
      </w:rPr>
    </w:lvl>
  </w:abstractNum>
  <w:abstractNum w:abstractNumId="18" w15:restartNumberingAfterBreak="0">
    <w:nsid w:val="3FA9705E"/>
    <w:multiLevelType w:val="hybridMultilevel"/>
    <w:tmpl w:val="23A4A2EC"/>
    <w:lvl w:ilvl="0" w:tplc="972AD3BC">
      <w:start w:val="1"/>
      <w:numFmt w:val="bullet"/>
      <w:lvlText w:val=""/>
      <w:lvlJc w:val="left"/>
      <w:pPr>
        <w:ind w:left="360" w:hanging="360"/>
      </w:pPr>
      <w:rPr>
        <w:rFonts w:ascii="Symbol" w:hAnsi="Symbol" w:hint="default"/>
      </w:rPr>
    </w:lvl>
    <w:lvl w:ilvl="1" w:tplc="140A0003" w:tentative="1">
      <w:start w:val="1"/>
      <w:numFmt w:val="bullet"/>
      <w:lvlText w:val="o"/>
      <w:lvlJc w:val="left"/>
      <w:pPr>
        <w:ind w:left="1080" w:hanging="360"/>
      </w:pPr>
      <w:rPr>
        <w:rFonts w:ascii="Courier New" w:hAnsi="Courier New" w:cs="Courier New" w:hint="default"/>
      </w:rPr>
    </w:lvl>
    <w:lvl w:ilvl="2" w:tplc="140A0005" w:tentative="1">
      <w:start w:val="1"/>
      <w:numFmt w:val="bullet"/>
      <w:lvlText w:val=""/>
      <w:lvlJc w:val="left"/>
      <w:pPr>
        <w:ind w:left="1800" w:hanging="360"/>
      </w:pPr>
      <w:rPr>
        <w:rFonts w:ascii="Wingdings" w:hAnsi="Wingdings" w:hint="default"/>
      </w:rPr>
    </w:lvl>
    <w:lvl w:ilvl="3" w:tplc="140A0001" w:tentative="1">
      <w:start w:val="1"/>
      <w:numFmt w:val="bullet"/>
      <w:lvlText w:val=""/>
      <w:lvlJc w:val="left"/>
      <w:pPr>
        <w:ind w:left="2520" w:hanging="360"/>
      </w:pPr>
      <w:rPr>
        <w:rFonts w:ascii="Symbol" w:hAnsi="Symbol" w:hint="default"/>
      </w:rPr>
    </w:lvl>
    <w:lvl w:ilvl="4" w:tplc="140A0003" w:tentative="1">
      <w:start w:val="1"/>
      <w:numFmt w:val="bullet"/>
      <w:lvlText w:val="o"/>
      <w:lvlJc w:val="left"/>
      <w:pPr>
        <w:ind w:left="3240" w:hanging="360"/>
      </w:pPr>
      <w:rPr>
        <w:rFonts w:ascii="Courier New" w:hAnsi="Courier New" w:cs="Courier New" w:hint="default"/>
      </w:rPr>
    </w:lvl>
    <w:lvl w:ilvl="5" w:tplc="140A0005" w:tentative="1">
      <w:start w:val="1"/>
      <w:numFmt w:val="bullet"/>
      <w:lvlText w:val=""/>
      <w:lvlJc w:val="left"/>
      <w:pPr>
        <w:ind w:left="3960" w:hanging="360"/>
      </w:pPr>
      <w:rPr>
        <w:rFonts w:ascii="Wingdings" w:hAnsi="Wingdings" w:hint="default"/>
      </w:rPr>
    </w:lvl>
    <w:lvl w:ilvl="6" w:tplc="140A0001" w:tentative="1">
      <w:start w:val="1"/>
      <w:numFmt w:val="bullet"/>
      <w:lvlText w:val=""/>
      <w:lvlJc w:val="left"/>
      <w:pPr>
        <w:ind w:left="4680" w:hanging="360"/>
      </w:pPr>
      <w:rPr>
        <w:rFonts w:ascii="Symbol" w:hAnsi="Symbol" w:hint="default"/>
      </w:rPr>
    </w:lvl>
    <w:lvl w:ilvl="7" w:tplc="140A0003" w:tentative="1">
      <w:start w:val="1"/>
      <w:numFmt w:val="bullet"/>
      <w:lvlText w:val="o"/>
      <w:lvlJc w:val="left"/>
      <w:pPr>
        <w:ind w:left="5400" w:hanging="360"/>
      </w:pPr>
      <w:rPr>
        <w:rFonts w:ascii="Courier New" w:hAnsi="Courier New" w:cs="Courier New" w:hint="default"/>
      </w:rPr>
    </w:lvl>
    <w:lvl w:ilvl="8" w:tplc="140A0005" w:tentative="1">
      <w:start w:val="1"/>
      <w:numFmt w:val="bullet"/>
      <w:lvlText w:val=""/>
      <w:lvlJc w:val="left"/>
      <w:pPr>
        <w:ind w:left="6120" w:hanging="360"/>
      </w:pPr>
      <w:rPr>
        <w:rFonts w:ascii="Wingdings" w:hAnsi="Wingdings" w:hint="default"/>
      </w:rPr>
    </w:lvl>
  </w:abstractNum>
  <w:abstractNum w:abstractNumId="19" w15:restartNumberingAfterBreak="0">
    <w:nsid w:val="42C6770D"/>
    <w:multiLevelType w:val="hybridMultilevel"/>
    <w:tmpl w:val="E934F5AC"/>
    <w:lvl w:ilvl="0" w:tplc="140A000F">
      <w:start w:val="1"/>
      <w:numFmt w:val="decimal"/>
      <w:lvlText w:val="%1."/>
      <w:lvlJc w:val="left"/>
      <w:pPr>
        <w:ind w:left="720" w:hanging="360"/>
      </w:pPr>
    </w:lvl>
    <w:lvl w:ilvl="1" w:tplc="140A0019" w:tentative="1">
      <w:start w:val="1"/>
      <w:numFmt w:val="lowerLetter"/>
      <w:lvlText w:val="%2."/>
      <w:lvlJc w:val="left"/>
      <w:pPr>
        <w:ind w:left="1440" w:hanging="360"/>
      </w:pPr>
    </w:lvl>
    <w:lvl w:ilvl="2" w:tplc="140A001B" w:tentative="1">
      <w:start w:val="1"/>
      <w:numFmt w:val="lowerRoman"/>
      <w:lvlText w:val="%3."/>
      <w:lvlJc w:val="right"/>
      <w:pPr>
        <w:ind w:left="2160" w:hanging="180"/>
      </w:pPr>
    </w:lvl>
    <w:lvl w:ilvl="3" w:tplc="140A000F" w:tentative="1">
      <w:start w:val="1"/>
      <w:numFmt w:val="decimal"/>
      <w:lvlText w:val="%4."/>
      <w:lvlJc w:val="left"/>
      <w:pPr>
        <w:ind w:left="2880" w:hanging="360"/>
      </w:pPr>
    </w:lvl>
    <w:lvl w:ilvl="4" w:tplc="140A0019" w:tentative="1">
      <w:start w:val="1"/>
      <w:numFmt w:val="lowerLetter"/>
      <w:lvlText w:val="%5."/>
      <w:lvlJc w:val="left"/>
      <w:pPr>
        <w:ind w:left="3600" w:hanging="360"/>
      </w:pPr>
    </w:lvl>
    <w:lvl w:ilvl="5" w:tplc="140A001B" w:tentative="1">
      <w:start w:val="1"/>
      <w:numFmt w:val="lowerRoman"/>
      <w:lvlText w:val="%6."/>
      <w:lvlJc w:val="right"/>
      <w:pPr>
        <w:ind w:left="4320" w:hanging="180"/>
      </w:pPr>
    </w:lvl>
    <w:lvl w:ilvl="6" w:tplc="140A000F" w:tentative="1">
      <w:start w:val="1"/>
      <w:numFmt w:val="decimal"/>
      <w:lvlText w:val="%7."/>
      <w:lvlJc w:val="left"/>
      <w:pPr>
        <w:ind w:left="5040" w:hanging="360"/>
      </w:pPr>
    </w:lvl>
    <w:lvl w:ilvl="7" w:tplc="140A0019" w:tentative="1">
      <w:start w:val="1"/>
      <w:numFmt w:val="lowerLetter"/>
      <w:lvlText w:val="%8."/>
      <w:lvlJc w:val="left"/>
      <w:pPr>
        <w:ind w:left="5760" w:hanging="360"/>
      </w:pPr>
    </w:lvl>
    <w:lvl w:ilvl="8" w:tplc="140A001B" w:tentative="1">
      <w:start w:val="1"/>
      <w:numFmt w:val="lowerRoman"/>
      <w:lvlText w:val="%9."/>
      <w:lvlJc w:val="right"/>
      <w:pPr>
        <w:ind w:left="6480" w:hanging="180"/>
      </w:pPr>
    </w:lvl>
  </w:abstractNum>
  <w:abstractNum w:abstractNumId="20" w15:restartNumberingAfterBreak="0">
    <w:nsid w:val="42DE7817"/>
    <w:multiLevelType w:val="hybridMultilevel"/>
    <w:tmpl w:val="DB909B9E"/>
    <w:lvl w:ilvl="0" w:tplc="972AD3BC">
      <w:start w:val="1"/>
      <w:numFmt w:val="bullet"/>
      <w:lvlText w:val=""/>
      <w:lvlJc w:val="left"/>
      <w:pPr>
        <w:ind w:left="360" w:hanging="360"/>
      </w:pPr>
      <w:rPr>
        <w:rFonts w:ascii="Symbol" w:hAnsi="Symbol" w:hint="default"/>
      </w:rPr>
    </w:lvl>
    <w:lvl w:ilvl="1" w:tplc="140A0003" w:tentative="1">
      <w:start w:val="1"/>
      <w:numFmt w:val="bullet"/>
      <w:lvlText w:val="o"/>
      <w:lvlJc w:val="left"/>
      <w:pPr>
        <w:ind w:left="1080" w:hanging="360"/>
      </w:pPr>
      <w:rPr>
        <w:rFonts w:ascii="Courier New" w:hAnsi="Courier New" w:cs="Courier New" w:hint="default"/>
      </w:rPr>
    </w:lvl>
    <w:lvl w:ilvl="2" w:tplc="140A0005" w:tentative="1">
      <w:start w:val="1"/>
      <w:numFmt w:val="bullet"/>
      <w:lvlText w:val=""/>
      <w:lvlJc w:val="left"/>
      <w:pPr>
        <w:ind w:left="1800" w:hanging="360"/>
      </w:pPr>
      <w:rPr>
        <w:rFonts w:ascii="Wingdings" w:hAnsi="Wingdings" w:hint="default"/>
      </w:rPr>
    </w:lvl>
    <w:lvl w:ilvl="3" w:tplc="140A0001" w:tentative="1">
      <w:start w:val="1"/>
      <w:numFmt w:val="bullet"/>
      <w:lvlText w:val=""/>
      <w:lvlJc w:val="left"/>
      <w:pPr>
        <w:ind w:left="2520" w:hanging="360"/>
      </w:pPr>
      <w:rPr>
        <w:rFonts w:ascii="Symbol" w:hAnsi="Symbol" w:hint="default"/>
      </w:rPr>
    </w:lvl>
    <w:lvl w:ilvl="4" w:tplc="140A0003" w:tentative="1">
      <w:start w:val="1"/>
      <w:numFmt w:val="bullet"/>
      <w:lvlText w:val="o"/>
      <w:lvlJc w:val="left"/>
      <w:pPr>
        <w:ind w:left="3240" w:hanging="360"/>
      </w:pPr>
      <w:rPr>
        <w:rFonts w:ascii="Courier New" w:hAnsi="Courier New" w:cs="Courier New" w:hint="default"/>
      </w:rPr>
    </w:lvl>
    <w:lvl w:ilvl="5" w:tplc="140A0005" w:tentative="1">
      <w:start w:val="1"/>
      <w:numFmt w:val="bullet"/>
      <w:lvlText w:val=""/>
      <w:lvlJc w:val="left"/>
      <w:pPr>
        <w:ind w:left="3960" w:hanging="360"/>
      </w:pPr>
      <w:rPr>
        <w:rFonts w:ascii="Wingdings" w:hAnsi="Wingdings" w:hint="default"/>
      </w:rPr>
    </w:lvl>
    <w:lvl w:ilvl="6" w:tplc="140A0001" w:tentative="1">
      <w:start w:val="1"/>
      <w:numFmt w:val="bullet"/>
      <w:lvlText w:val=""/>
      <w:lvlJc w:val="left"/>
      <w:pPr>
        <w:ind w:left="4680" w:hanging="360"/>
      </w:pPr>
      <w:rPr>
        <w:rFonts w:ascii="Symbol" w:hAnsi="Symbol" w:hint="default"/>
      </w:rPr>
    </w:lvl>
    <w:lvl w:ilvl="7" w:tplc="140A0003" w:tentative="1">
      <w:start w:val="1"/>
      <w:numFmt w:val="bullet"/>
      <w:lvlText w:val="o"/>
      <w:lvlJc w:val="left"/>
      <w:pPr>
        <w:ind w:left="5400" w:hanging="360"/>
      </w:pPr>
      <w:rPr>
        <w:rFonts w:ascii="Courier New" w:hAnsi="Courier New" w:cs="Courier New" w:hint="default"/>
      </w:rPr>
    </w:lvl>
    <w:lvl w:ilvl="8" w:tplc="140A0005" w:tentative="1">
      <w:start w:val="1"/>
      <w:numFmt w:val="bullet"/>
      <w:lvlText w:val=""/>
      <w:lvlJc w:val="left"/>
      <w:pPr>
        <w:ind w:left="6120" w:hanging="360"/>
      </w:pPr>
      <w:rPr>
        <w:rFonts w:ascii="Wingdings" w:hAnsi="Wingdings" w:hint="default"/>
      </w:rPr>
    </w:lvl>
  </w:abstractNum>
  <w:abstractNum w:abstractNumId="21" w15:restartNumberingAfterBreak="0">
    <w:nsid w:val="446A4FD3"/>
    <w:multiLevelType w:val="hybridMultilevel"/>
    <w:tmpl w:val="44B421D2"/>
    <w:lvl w:ilvl="0" w:tplc="972AD3BC">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4DA90B47"/>
    <w:multiLevelType w:val="hybridMultilevel"/>
    <w:tmpl w:val="0638ED3C"/>
    <w:lvl w:ilvl="0" w:tplc="140A0001">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23" w15:restartNumberingAfterBreak="0">
    <w:nsid w:val="504E1932"/>
    <w:multiLevelType w:val="hybridMultilevel"/>
    <w:tmpl w:val="6BE49870"/>
    <w:lvl w:ilvl="0" w:tplc="83A8605E">
      <w:start w:val="1"/>
      <w:numFmt w:val="decimal"/>
      <w:lvlText w:val="%1."/>
      <w:lvlJc w:val="left"/>
      <w:pPr>
        <w:ind w:left="720" w:hanging="360"/>
      </w:pPr>
    </w:lvl>
    <w:lvl w:ilvl="1" w:tplc="822C6C38">
      <w:start w:val="1"/>
      <w:numFmt w:val="lowerLetter"/>
      <w:lvlText w:val="%2."/>
      <w:lvlJc w:val="left"/>
      <w:pPr>
        <w:ind w:left="1440" w:hanging="360"/>
      </w:pPr>
    </w:lvl>
    <w:lvl w:ilvl="2" w:tplc="FBF0CA8E">
      <w:start w:val="1"/>
      <w:numFmt w:val="lowerRoman"/>
      <w:lvlText w:val="%3."/>
      <w:lvlJc w:val="right"/>
      <w:pPr>
        <w:ind w:left="2160" w:hanging="180"/>
      </w:pPr>
    </w:lvl>
    <w:lvl w:ilvl="3" w:tplc="4F5E4484">
      <w:start w:val="1"/>
      <w:numFmt w:val="decimal"/>
      <w:lvlText w:val="%4."/>
      <w:lvlJc w:val="left"/>
      <w:pPr>
        <w:ind w:left="2880" w:hanging="360"/>
      </w:pPr>
    </w:lvl>
    <w:lvl w:ilvl="4" w:tplc="FB0CC4DA">
      <w:start w:val="1"/>
      <w:numFmt w:val="lowerLetter"/>
      <w:lvlText w:val="%5."/>
      <w:lvlJc w:val="left"/>
      <w:pPr>
        <w:ind w:left="3600" w:hanging="360"/>
      </w:pPr>
    </w:lvl>
    <w:lvl w:ilvl="5" w:tplc="679C28C8">
      <w:start w:val="1"/>
      <w:numFmt w:val="lowerRoman"/>
      <w:lvlText w:val="%6."/>
      <w:lvlJc w:val="right"/>
      <w:pPr>
        <w:ind w:left="4320" w:hanging="180"/>
      </w:pPr>
    </w:lvl>
    <w:lvl w:ilvl="6" w:tplc="0EE01F86">
      <w:start w:val="1"/>
      <w:numFmt w:val="decimal"/>
      <w:lvlText w:val="%7."/>
      <w:lvlJc w:val="left"/>
      <w:pPr>
        <w:ind w:left="5040" w:hanging="360"/>
      </w:pPr>
    </w:lvl>
    <w:lvl w:ilvl="7" w:tplc="D0F85C84">
      <w:start w:val="1"/>
      <w:numFmt w:val="lowerLetter"/>
      <w:lvlText w:val="%8."/>
      <w:lvlJc w:val="left"/>
      <w:pPr>
        <w:ind w:left="5760" w:hanging="360"/>
      </w:pPr>
    </w:lvl>
    <w:lvl w:ilvl="8" w:tplc="99560E2C">
      <w:start w:val="1"/>
      <w:numFmt w:val="lowerRoman"/>
      <w:lvlText w:val="%9."/>
      <w:lvlJc w:val="right"/>
      <w:pPr>
        <w:ind w:left="6480" w:hanging="180"/>
      </w:pPr>
    </w:lvl>
  </w:abstractNum>
  <w:abstractNum w:abstractNumId="24" w15:restartNumberingAfterBreak="0">
    <w:nsid w:val="51EE5AEB"/>
    <w:multiLevelType w:val="hybridMultilevel"/>
    <w:tmpl w:val="72440DDA"/>
    <w:lvl w:ilvl="0" w:tplc="140A000F">
      <w:start w:val="1"/>
      <w:numFmt w:val="decimal"/>
      <w:lvlText w:val="%1."/>
      <w:lvlJc w:val="left"/>
      <w:pPr>
        <w:ind w:left="720" w:hanging="360"/>
      </w:pPr>
    </w:lvl>
    <w:lvl w:ilvl="1" w:tplc="140A0019" w:tentative="1">
      <w:start w:val="1"/>
      <w:numFmt w:val="lowerLetter"/>
      <w:lvlText w:val="%2."/>
      <w:lvlJc w:val="left"/>
      <w:pPr>
        <w:ind w:left="1440" w:hanging="360"/>
      </w:pPr>
    </w:lvl>
    <w:lvl w:ilvl="2" w:tplc="140A001B" w:tentative="1">
      <w:start w:val="1"/>
      <w:numFmt w:val="lowerRoman"/>
      <w:lvlText w:val="%3."/>
      <w:lvlJc w:val="right"/>
      <w:pPr>
        <w:ind w:left="2160" w:hanging="180"/>
      </w:pPr>
    </w:lvl>
    <w:lvl w:ilvl="3" w:tplc="140A000F" w:tentative="1">
      <w:start w:val="1"/>
      <w:numFmt w:val="decimal"/>
      <w:lvlText w:val="%4."/>
      <w:lvlJc w:val="left"/>
      <w:pPr>
        <w:ind w:left="2880" w:hanging="360"/>
      </w:pPr>
    </w:lvl>
    <w:lvl w:ilvl="4" w:tplc="140A0019" w:tentative="1">
      <w:start w:val="1"/>
      <w:numFmt w:val="lowerLetter"/>
      <w:lvlText w:val="%5."/>
      <w:lvlJc w:val="left"/>
      <w:pPr>
        <w:ind w:left="3600" w:hanging="360"/>
      </w:pPr>
    </w:lvl>
    <w:lvl w:ilvl="5" w:tplc="140A001B" w:tentative="1">
      <w:start w:val="1"/>
      <w:numFmt w:val="lowerRoman"/>
      <w:lvlText w:val="%6."/>
      <w:lvlJc w:val="right"/>
      <w:pPr>
        <w:ind w:left="4320" w:hanging="180"/>
      </w:pPr>
    </w:lvl>
    <w:lvl w:ilvl="6" w:tplc="140A000F" w:tentative="1">
      <w:start w:val="1"/>
      <w:numFmt w:val="decimal"/>
      <w:lvlText w:val="%7."/>
      <w:lvlJc w:val="left"/>
      <w:pPr>
        <w:ind w:left="5040" w:hanging="360"/>
      </w:pPr>
    </w:lvl>
    <w:lvl w:ilvl="7" w:tplc="140A0019" w:tentative="1">
      <w:start w:val="1"/>
      <w:numFmt w:val="lowerLetter"/>
      <w:lvlText w:val="%8."/>
      <w:lvlJc w:val="left"/>
      <w:pPr>
        <w:ind w:left="5760" w:hanging="360"/>
      </w:pPr>
    </w:lvl>
    <w:lvl w:ilvl="8" w:tplc="140A001B" w:tentative="1">
      <w:start w:val="1"/>
      <w:numFmt w:val="lowerRoman"/>
      <w:lvlText w:val="%9."/>
      <w:lvlJc w:val="right"/>
      <w:pPr>
        <w:ind w:left="6480" w:hanging="180"/>
      </w:pPr>
    </w:lvl>
  </w:abstractNum>
  <w:abstractNum w:abstractNumId="25" w15:restartNumberingAfterBreak="0">
    <w:nsid w:val="537E62DE"/>
    <w:multiLevelType w:val="hybridMultilevel"/>
    <w:tmpl w:val="5380CDC4"/>
    <w:lvl w:ilvl="0" w:tplc="83C20730">
      <w:start w:val="1"/>
      <w:numFmt w:val="bullet"/>
      <w:lvlText w:val=""/>
      <w:lvlJc w:val="left"/>
      <w:pPr>
        <w:ind w:left="720" w:hanging="360"/>
      </w:pPr>
      <w:rPr>
        <w:rFonts w:ascii="Symbol" w:hAnsi="Symbol" w:hint="default"/>
      </w:rPr>
    </w:lvl>
    <w:lvl w:ilvl="1" w:tplc="2ACAD496">
      <w:start w:val="1"/>
      <w:numFmt w:val="bullet"/>
      <w:lvlText w:val="o"/>
      <w:lvlJc w:val="left"/>
      <w:pPr>
        <w:ind w:left="1440" w:hanging="360"/>
      </w:pPr>
      <w:rPr>
        <w:rFonts w:ascii="Courier New" w:hAnsi="Courier New" w:hint="default"/>
      </w:rPr>
    </w:lvl>
    <w:lvl w:ilvl="2" w:tplc="1878F134">
      <w:start w:val="1"/>
      <w:numFmt w:val="bullet"/>
      <w:lvlText w:val=""/>
      <w:lvlJc w:val="left"/>
      <w:pPr>
        <w:ind w:left="2160" w:hanging="360"/>
      </w:pPr>
      <w:rPr>
        <w:rFonts w:ascii="Wingdings" w:hAnsi="Wingdings" w:hint="default"/>
      </w:rPr>
    </w:lvl>
    <w:lvl w:ilvl="3" w:tplc="FCD2BBE4">
      <w:start w:val="1"/>
      <w:numFmt w:val="bullet"/>
      <w:lvlText w:val=""/>
      <w:lvlJc w:val="left"/>
      <w:pPr>
        <w:ind w:left="2880" w:hanging="360"/>
      </w:pPr>
      <w:rPr>
        <w:rFonts w:ascii="Symbol" w:hAnsi="Symbol" w:hint="default"/>
      </w:rPr>
    </w:lvl>
    <w:lvl w:ilvl="4" w:tplc="CB0E940C">
      <w:start w:val="1"/>
      <w:numFmt w:val="bullet"/>
      <w:lvlText w:val="o"/>
      <w:lvlJc w:val="left"/>
      <w:pPr>
        <w:ind w:left="3600" w:hanging="360"/>
      </w:pPr>
      <w:rPr>
        <w:rFonts w:ascii="Courier New" w:hAnsi="Courier New" w:hint="default"/>
      </w:rPr>
    </w:lvl>
    <w:lvl w:ilvl="5" w:tplc="330A9078">
      <w:start w:val="1"/>
      <w:numFmt w:val="bullet"/>
      <w:lvlText w:val=""/>
      <w:lvlJc w:val="left"/>
      <w:pPr>
        <w:ind w:left="4320" w:hanging="360"/>
      </w:pPr>
      <w:rPr>
        <w:rFonts w:ascii="Wingdings" w:hAnsi="Wingdings" w:hint="default"/>
      </w:rPr>
    </w:lvl>
    <w:lvl w:ilvl="6" w:tplc="D5CA4638">
      <w:start w:val="1"/>
      <w:numFmt w:val="bullet"/>
      <w:lvlText w:val=""/>
      <w:lvlJc w:val="left"/>
      <w:pPr>
        <w:ind w:left="5040" w:hanging="360"/>
      </w:pPr>
      <w:rPr>
        <w:rFonts w:ascii="Symbol" w:hAnsi="Symbol" w:hint="default"/>
      </w:rPr>
    </w:lvl>
    <w:lvl w:ilvl="7" w:tplc="38101DDA">
      <w:start w:val="1"/>
      <w:numFmt w:val="bullet"/>
      <w:lvlText w:val="o"/>
      <w:lvlJc w:val="left"/>
      <w:pPr>
        <w:ind w:left="5760" w:hanging="360"/>
      </w:pPr>
      <w:rPr>
        <w:rFonts w:ascii="Courier New" w:hAnsi="Courier New" w:hint="default"/>
      </w:rPr>
    </w:lvl>
    <w:lvl w:ilvl="8" w:tplc="7BC839F0">
      <w:start w:val="1"/>
      <w:numFmt w:val="bullet"/>
      <w:lvlText w:val=""/>
      <w:lvlJc w:val="left"/>
      <w:pPr>
        <w:ind w:left="6480" w:hanging="360"/>
      </w:pPr>
      <w:rPr>
        <w:rFonts w:ascii="Wingdings" w:hAnsi="Wingdings" w:hint="default"/>
      </w:rPr>
    </w:lvl>
  </w:abstractNum>
  <w:abstractNum w:abstractNumId="26" w15:restartNumberingAfterBreak="0">
    <w:nsid w:val="56095C8B"/>
    <w:multiLevelType w:val="hybridMultilevel"/>
    <w:tmpl w:val="C8F266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65F51B8"/>
    <w:multiLevelType w:val="hybridMultilevel"/>
    <w:tmpl w:val="8EF24236"/>
    <w:lvl w:ilvl="0" w:tplc="140A000F">
      <w:start w:val="1"/>
      <w:numFmt w:val="decimal"/>
      <w:lvlText w:val="%1."/>
      <w:lvlJc w:val="left"/>
      <w:pPr>
        <w:ind w:left="1440" w:hanging="360"/>
      </w:pPr>
    </w:lvl>
    <w:lvl w:ilvl="1" w:tplc="140A0019" w:tentative="1">
      <w:start w:val="1"/>
      <w:numFmt w:val="lowerLetter"/>
      <w:lvlText w:val="%2."/>
      <w:lvlJc w:val="left"/>
      <w:pPr>
        <w:ind w:left="2160" w:hanging="360"/>
      </w:pPr>
    </w:lvl>
    <w:lvl w:ilvl="2" w:tplc="140A001B" w:tentative="1">
      <w:start w:val="1"/>
      <w:numFmt w:val="lowerRoman"/>
      <w:lvlText w:val="%3."/>
      <w:lvlJc w:val="right"/>
      <w:pPr>
        <w:ind w:left="2880" w:hanging="180"/>
      </w:pPr>
    </w:lvl>
    <w:lvl w:ilvl="3" w:tplc="140A000F" w:tentative="1">
      <w:start w:val="1"/>
      <w:numFmt w:val="decimal"/>
      <w:lvlText w:val="%4."/>
      <w:lvlJc w:val="left"/>
      <w:pPr>
        <w:ind w:left="3600" w:hanging="360"/>
      </w:pPr>
    </w:lvl>
    <w:lvl w:ilvl="4" w:tplc="140A0019" w:tentative="1">
      <w:start w:val="1"/>
      <w:numFmt w:val="lowerLetter"/>
      <w:lvlText w:val="%5."/>
      <w:lvlJc w:val="left"/>
      <w:pPr>
        <w:ind w:left="4320" w:hanging="360"/>
      </w:pPr>
    </w:lvl>
    <w:lvl w:ilvl="5" w:tplc="140A001B" w:tentative="1">
      <w:start w:val="1"/>
      <w:numFmt w:val="lowerRoman"/>
      <w:lvlText w:val="%6."/>
      <w:lvlJc w:val="right"/>
      <w:pPr>
        <w:ind w:left="5040" w:hanging="180"/>
      </w:pPr>
    </w:lvl>
    <w:lvl w:ilvl="6" w:tplc="140A000F" w:tentative="1">
      <w:start w:val="1"/>
      <w:numFmt w:val="decimal"/>
      <w:lvlText w:val="%7."/>
      <w:lvlJc w:val="left"/>
      <w:pPr>
        <w:ind w:left="5760" w:hanging="360"/>
      </w:pPr>
    </w:lvl>
    <w:lvl w:ilvl="7" w:tplc="140A0019" w:tentative="1">
      <w:start w:val="1"/>
      <w:numFmt w:val="lowerLetter"/>
      <w:lvlText w:val="%8."/>
      <w:lvlJc w:val="left"/>
      <w:pPr>
        <w:ind w:left="6480" w:hanging="360"/>
      </w:pPr>
    </w:lvl>
    <w:lvl w:ilvl="8" w:tplc="140A001B" w:tentative="1">
      <w:start w:val="1"/>
      <w:numFmt w:val="lowerRoman"/>
      <w:lvlText w:val="%9."/>
      <w:lvlJc w:val="right"/>
      <w:pPr>
        <w:ind w:left="7200" w:hanging="180"/>
      </w:pPr>
    </w:lvl>
  </w:abstractNum>
  <w:abstractNum w:abstractNumId="28" w15:restartNumberingAfterBreak="0">
    <w:nsid w:val="5B56373D"/>
    <w:multiLevelType w:val="hybridMultilevel"/>
    <w:tmpl w:val="58681A8A"/>
    <w:lvl w:ilvl="0" w:tplc="140A0001">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29" w15:restartNumberingAfterBreak="0">
    <w:nsid w:val="5B936CC6"/>
    <w:multiLevelType w:val="hybridMultilevel"/>
    <w:tmpl w:val="4FE0D93A"/>
    <w:lvl w:ilvl="0" w:tplc="972AD3BC">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0" w15:restartNumberingAfterBreak="0">
    <w:nsid w:val="5FE05654"/>
    <w:multiLevelType w:val="hybridMultilevel"/>
    <w:tmpl w:val="43766F40"/>
    <w:lvl w:ilvl="0" w:tplc="972AD3BC">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6022407A"/>
    <w:multiLevelType w:val="hybridMultilevel"/>
    <w:tmpl w:val="851AC89A"/>
    <w:lvl w:ilvl="0" w:tplc="140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0B96B4B"/>
    <w:multiLevelType w:val="hybridMultilevel"/>
    <w:tmpl w:val="F69C85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4086244"/>
    <w:multiLevelType w:val="hybridMultilevel"/>
    <w:tmpl w:val="3B6E66D0"/>
    <w:lvl w:ilvl="0" w:tplc="972AD3BC">
      <w:start w:val="1"/>
      <w:numFmt w:val="bullet"/>
      <w:lvlText w:val=""/>
      <w:lvlJc w:val="left"/>
      <w:pPr>
        <w:ind w:left="360" w:hanging="360"/>
      </w:pPr>
      <w:rPr>
        <w:rFonts w:ascii="Symbol" w:hAnsi="Symbol" w:hint="default"/>
      </w:rPr>
    </w:lvl>
    <w:lvl w:ilvl="1" w:tplc="140A0003" w:tentative="1">
      <w:start w:val="1"/>
      <w:numFmt w:val="bullet"/>
      <w:lvlText w:val="o"/>
      <w:lvlJc w:val="left"/>
      <w:pPr>
        <w:ind w:left="1080" w:hanging="360"/>
      </w:pPr>
      <w:rPr>
        <w:rFonts w:ascii="Courier New" w:hAnsi="Courier New" w:cs="Courier New" w:hint="default"/>
      </w:rPr>
    </w:lvl>
    <w:lvl w:ilvl="2" w:tplc="140A0005" w:tentative="1">
      <w:start w:val="1"/>
      <w:numFmt w:val="bullet"/>
      <w:lvlText w:val=""/>
      <w:lvlJc w:val="left"/>
      <w:pPr>
        <w:ind w:left="1800" w:hanging="360"/>
      </w:pPr>
      <w:rPr>
        <w:rFonts w:ascii="Wingdings" w:hAnsi="Wingdings" w:hint="default"/>
      </w:rPr>
    </w:lvl>
    <w:lvl w:ilvl="3" w:tplc="140A0001" w:tentative="1">
      <w:start w:val="1"/>
      <w:numFmt w:val="bullet"/>
      <w:lvlText w:val=""/>
      <w:lvlJc w:val="left"/>
      <w:pPr>
        <w:ind w:left="2520" w:hanging="360"/>
      </w:pPr>
      <w:rPr>
        <w:rFonts w:ascii="Symbol" w:hAnsi="Symbol" w:hint="default"/>
      </w:rPr>
    </w:lvl>
    <w:lvl w:ilvl="4" w:tplc="140A0003" w:tentative="1">
      <w:start w:val="1"/>
      <w:numFmt w:val="bullet"/>
      <w:lvlText w:val="o"/>
      <w:lvlJc w:val="left"/>
      <w:pPr>
        <w:ind w:left="3240" w:hanging="360"/>
      </w:pPr>
      <w:rPr>
        <w:rFonts w:ascii="Courier New" w:hAnsi="Courier New" w:cs="Courier New" w:hint="default"/>
      </w:rPr>
    </w:lvl>
    <w:lvl w:ilvl="5" w:tplc="140A0005" w:tentative="1">
      <w:start w:val="1"/>
      <w:numFmt w:val="bullet"/>
      <w:lvlText w:val=""/>
      <w:lvlJc w:val="left"/>
      <w:pPr>
        <w:ind w:left="3960" w:hanging="360"/>
      </w:pPr>
      <w:rPr>
        <w:rFonts w:ascii="Wingdings" w:hAnsi="Wingdings" w:hint="default"/>
      </w:rPr>
    </w:lvl>
    <w:lvl w:ilvl="6" w:tplc="140A0001" w:tentative="1">
      <w:start w:val="1"/>
      <w:numFmt w:val="bullet"/>
      <w:lvlText w:val=""/>
      <w:lvlJc w:val="left"/>
      <w:pPr>
        <w:ind w:left="4680" w:hanging="360"/>
      </w:pPr>
      <w:rPr>
        <w:rFonts w:ascii="Symbol" w:hAnsi="Symbol" w:hint="default"/>
      </w:rPr>
    </w:lvl>
    <w:lvl w:ilvl="7" w:tplc="140A0003" w:tentative="1">
      <w:start w:val="1"/>
      <w:numFmt w:val="bullet"/>
      <w:lvlText w:val="o"/>
      <w:lvlJc w:val="left"/>
      <w:pPr>
        <w:ind w:left="5400" w:hanging="360"/>
      </w:pPr>
      <w:rPr>
        <w:rFonts w:ascii="Courier New" w:hAnsi="Courier New" w:cs="Courier New" w:hint="default"/>
      </w:rPr>
    </w:lvl>
    <w:lvl w:ilvl="8" w:tplc="140A0005" w:tentative="1">
      <w:start w:val="1"/>
      <w:numFmt w:val="bullet"/>
      <w:lvlText w:val=""/>
      <w:lvlJc w:val="left"/>
      <w:pPr>
        <w:ind w:left="6120" w:hanging="360"/>
      </w:pPr>
      <w:rPr>
        <w:rFonts w:ascii="Wingdings" w:hAnsi="Wingdings" w:hint="default"/>
      </w:rPr>
    </w:lvl>
  </w:abstractNum>
  <w:abstractNum w:abstractNumId="34" w15:restartNumberingAfterBreak="0">
    <w:nsid w:val="67015EB0"/>
    <w:multiLevelType w:val="hybridMultilevel"/>
    <w:tmpl w:val="B09275A0"/>
    <w:lvl w:ilvl="0" w:tplc="972AD3BC">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5" w15:restartNumberingAfterBreak="0">
    <w:nsid w:val="69727E37"/>
    <w:multiLevelType w:val="hybridMultilevel"/>
    <w:tmpl w:val="F398D916"/>
    <w:lvl w:ilvl="0" w:tplc="140A0005">
      <w:start w:val="1"/>
      <w:numFmt w:val="bullet"/>
      <w:lvlText w:val=""/>
      <w:lvlJc w:val="left"/>
      <w:pPr>
        <w:ind w:left="360" w:hanging="360"/>
      </w:pPr>
      <w:rPr>
        <w:rFonts w:ascii="Wingdings" w:hAnsi="Wingdings" w:hint="default"/>
      </w:rPr>
    </w:lvl>
    <w:lvl w:ilvl="1" w:tplc="9A98598A">
      <w:start w:val="20"/>
      <w:numFmt w:val="bullet"/>
      <w:lvlText w:val="-"/>
      <w:lvlJc w:val="left"/>
      <w:pPr>
        <w:ind w:left="1080" w:hanging="360"/>
      </w:pPr>
      <w:rPr>
        <w:rFonts w:ascii="Century Gothic" w:eastAsiaTheme="minorHAnsi" w:hAnsi="Century Gothic" w:cstheme="minorBidi" w:hint="default"/>
      </w:rPr>
    </w:lvl>
    <w:lvl w:ilvl="2" w:tplc="140A0005" w:tentative="1">
      <w:start w:val="1"/>
      <w:numFmt w:val="bullet"/>
      <w:lvlText w:val=""/>
      <w:lvlJc w:val="left"/>
      <w:pPr>
        <w:ind w:left="1800" w:hanging="360"/>
      </w:pPr>
      <w:rPr>
        <w:rFonts w:ascii="Wingdings" w:hAnsi="Wingdings" w:hint="default"/>
      </w:rPr>
    </w:lvl>
    <w:lvl w:ilvl="3" w:tplc="140A0001" w:tentative="1">
      <w:start w:val="1"/>
      <w:numFmt w:val="bullet"/>
      <w:lvlText w:val=""/>
      <w:lvlJc w:val="left"/>
      <w:pPr>
        <w:ind w:left="2520" w:hanging="360"/>
      </w:pPr>
      <w:rPr>
        <w:rFonts w:ascii="Symbol" w:hAnsi="Symbol" w:hint="default"/>
      </w:rPr>
    </w:lvl>
    <w:lvl w:ilvl="4" w:tplc="140A0003" w:tentative="1">
      <w:start w:val="1"/>
      <w:numFmt w:val="bullet"/>
      <w:lvlText w:val="o"/>
      <w:lvlJc w:val="left"/>
      <w:pPr>
        <w:ind w:left="3240" w:hanging="360"/>
      </w:pPr>
      <w:rPr>
        <w:rFonts w:ascii="Courier New" w:hAnsi="Courier New" w:cs="Courier New" w:hint="default"/>
      </w:rPr>
    </w:lvl>
    <w:lvl w:ilvl="5" w:tplc="140A0005" w:tentative="1">
      <w:start w:val="1"/>
      <w:numFmt w:val="bullet"/>
      <w:lvlText w:val=""/>
      <w:lvlJc w:val="left"/>
      <w:pPr>
        <w:ind w:left="3960" w:hanging="360"/>
      </w:pPr>
      <w:rPr>
        <w:rFonts w:ascii="Wingdings" w:hAnsi="Wingdings" w:hint="default"/>
      </w:rPr>
    </w:lvl>
    <w:lvl w:ilvl="6" w:tplc="140A0001" w:tentative="1">
      <w:start w:val="1"/>
      <w:numFmt w:val="bullet"/>
      <w:lvlText w:val=""/>
      <w:lvlJc w:val="left"/>
      <w:pPr>
        <w:ind w:left="4680" w:hanging="360"/>
      </w:pPr>
      <w:rPr>
        <w:rFonts w:ascii="Symbol" w:hAnsi="Symbol" w:hint="default"/>
      </w:rPr>
    </w:lvl>
    <w:lvl w:ilvl="7" w:tplc="140A0003" w:tentative="1">
      <w:start w:val="1"/>
      <w:numFmt w:val="bullet"/>
      <w:lvlText w:val="o"/>
      <w:lvlJc w:val="left"/>
      <w:pPr>
        <w:ind w:left="5400" w:hanging="360"/>
      </w:pPr>
      <w:rPr>
        <w:rFonts w:ascii="Courier New" w:hAnsi="Courier New" w:cs="Courier New" w:hint="default"/>
      </w:rPr>
    </w:lvl>
    <w:lvl w:ilvl="8" w:tplc="140A0005" w:tentative="1">
      <w:start w:val="1"/>
      <w:numFmt w:val="bullet"/>
      <w:lvlText w:val=""/>
      <w:lvlJc w:val="left"/>
      <w:pPr>
        <w:ind w:left="6120" w:hanging="360"/>
      </w:pPr>
      <w:rPr>
        <w:rFonts w:ascii="Wingdings" w:hAnsi="Wingdings" w:hint="default"/>
      </w:rPr>
    </w:lvl>
  </w:abstractNum>
  <w:abstractNum w:abstractNumId="36" w15:restartNumberingAfterBreak="0">
    <w:nsid w:val="6B8A5EBF"/>
    <w:multiLevelType w:val="hybridMultilevel"/>
    <w:tmpl w:val="03AE92C4"/>
    <w:lvl w:ilvl="0" w:tplc="140A0001">
      <w:start w:val="1"/>
      <w:numFmt w:val="bullet"/>
      <w:lvlText w:val=""/>
      <w:lvlJc w:val="left"/>
      <w:pPr>
        <w:ind w:left="360" w:hanging="360"/>
      </w:pPr>
      <w:rPr>
        <w:rFonts w:ascii="Symbol" w:hAnsi="Symbol" w:hint="default"/>
      </w:rPr>
    </w:lvl>
    <w:lvl w:ilvl="1" w:tplc="140A0003" w:tentative="1">
      <w:start w:val="1"/>
      <w:numFmt w:val="bullet"/>
      <w:lvlText w:val="o"/>
      <w:lvlJc w:val="left"/>
      <w:pPr>
        <w:ind w:left="1080" w:hanging="360"/>
      </w:pPr>
      <w:rPr>
        <w:rFonts w:ascii="Courier New" w:hAnsi="Courier New" w:cs="Courier New" w:hint="default"/>
      </w:rPr>
    </w:lvl>
    <w:lvl w:ilvl="2" w:tplc="140A0005" w:tentative="1">
      <w:start w:val="1"/>
      <w:numFmt w:val="bullet"/>
      <w:lvlText w:val=""/>
      <w:lvlJc w:val="left"/>
      <w:pPr>
        <w:ind w:left="1800" w:hanging="360"/>
      </w:pPr>
      <w:rPr>
        <w:rFonts w:ascii="Wingdings" w:hAnsi="Wingdings" w:hint="default"/>
      </w:rPr>
    </w:lvl>
    <w:lvl w:ilvl="3" w:tplc="140A0001" w:tentative="1">
      <w:start w:val="1"/>
      <w:numFmt w:val="bullet"/>
      <w:lvlText w:val=""/>
      <w:lvlJc w:val="left"/>
      <w:pPr>
        <w:ind w:left="2520" w:hanging="360"/>
      </w:pPr>
      <w:rPr>
        <w:rFonts w:ascii="Symbol" w:hAnsi="Symbol" w:hint="default"/>
      </w:rPr>
    </w:lvl>
    <w:lvl w:ilvl="4" w:tplc="140A0003" w:tentative="1">
      <w:start w:val="1"/>
      <w:numFmt w:val="bullet"/>
      <w:lvlText w:val="o"/>
      <w:lvlJc w:val="left"/>
      <w:pPr>
        <w:ind w:left="3240" w:hanging="360"/>
      </w:pPr>
      <w:rPr>
        <w:rFonts w:ascii="Courier New" w:hAnsi="Courier New" w:cs="Courier New" w:hint="default"/>
      </w:rPr>
    </w:lvl>
    <w:lvl w:ilvl="5" w:tplc="140A0005" w:tentative="1">
      <w:start w:val="1"/>
      <w:numFmt w:val="bullet"/>
      <w:lvlText w:val=""/>
      <w:lvlJc w:val="left"/>
      <w:pPr>
        <w:ind w:left="3960" w:hanging="360"/>
      </w:pPr>
      <w:rPr>
        <w:rFonts w:ascii="Wingdings" w:hAnsi="Wingdings" w:hint="default"/>
      </w:rPr>
    </w:lvl>
    <w:lvl w:ilvl="6" w:tplc="140A0001" w:tentative="1">
      <w:start w:val="1"/>
      <w:numFmt w:val="bullet"/>
      <w:lvlText w:val=""/>
      <w:lvlJc w:val="left"/>
      <w:pPr>
        <w:ind w:left="4680" w:hanging="360"/>
      </w:pPr>
      <w:rPr>
        <w:rFonts w:ascii="Symbol" w:hAnsi="Symbol" w:hint="default"/>
      </w:rPr>
    </w:lvl>
    <w:lvl w:ilvl="7" w:tplc="140A0003" w:tentative="1">
      <w:start w:val="1"/>
      <w:numFmt w:val="bullet"/>
      <w:lvlText w:val="o"/>
      <w:lvlJc w:val="left"/>
      <w:pPr>
        <w:ind w:left="5400" w:hanging="360"/>
      </w:pPr>
      <w:rPr>
        <w:rFonts w:ascii="Courier New" w:hAnsi="Courier New" w:cs="Courier New" w:hint="default"/>
      </w:rPr>
    </w:lvl>
    <w:lvl w:ilvl="8" w:tplc="140A0005" w:tentative="1">
      <w:start w:val="1"/>
      <w:numFmt w:val="bullet"/>
      <w:lvlText w:val=""/>
      <w:lvlJc w:val="left"/>
      <w:pPr>
        <w:ind w:left="6120" w:hanging="360"/>
      </w:pPr>
      <w:rPr>
        <w:rFonts w:ascii="Wingdings" w:hAnsi="Wingdings" w:hint="default"/>
      </w:rPr>
    </w:lvl>
  </w:abstractNum>
  <w:abstractNum w:abstractNumId="37" w15:restartNumberingAfterBreak="0">
    <w:nsid w:val="6F38093D"/>
    <w:multiLevelType w:val="hybridMultilevel"/>
    <w:tmpl w:val="F4E0E592"/>
    <w:lvl w:ilvl="0" w:tplc="C0CC0504">
      <w:start w:val="1"/>
      <w:numFmt w:val="bullet"/>
      <w:lvlText w:val=""/>
      <w:lvlJc w:val="left"/>
      <w:pPr>
        <w:ind w:left="360" w:hanging="360"/>
      </w:pPr>
      <w:rPr>
        <w:rFonts w:ascii="Symbol" w:hAnsi="Symbol" w:hint="default"/>
      </w:rPr>
    </w:lvl>
    <w:lvl w:ilvl="1" w:tplc="140A0003" w:tentative="1">
      <w:start w:val="1"/>
      <w:numFmt w:val="bullet"/>
      <w:lvlText w:val="o"/>
      <w:lvlJc w:val="left"/>
      <w:pPr>
        <w:ind w:left="1080" w:hanging="360"/>
      </w:pPr>
      <w:rPr>
        <w:rFonts w:ascii="Courier New" w:hAnsi="Courier New" w:cs="Courier New" w:hint="default"/>
      </w:rPr>
    </w:lvl>
    <w:lvl w:ilvl="2" w:tplc="140A0005" w:tentative="1">
      <w:start w:val="1"/>
      <w:numFmt w:val="bullet"/>
      <w:lvlText w:val=""/>
      <w:lvlJc w:val="left"/>
      <w:pPr>
        <w:ind w:left="1800" w:hanging="360"/>
      </w:pPr>
      <w:rPr>
        <w:rFonts w:ascii="Wingdings" w:hAnsi="Wingdings" w:hint="default"/>
      </w:rPr>
    </w:lvl>
    <w:lvl w:ilvl="3" w:tplc="140A0001" w:tentative="1">
      <w:start w:val="1"/>
      <w:numFmt w:val="bullet"/>
      <w:lvlText w:val=""/>
      <w:lvlJc w:val="left"/>
      <w:pPr>
        <w:ind w:left="2520" w:hanging="360"/>
      </w:pPr>
      <w:rPr>
        <w:rFonts w:ascii="Symbol" w:hAnsi="Symbol" w:hint="default"/>
      </w:rPr>
    </w:lvl>
    <w:lvl w:ilvl="4" w:tplc="140A0003" w:tentative="1">
      <w:start w:val="1"/>
      <w:numFmt w:val="bullet"/>
      <w:lvlText w:val="o"/>
      <w:lvlJc w:val="left"/>
      <w:pPr>
        <w:ind w:left="3240" w:hanging="360"/>
      </w:pPr>
      <w:rPr>
        <w:rFonts w:ascii="Courier New" w:hAnsi="Courier New" w:cs="Courier New" w:hint="default"/>
      </w:rPr>
    </w:lvl>
    <w:lvl w:ilvl="5" w:tplc="140A0005" w:tentative="1">
      <w:start w:val="1"/>
      <w:numFmt w:val="bullet"/>
      <w:lvlText w:val=""/>
      <w:lvlJc w:val="left"/>
      <w:pPr>
        <w:ind w:left="3960" w:hanging="360"/>
      </w:pPr>
      <w:rPr>
        <w:rFonts w:ascii="Wingdings" w:hAnsi="Wingdings" w:hint="default"/>
      </w:rPr>
    </w:lvl>
    <w:lvl w:ilvl="6" w:tplc="140A0001" w:tentative="1">
      <w:start w:val="1"/>
      <w:numFmt w:val="bullet"/>
      <w:lvlText w:val=""/>
      <w:lvlJc w:val="left"/>
      <w:pPr>
        <w:ind w:left="4680" w:hanging="360"/>
      </w:pPr>
      <w:rPr>
        <w:rFonts w:ascii="Symbol" w:hAnsi="Symbol" w:hint="default"/>
      </w:rPr>
    </w:lvl>
    <w:lvl w:ilvl="7" w:tplc="140A0003" w:tentative="1">
      <w:start w:val="1"/>
      <w:numFmt w:val="bullet"/>
      <w:lvlText w:val="o"/>
      <w:lvlJc w:val="left"/>
      <w:pPr>
        <w:ind w:left="5400" w:hanging="360"/>
      </w:pPr>
      <w:rPr>
        <w:rFonts w:ascii="Courier New" w:hAnsi="Courier New" w:cs="Courier New" w:hint="default"/>
      </w:rPr>
    </w:lvl>
    <w:lvl w:ilvl="8" w:tplc="140A0005" w:tentative="1">
      <w:start w:val="1"/>
      <w:numFmt w:val="bullet"/>
      <w:lvlText w:val=""/>
      <w:lvlJc w:val="left"/>
      <w:pPr>
        <w:ind w:left="6120" w:hanging="360"/>
      </w:pPr>
      <w:rPr>
        <w:rFonts w:ascii="Wingdings" w:hAnsi="Wingdings" w:hint="default"/>
      </w:rPr>
    </w:lvl>
  </w:abstractNum>
  <w:abstractNum w:abstractNumId="38" w15:restartNumberingAfterBreak="0">
    <w:nsid w:val="6F974275"/>
    <w:multiLevelType w:val="hybridMultilevel"/>
    <w:tmpl w:val="946427E0"/>
    <w:lvl w:ilvl="0" w:tplc="972AD3BC">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15:restartNumberingAfterBreak="0">
    <w:nsid w:val="7009518A"/>
    <w:multiLevelType w:val="hybridMultilevel"/>
    <w:tmpl w:val="9C84F06C"/>
    <w:lvl w:ilvl="0" w:tplc="140A000F">
      <w:start w:val="1"/>
      <w:numFmt w:val="decimal"/>
      <w:lvlText w:val="%1."/>
      <w:lvlJc w:val="left"/>
      <w:pPr>
        <w:ind w:left="720" w:hanging="360"/>
      </w:pPr>
    </w:lvl>
    <w:lvl w:ilvl="1" w:tplc="140A0019" w:tentative="1">
      <w:start w:val="1"/>
      <w:numFmt w:val="lowerLetter"/>
      <w:lvlText w:val="%2."/>
      <w:lvlJc w:val="left"/>
      <w:pPr>
        <w:ind w:left="1440" w:hanging="360"/>
      </w:pPr>
    </w:lvl>
    <w:lvl w:ilvl="2" w:tplc="140A001B" w:tentative="1">
      <w:start w:val="1"/>
      <w:numFmt w:val="lowerRoman"/>
      <w:lvlText w:val="%3."/>
      <w:lvlJc w:val="right"/>
      <w:pPr>
        <w:ind w:left="2160" w:hanging="180"/>
      </w:pPr>
    </w:lvl>
    <w:lvl w:ilvl="3" w:tplc="140A000F" w:tentative="1">
      <w:start w:val="1"/>
      <w:numFmt w:val="decimal"/>
      <w:lvlText w:val="%4."/>
      <w:lvlJc w:val="left"/>
      <w:pPr>
        <w:ind w:left="2880" w:hanging="360"/>
      </w:pPr>
    </w:lvl>
    <w:lvl w:ilvl="4" w:tplc="140A0019" w:tentative="1">
      <w:start w:val="1"/>
      <w:numFmt w:val="lowerLetter"/>
      <w:lvlText w:val="%5."/>
      <w:lvlJc w:val="left"/>
      <w:pPr>
        <w:ind w:left="3600" w:hanging="360"/>
      </w:pPr>
    </w:lvl>
    <w:lvl w:ilvl="5" w:tplc="140A001B" w:tentative="1">
      <w:start w:val="1"/>
      <w:numFmt w:val="lowerRoman"/>
      <w:lvlText w:val="%6."/>
      <w:lvlJc w:val="right"/>
      <w:pPr>
        <w:ind w:left="4320" w:hanging="180"/>
      </w:pPr>
    </w:lvl>
    <w:lvl w:ilvl="6" w:tplc="140A000F" w:tentative="1">
      <w:start w:val="1"/>
      <w:numFmt w:val="decimal"/>
      <w:lvlText w:val="%7."/>
      <w:lvlJc w:val="left"/>
      <w:pPr>
        <w:ind w:left="5040" w:hanging="360"/>
      </w:pPr>
    </w:lvl>
    <w:lvl w:ilvl="7" w:tplc="140A0019" w:tentative="1">
      <w:start w:val="1"/>
      <w:numFmt w:val="lowerLetter"/>
      <w:lvlText w:val="%8."/>
      <w:lvlJc w:val="left"/>
      <w:pPr>
        <w:ind w:left="5760" w:hanging="360"/>
      </w:pPr>
    </w:lvl>
    <w:lvl w:ilvl="8" w:tplc="140A001B" w:tentative="1">
      <w:start w:val="1"/>
      <w:numFmt w:val="lowerRoman"/>
      <w:lvlText w:val="%9."/>
      <w:lvlJc w:val="right"/>
      <w:pPr>
        <w:ind w:left="6480" w:hanging="180"/>
      </w:pPr>
    </w:lvl>
  </w:abstractNum>
  <w:abstractNum w:abstractNumId="40" w15:restartNumberingAfterBreak="0">
    <w:nsid w:val="79451BEC"/>
    <w:multiLevelType w:val="hybridMultilevel"/>
    <w:tmpl w:val="35D24032"/>
    <w:lvl w:ilvl="0" w:tplc="1B1EB56C">
      <w:start w:val="1"/>
      <w:numFmt w:val="decimal"/>
      <w:lvlText w:val="%1."/>
      <w:lvlJc w:val="left"/>
      <w:pPr>
        <w:ind w:left="1068" w:hanging="360"/>
      </w:pPr>
      <w:rPr>
        <w:b w:val="0"/>
      </w:rPr>
    </w:lvl>
    <w:lvl w:ilvl="1" w:tplc="140A0019" w:tentative="1">
      <w:start w:val="1"/>
      <w:numFmt w:val="lowerLetter"/>
      <w:lvlText w:val="%2."/>
      <w:lvlJc w:val="left"/>
      <w:pPr>
        <w:ind w:left="1788" w:hanging="360"/>
      </w:pPr>
    </w:lvl>
    <w:lvl w:ilvl="2" w:tplc="140A001B" w:tentative="1">
      <w:start w:val="1"/>
      <w:numFmt w:val="lowerRoman"/>
      <w:lvlText w:val="%3."/>
      <w:lvlJc w:val="right"/>
      <w:pPr>
        <w:ind w:left="2508" w:hanging="180"/>
      </w:pPr>
    </w:lvl>
    <w:lvl w:ilvl="3" w:tplc="140A000F" w:tentative="1">
      <w:start w:val="1"/>
      <w:numFmt w:val="decimal"/>
      <w:lvlText w:val="%4."/>
      <w:lvlJc w:val="left"/>
      <w:pPr>
        <w:ind w:left="3228" w:hanging="360"/>
      </w:pPr>
    </w:lvl>
    <w:lvl w:ilvl="4" w:tplc="140A0019" w:tentative="1">
      <w:start w:val="1"/>
      <w:numFmt w:val="lowerLetter"/>
      <w:lvlText w:val="%5."/>
      <w:lvlJc w:val="left"/>
      <w:pPr>
        <w:ind w:left="3948" w:hanging="360"/>
      </w:pPr>
    </w:lvl>
    <w:lvl w:ilvl="5" w:tplc="140A001B" w:tentative="1">
      <w:start w:val="1"/>
      <w:numFmt w:val="lowerRoman"/>
      <w:lvlText w:val="%6."/>
      <w:lvlJc w:val="right"/>
      <w:pPr>
        <w:ind w:left="4668" w:hanging="180"/>
      </w:pPr>
    </w:lvl>
    <w:lvl w:ilvl="6" w:tplc="140A000F" w:tentative="1">
      <w:start w:val="1"/>
      <w:numFmt w:val="decimal"/>
      <w:lvlText w:val="%7."/>
      <w:lvlJc w:val="left"/>
      <w:pPr>
        <w:ind w:left="5388" w:hanging="360"/>
      </w:pPr>
    </w:lvl>
    <w:lvl w:ilvl="7" w:tplc="140A0019" w:tentative="1">
      <w:start w:val="1"/>
      <w:numFmt w:val="lowerLetter"/>
      <w:lvlText w:val="%8."/>
      <w:lvlJc w:val="left"/>
      <w:pPr>
        <w:ind w:left="6108" w:hanging="360"/>
      </w:pPr>
    </w:lvl>
    <w:lvl w:ilvl="8" w:tplc="140A001B" w:tentative="1">
      <w:start w:val="1"/>
      <w:numFmt w:val="lowerRoman"/>
      <w:lvlText w:val="%9."/>
      <w:lvlJc w:val="right"/>
      <w:pPr>
        <w:ind w:left="6828" w:hanging="180"/>
      </w:pPr>
    </w:lvl>
  </w:abstractNum>
  <w:abstractNum w:abstractNumId="41" w15:restartNumberingAfterBreak="0">
    <w:nsid w:val="7CBD3E18"/>
    <w:multiLevelType w:val="hybridMultilevel"/>
    <w:tmpl w:val="9C84F06C"/>
    <w:lvl w:ilvl="0" w:tplc="140A000F">
      <w:start w:val="1"/>
      <w:numFmt w:val="decimal"/>
      <w:lvlText w:val="%1."/>
      <w:lvlJc w:val="left"/>
      <w:pPr>
        <w:ind w:left="720" w:hanging="360"/>
      </w:pPr>
    </w:lvl>
    <w:lvl w:ilvl="1" w:tplc="140A0019" w:tentative="1">
      <w:start w:val="1"/>
      <w:numFmt w:val="lowerLetter"/>
      <w:lvlText w:val="%2."/>
      <w:lvlJc w:val="left"/>
      <w:pPr>
        <w:ind w:left="1440" w:hanging="360"/>
      </w:pPr>
    </w:lvl>
    <w:lvl w:ilvl="2" w:tplc="140A001B" w:tentative="1">
      <w:start w:val="1"/>
      <w:numFmt w:val="lowerRoman"/>
      <w:lvlText w:val="%3."/>
      <w:lvlJc w:val="right"/>
      <w:pPr>
        <w:ind w:left="2160" w:hanging="180"/>
      </w:pPr>
    </w:lvl>
    <w:lvl w:ilvl="3" w:tplc="140A000F" w:tentative="1">
      <w:start w:val="1"/>
      <w:numFmt w:val="decimal"/>
      <w:lvlText w:val="%4."/>
      <w:lvlJc w:val="left"/>
      <w:pPr>
        <w:ind w:left="2880" w:hanging="360"/>
      </w:pPr>
    </w:lvl>
    <w:lvl w:ilvl="4" w:tplc="140A0019" w:tentative="1">
      <w:start w:val="1"/>
      <w:numFmt w:val="lowerLetter"/>
      <w:lvlText w:val="%5."/>
      <w:lvlJc w:val="left"/>
      <w:pPr>
        <w:ind w:left="3600" w:hanging="360"/>
      </w:pPr>
    </w:lvl>
    <w:lvl w:ilvl="5" w:tplc="140A001B" w:tentative="1">
      <w:start w:val="1"/>
      <w:numFmt w:val="lowerRoman"/>
      <w:lvlText w:val="%6."/>
      <w:lvlJc w:val="right"/>
      <w:pPr>
        <w:ind w:left="4320" w:hanging="180"/>
      </w:pPr>
    </w:lvl>
    <w:lvl w:ilvl="6" w:tplc="140A000F" w:tentative="1">
      <w:start w:val="1"/>
      <w:numFmt w:val="decimal"/>
      <w:lvlText w:val="%7."/>
      <w:lvlJc w:val="left"/>
      <w:pPr>
        <w:ind w:left="5040" w:hanging="360"/>
      </w:pPr>
    </w:lvl>
    <w:lvl w:ilvl="7" w:tplc="140A0019" w:tentative="1">
      <w:start w:val="1"/>
      <w:numFmt w:val="lowerLetter"/>
      <w:lvlText w:val="%8."/>
      <w:lvlJc w:val="left"/>
      <w:pPr>
        <w:ind w:left="5760" w:hanging="360"/>
      </w:pPr>
    </w:lvl>
    <w:lvl w:ilvl="8" w:tplc="140A001B" w:tentative="1">
      <w:start w:val="1"/>
      <w:numFmt w:val="lowerRoman"/>
      <w:lvlText w:val="%9."/>
      <w:lvlJc w:val="right"/>
      <w:pPr>
        <w:ind w:left="6480" w:hanging="180"/>
      </w:pPr>
    </w:lvl>
  </w:abstractNum>
  <w:abstractNum w:abstractNumId="42" w15:restartNumberingAfterBreak="0">
    <w:nsid w:val="7FD56DA4"/>
    <w:multiLevelType w:val="hybridMultilevel"/>
    <w:tmpl w:val="10A87FA4"/>
    <w:lvl w:ilvl="0" w:tplc="24CE5CF6">
      <w:start w:val="1"/>
      <w:numFmt w:val="bullet"/>
      <w:lvlText w:val=""/>
      <w:lvlJc w:val="left"/>
      <w:pPr>
        <w:ind w:left="720" w:hanging="360"/>
      </w:pPr>
      <w:rPr>
        <w:rFonts w:ascii="Wingdings" w:hAnsi="Wingdings" w:hint="default"/>
      </w:rPr>
    </w:lvl>
    <w:lvl w:ilvl="1" w:tplc="A7249812">
      <w:start w:val="1"/>
      <w:numFmt w:val="bullet"/>
      <w:lvlText w:val="o"/>
      <w:lvlJc w:val="left"/>
      <w:pPr>
        <w:ind w:left="1440" w:hanging="360"/>
      </w:pPr>
      <w:rPr>
        <w:rFonts w:ascii="Courier New" w:hAnsi="Courier New" w:hint="default"/>
      </w:rPr>
    </w:lvl>
    <w:lvl w:ilvl="2" w:tplc="96E20AA6">
      <w:start w:val="1"/>
      <w:numFmt w:val="bullet"/>
      <w:lvlText w:val=""/>
      <w:lvlJc w:val="left"/>
      <w:pPr>
        <w:ind w:left="2160" w:hanging="360"/>
      </w:pPr>
      <w:rPr>
        <w:rFonts w:ascii="Wingdings" w:hAnsi="Wingdings" w:hint="default"/>
      </w:rPr>
    </w:lvl>
    <w:lvl w:ilvl="3" w:tplc="BF408010">
      <w:start w:val="1"/>
      <w:numFmt w:val="bullet"/>
      <w:lvlText w:val=""/>
      <w:lvlJc w:val="left"/>
      <w:pPr>
        <w:ind w:left="2880" w:hanging="360"/>
      </w:pPr>
      <w:rPr>
        <w:rFonts w:ascii="Symbol" w:hAnsi="Symbol" w:hint="default"/>
      </w:rPr>
    </w:lvl>
    <w:lvl w:ilvl="4" w:tplc="535C75F2">
      <w:start w:val="1"/>
      <w:numFmt w:val="bullet"/>
      <w:lvlText w:val="o"/>
      <w:lvlJc w:val="left"/>
      <w:pPr>
        <w:ind w:left="3600" w:hanging="360"/>
      </w:pPr>
      <w:rPr>
        <w:rFonts w:ascii="Courier New" w:hAnsi="Courier New" w:hint="default"/>
      </w:rPr>
    </w:lvl>
    <w:lvl w:ilvl="5" w:tplc="4C84EB72">
      <w:start w:val="1"/>
      <w:numFmt w:val="bullet"/>
      <w:lvlText w:val=""/>
      <w:lvlJc w:val="left"/>
      <w:pPr>
        <w:ind w:left="4320" w:hanging="360"/>
      </w:pPr>
      <w:rPr>
        <w:rFonts w:ascii="Wingdings" w:hAnsi="Wingdings" w:hint="default"/>
      </w:rPr>
    </w:lvl>
    <w:lvl w:ilvl="6" w:tplc="233E82A2">
      <w:start w:val="1"/>
      <w:numFmt w:val="bullet"/>
      <w:lvlText w:val=""/>
      <w:lvlJc w:val="left"/>
      <w:pPr>
        <w:ind w:left="5040" w:hanging="360"/>
      </w:pPr>
      <w:rPr>
        <w:rFonts w:ascii="Symbol" w:hAnsi="Symbol" w:hint="default"/>
      </w:rPr>
    </w:lvl>
    <w:lvl w:ilvl="7" w:tplc="16807098">
      <w:start w:val="1"/>
      <w:numFmt w:val="bullet"/>
      <w:lvlText w:val="o"/>
      <w:lvlJc w:val="left"/>
      <w:pPr>
        <w:ind w:left="5760" w:hanging="360"/>
      </w:pPr>
      <w:rPr>
        <w:rFonts w:ascii="Courier New" w:hAnsi="Courier New" w:hint="default"/>
      </w:rPr>
    </w:lvl>
    <w:lvl w:ilvl="8" w:tplc="FA0E8AFA">
      <w:start w:val="1"/>
      <w:numFmt w:val="bullet"/>
      <w:lvlText w:val=""/>
      <w:lvlJc w:val="left"/>
      <w:pPr>
        <w:ind w:left="6480" w:hanging="360"/>
      </w:pPr>
      <w:rPr>
        <w:rFonts w:ascii="Wingdings" w:hAnsi="Wingdings" w:hint="default"/>
      </w:rPr>
    </w:lvl>
  </w:abstractNum>
  <w:num w:numId="1">
    <w:abstractNumId w:val="42"/>
  </w:num>
  <w:num w:numId="2">
    <w:abstractNumId w:val="23"/>
  </w:num>
  <w:num w:numId="3">
    <w:abstractNumId w:val="2"/>
  </w:num>
  <w:num w:numId="4">
    <w:abstractNumId w:val="9"/>
  </w:num>
  <w:num w:numId="5">
    <w:abstractNumId w:val="15"/>
  </w:num>
  <w:num w:numId="6">
    <w:abstractNumId w:val="25"/>
  </w:num>
  <w:num w:numId="7">
    <w:abstractNumId w:val="3"/>
  </w:num>
  <w:num w:numId="8">
    <w:abstractNumId w:val="40"/>
  </w:num>
  <w:num w:numId="9">
    <w:abstractNumId w:val="4"/>
  </w:num>
  <w:num w:numId="10">
    <w:abstractNumId w:val="30"/>
  </w:num>
  <w:num w:numId="11">
    <w:abstractNumId w:val="21"/>
  </w:num>
  <w:num w:numId="12">
    <w:abstractNumId w:val="11"/>
  </w:num>
  <w:num w:numId="13">
    <w:abstractNumId w:val="29"/>
  </w:num>
  <w:num w:numId="14">
    <w:abstractNumId w:val="38"/>
  </w:num>
  <w:num w:numId="15">
    <w:abstractNumId w:val="34"/>
  </w:num>
  <w:num w:numId="16">
    <w:abstractNumId w:val="33"/>
  </w:num>
  <w:num w:numId="17">
    <w:abstractNumId w:val="13"/>
  </w:num>
  <w:num w:numId="18">
    <w:abstractNumId w:val="10"/>
  </w:num>
  <w:num w:numId="19">
    <w:abstractNumId w:val="1"/>
  </w:num>
  <w:num w:numId="20">
    <w:abstractNumId w:val="18"/>
  </w:num>
  <w:num w:numId="21">
    <w:abstractNumId w:val="17"/>
  </w:num>
  <w:num w:numId="22">
    <w:abstractNumId w:val="20"/>
  </w:num>
  <w:num w:numId="23">
    <w:abstractNumId w:val="35"/>
  </w:num>
  <w:num w:numId="24">
    <w:abstractNumId w:val="28"/>
  </w:num>
  <w:num w:numId="25">
    <w:abstractNumId w:val="16"/>
  </w:num>
  <w:num w:numId="26">
    <w:abstractNumId w:val="22"/>
  </w:num>
  <w:num w:numId="27">
    <w:abstractNumId w:val="36"/>
  </w:num>
  <w:num w:numId="28">
    <w:abstractNumId w:val="0"/>
  </w:num>
  <w:num w:numId="29">
    <w:abstractNumId w:val="37"/>
  </w:num>
  <w:num w:numId="30">
    <w:abstractNumId w:val="7"/>
  </w:num>
  <w:num w:numId="31">
    <w:abstractNumId w:val="12"/>
  </w:num>
  <w:num w:numId="32">
    <w:abstractNumId w:val="32"/>
  </w:num>
  <w:num w:numId="33">
    <w:abstractNumId w:val="6"/>
  </w:num>
  <w:num w:numId="34">
    <w:abstractNumId w:val="26"/>
  </w:num>
  <w:num w:numId="35">
    <w:abstractNumId w:val="31"/>
  </w:num>
  <w:num w:numId="36">
    <w:abstractNumId w:val="14"/>
  </w:num>
  <w:num w:numId="37">
    <w:abstractNumId w:val="5"/>
  </w:num>
  <w:num w:numId="38">
    <w:abstractNumId w:val="27"/>
  </w:num>
  <w:num w:numId="39">
    <w:abstractNumId w:val="24"/>
  </w:num>
  <w:num w:numId="40">
    <w:abstractNumId w:val="41"/>
  </w:num>
  <w:num w:numId="41">
    <w:abstractNumId w:val="8"/>
  </w:num>
  <w:num w:numId="42">
    <w:abstractNumId w:val="19"/>
  </w:num>
  <w:num w:numId="43">
    <w:abstractNumId w:val="39"/>
  </w:num>
  <w:numIdMacAtCleanup w:val="43"/>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Chelsy J Albertson">
    <w15:presenceInfo w15:providerId="None" w15:userId="Chelsy J Albertso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C2E25"/>
    <w:rsid w:val="00000909"/>
    <w:rsid w:val="00012E0B"/>
    <w:rsid w:val="00013895"/>
    <w:rsid w:val="00014201"/>
    <w:rsid w:val="00017F0D"/>
    <w:rsid w:val="0002165D"/>
    <w:rsid w:val="000237D7"/>
    <w:rsid w:val="0002C69D"/>
    <w:rsid w:val="000318E6"/>
    <w:rsid w:val="00034FFD"/>
    <w:rsid w:val="00043DB6"/>
    <w:rsid w:val="00045B31"/>
    <w:rsid w:val="00045C21"/>
    <w:rsid w:val="0005518B"/>
    <w:rsid w:val="000613A5"/>
    <w:rsid w:val="00071374"/>
    <w:rsid w:val="00071EB0"/>
    <w:rsid w:val="000765C0"/>
    <w:rsid w:val="0008090F"/>
    <w:rsid w:val="00081DB9"/>
    <w:rsid w:val="000839D0"/>
    <w:rsid w:val="00086FFD"/>
    <w:rsid w:val="00087199"/>
    <w:rsid w:val="00090A0C"/>
    <w:rsid w:val="0009150F"/>
    <w:rsid w:val="00091DE2"/>
    <w:rsid w:val="00092412"/>
    <w:rsid w:val="00094A4A"/>
    <w:rsid w:val="0009657C"/>
    <w:rsid w:val="000A30D1"/>
    <w:rsid w:val="000C7187"/>
    <w:rsid w:val="000D6147"/>
    <w:rsid w:val="000D6753"/>
    <w:rsid w:val="000DD89C"/>
    <w:rsid w:val="000E05FB"/>
    <w:rsid w:val="000E3C16"/>
    <w:rsid w:val="0010014E"/>
    <w:rsid w:val="00100983"/>
    <w:rsid w:val="00102C72"/>
    <w:rsid w:val="00105ACC"/>
    <w:rsid w:val="00106680"/>
    <w:rsid w:val="001113CE"/>
    <w:rsid w:val="001120DB"/>
    <w:rsid w:val="001228AC"/>
    <w:rsid w:val="00123852"/>
    <w:rsid w:val="00126338"/>
    <w:rsid w:val="00130D1D"/>
    <w:rsid w:val="001404B1"/>
    <w:rsid w:val="00140D2C"/>
    <w:rsid w:val="00145533"/>
    <w:rsid w:val="00146591"/>
    <w:rsid w:val="00147DEE"/>
    <w:rsid w:val="00151887"/>
    <w:rsid w:val="00151C4D"/>
    <w:rsid w:val="00161D53"/>
    <w:rsid w:val="00166130"/>
    <w:rsid w:val="001778A1"/>
    <w:rsid w:val="00184E24"/>
    <w:rsid w:val="001862AD"/>
    <w:rsid w:val="00193DAC"/>
    <w:rsid w:val="001A1609"/>
    <w:rsid w:val="001A2120"/>
    <w:rsid w:val="001A2B0D"/>
    <w:rsid w:val="001A47AB"/>
    <w:rsid w:val="001A54E7"/>
    <w:rsid w:val="001A63BC"/>
    <w:rsid w:val="001B1C8B"/>
    <w:rsid w:val="001C27A1"/>
    <w:rsid w:val="001C3476"/>
    <w:rsid w:val="001D3C58"/>
    <w:rsid w:val="001D4475"/>
    <w:rsid w:val="001D5545"/>
    <w:rsid w:val="001D70A8"/>
    <w:rsid w:val="001D79E2"/>
    <w:rsid w:val="001E5078"/>
    <w:rsid w:val="001F56AD"/>
    <w:rsid w:val="002017DC"/>
    <w:rsid w:val="00202A03"/>
    <w:rsid w:val="00206064"/>
    <w:rsid w:val="00210F53"/>
    <w:rsid w:val="00212881"/>
    <w:rsid w:val="0021462C"/>
    <w:rsid w:val="00216BE3"/>
    <w:rsid w:val="00218F00"/>
    <w:rsid w:val="002261AF"/>
    <w:rsid w:val="002276DB"/>
    <w:rsid w:val="002326BA"/>
    <w:rsid w:val="00233381"/>
    <w:rsid w:val="00237C1D"/>
    <w:rsid w:val="00254850"/>
    <w:rsid w:val="002571E9"/>
    <w:rsid w:val="00260042"/>
    <w:rsid w:val="00265BA8"/>
    <w:rsid w:val="00266E87"/>
    <w:rsid w:val="00274CAE"/>
    <w:rsid w:val="00281994"/>
    <w:rsid w:val="0028355C"/>
    <w:rsid w:val="00285B7B"/>
    <w:rsid w:val="002870C8"/>
    <w:rsid w:val="0028CCFF"/>
    <w:rsid w:val="002944FE"/>
    <w:rsid w:val="002C2554"/>
    <w:rsid w:val="002C6091"/>
    <w:rsid w:val="002C7843"/>
    <w:rsid w:val="002D1A83"/>
    <w:rsid w:val="002D24C4"/>
    <w:rsid w:val="002D2ADB"/>
    <w:rsid w:val="002D42ED"/>
    <w:rsid w:val="002D44D3"/>
    <w:rsid w:val="002E0644"/>
    <w:rsid w:val="002E2426"/>
    <w:rsid w:val="002E24A2"/>
    <w:rsid w:val="002E3A47"/>
    <w:rsid w:val="002E57FD"/>
    <w:rsid w:val="00301641"/>
    <w:rsid w:val="00304748"/>
    <w:rsid w:val="00306BB8"/>
    <w:rsid w:val="003127CF"/>
    <w:rsid w:val="003150F2"/>
    <w:rsid w:val="003200C6"/>
    <w:rsid w:val="00322EBD"/>
    <w:rsid w:val="00323FBC"/>
    <w:rsid w:val="003275BA"/>
    <w:rsid w:val="00327FD4"/>
    <w:rsid w:val="0033775E"/>
    <w:rsid w:val="003379F0"/>
    <w:rsid w:val="00337D1D"/>
    <w:rsid w:val="003408C7"/>
    <w:rsid w:val="00356BD6"/>
    <w:rsid w:val="003626CC"/>
    <w:rsid w:val="00366EE8"/>
    <w:rsid w:val="0037529A"/>
    <w:rsid w:val="0037695D"/>
    <w:rsid w:val="00377252"/>
    <w:rsid w:val="00381063"/>
    <w:rsid w:val="00382E7D"/>
    <w:rsid w:val="00390F6E"/>
    <w:rsid w:val="003A32AC"/>
    <w:rsid w:val="003A46EC"/>
    <w:rsid w:val="003A6530"/>
    <w:rsid w:val="003A72CA"/>
    <w:rsid w:val="003B449E"/>
    <w:rsid w:val="003B453C"/>
    <w:rsid w:val="003C4059"/>
    <w:rsid w:val="003C6D30"/>
    <w:rsid w:val="003D1180"/>
    <w:rsid w:val="003D5E60"/>
    <w:rsid w:val="003E79FF"/>
    <w:rsid w:val="003F5D7C"/>
    <w:rsid w:val="00403E84"/>
    <w:rsid w:val="00405D97"/>
    <w:rsid w:val="004069CF"/>
    <w:rsid w:val="00411147"/>
    <w:rsid w:val="00421528"/>
    <w:rsid w:val="00424D9E"/>
    <w:rsid w:val="00443201"/>
    <w:rsid w:val="0045236E"/>
    <w:rsid w:val="00460E07"/>
    <w:rsid w:val="00466075"/>
    <w:rsid w:val="004664DD"/>
    <w:rsid w:val="00475B07"/>
    <w:rsid w:val="004826C1"/>
    <w:rsid w:val="00486BC3"/>
    <w:rsid w:val="00492847"/>
    <w:rsid w:val="00494408"/>
    <w:rsid w:val="004A5267"/>
    <w:rsid w:val="004B1D2C"/>
    <w:rsid w:val="004B2E83"/>
    <w:rsid w:val="004B3785"/>
    <w:rsid w:val="004B4155"/>
    <w:rsid w:val="004C2B8E"/>
    <w:rsid w:val="004D1961"/>
    <w:rsid w:val="004E0A88"/>
    <w:rsid w:val="004E0B82"/>
    <w:rsid w:val="004E4A2F"/>
    <w:rsid w:val="004E7F77"/>
    <w:rsid w:val="004F3047"/>
    <w:rsid w:val="0050021B"/>
    <w:rsid w:val="00501F4D"/>
    <w:rsid w:val="0050275F"/>
    <w:rsid w:val="00510445"/>
    <w:rsid w:val="005145CA"/>
    <w:rsid w:val="005145F0"/>
    <w:rsid w:val="00516BBB"/>
    <w:rsid w:val="005202B6"/>
    <w:rsid w:val="005276AE"/>
    <w:rsid w:val="00527AD3"/>
    <w:rsid w:val="00530AB1"/>
    <w:rsid w:val="00536876"/>
    <w:rsid w:val="00537215"/>
    <w:rsid w:val="00547649"/>
    <w:rsid w:val="005528A2"/>
    <w:rsid w:val="00557D38"/>
    <w:rsid w:val="0056215A"/>
    <w:rsid w:val="00567E02"/>
    <w:rsid w:val="00574484"/>
    <w:rsid w:val="005779FA"/>
    <w:rsid w:val="00585396"/>
    <w:rsid w:val="00594E83"/>
    <w:rsid w:val="005A3406"/>
    <w:rsid w:val="005A4438"/>
    <w:rsid w:val="005A4A91"/>
    <w:rsid w:val="005A5FDA"/>
    <w:rsid w:val="005A6F15"/>
    <w:rsid w:val="005A7956"/>
    <w:rsid w:val="005C1243"/>
    <w:rsid w:val="005C59A4"/>
    <w:rsid w:val="005D50B8"/>
    <w:rsid w:val="005D69EC"/>
    <w:rsid w:val="005E613C"/>
    <w:rsid w:val="005E6366"/>
    <w:rsid w:val="005E6D92"/>
    <w:rsid w:val="005F4093"/>
    <w:rsid w:val="00600E17"/>
    <w:rsid w:val="006132CE"/>
    <w:rsid w:val="00613E45"/>
    <w:rsid w:val="00617AC6"/>
    <w:rsid w:val="0062061A"/>
    <w:rsid w:val="00622EFB"/>
    <w:rsid w:val="00633AB4"/>
    <w:rsid w:val="00635D9C"/>
    <w:rsid w:val="00647C08"/>
    <w:rsid w:val="00650D33"/>
    <w:rsid w:val="00652B19"/>
    <w:rsid w:val="00662329"/>
    <w:rsid w:val="006626D7"/>
    <w:rsid w:val="006636F8"/>
    <w:rsid w:val="00663E07"/>
    <w:rsid w:val="00666CA2"/>
    <w:rsid w:val="00670265"/>
    <w:rsid w:val="006721BA"/>
    <w:rsid w:val="00672535"/>
    <w:rsid w:val="00673CFB"/>
    <w:rsid w:val="00687E54"/>
    <w:rsid w:val="00690D06"/>
    <w:rsid w:val="00695383"/>
    <w:rsid w:val="006B39C4"/>
    <w:rsid w:val="006B4F1E"/>
    <w:rsid w:val="006B5851"/>
    <w:rsid w:val="006C1ACD"/>
    <w:rsid w:val="006C1CF9"/>
    <w:rsid w:val="006C6E97"/>
    <w:rsid w:val="006D2EE7"/>
    <w:rsid w:val="006D485B"/>
    <w:rsid w:val="006E611A"/>
    <w:rsid w:val="006E7639"/>
    <w:rsid w:val="006F1B16"/>
    <w:rsid w:val="006F2B4D"/>
    <w:rsid w:val="006F401F"/>
    <w:rsid w:val="006F4C77"/>
    <w:rsid w:val="00705001"/>
    <w:rsid w:val="00707FEF"/>
    <w:rsid w:val="00722BAC"/>
    <w:rsid w:val="00723FAA"/>
    <w:rsid w:val="0072684E"/>
    <w:rsid w:val="00727D94"/>
    <w:rsid w:val="00734CCB"/>
    <w:rsid w:val="00744491"/>
    <w:rsid w:val="0075265A"/>
    <w:rsid w:val="00757E34"/>
    <w:rsid w:val="00760F4F"/>
    <w:rsid w:val="00763DA7"/>
    <w:rsid w:val="0076453A"/>
    <w:rsid w:val="007656EA"/>
    <w:rsid w:val="007671B9"/>
    <w:rsid w:val="00772F60"/>
    <w:rsid w:val="007748E7"/>
    <w:rsid w:val="00783E0C"/>
    <w:rsid w:val="00784391"/>
    <w:rsid w:val="007924F6"/>
    <w:rsid w:val="007A1A67"/>
    <w:rsid w:val="007A369F"/>
    <w:rsid w:val="007B0392"/>
    <w:rsid w:val="007B347A"/>
    <w:rsid w:val="007B7C7D"/>
    <w:rsid w:val="007C0A1E"/>
    <w:rsid w:val="007C1E16"/>
    <w:rsid w:val="007C58EC"/>
    <w:rsid w:val="007C5C58"/>
    <w:rsid w:val="007E112F"/>
    <w:rsid w:val="007E31FE"/>
    <w:rsid w:val="007F40DC"/>
    <w:rsid w:val="007F77BF"/>
    <w:rsid w:val="008016AE"/>
    <w:rsid w:val="008029DA"/>
    <w:rsid w:val="008102D1"/>
    <w:rsid w:val="00812B5B"/>
    <w:rsid w:val="00823C5E"/>
    <w:rsid w:val="008257BA"/>
    <w:rsid w:val="00825FDB"/>
    <w:rsid w:val="0083597E"/>
    <w:rsid w:val="00836509"/>
    <w:rsid w:val="008461B4"/>
    <w:rsid w:val="00846A32"/>
    <w:rsid w:val="00853B9E"/>
    <w:rsid w:val="00860E21"/>
    <w:rsid w:val="008616FF"/>
    <w:rsid w:val="00867BAC"/>
    <w:rsid w:val="008703A7"/>
    <w:rsid w:val="00870B97"/>
    <w:rsid w:val="00876B5B"/>
    <w:rsid w:val="00881C73"/>
    <w:rsid w:val="008A005E"/>
    <w:rsid w:val="008A49DC"/>
    <w:rsid w:val="008A5A68"/>
    <w:rsid w:val="008A6F20"/>
    <w:rsid w:val="008B152D"/>
    <w:rsid w:val="008B3E86"/>
    <w:rsid w:val="008B6F2A"/>
    <w:rsid w:val="008C2475"/>
    <w:rsid w:val="008C3767"/>
    <w:rsid w:val="008C6039"/>
    <w:rsid w:val="008D011F"/>
    <w:rsid w:val="008D1A11"/>
    <w:rsid w:val="008E3E1F"/>
    <w:rsid w:val="008E563B"/>
    <w:rsid w:val="008E59DE"/>
    <w:rsid w:val="00900144"/>
    <w:rsid w:val="00900A06"/>
    <w:rsid w:val="00904044"/>
    <w:rsid w:val="009051F8"/>
    <w:rsid w:val="009127CE"/>
    <w:rsid w:val="00913835"/>
    <w:rsid w:val="00921C18"/>
    <w:rsid w:val="00932A90"/>
    <w:rsid w:val="00934DB8"/>
    <w:rsid w:val="0093737C"/>
    <w:rsid w:val="0095276E"/>
    <w:rsid w:val="00960B46"/>
    <w:rsid w:val="009625EF"/>
    <w:rsid w:val="009721B2"/>
    <w:rsid w:val="00972203"/>
    <w:rsid w:val="00974361"/>
    <w:rsid w:val="0097506A"/>
    <w:rsid w:val="00976AFB"/>
    <w:rsid w:val="00986FC4"/>
    <w:rsid w:val="00993731"/>
    <w:rsid w:val="00993BB9"/>
    <w:rsid w:val="0099494B"/>
    <w:rsid w:val="00996473"/>
    <w:rsid w:val="009A2233"/>
    <w:rsid w:val="009A3412"/>
    <w:rsid w:val="009B2A86"/>
    <w:rsid w:val="009B39DE"/>
    <w:rsid w:val="009B96A0"/>
    <w:rsid w:val="009C3912"/>
    <w:rsid w:val="009E1764"/>
    <w:rsid w:val="009E51F0"/>
    <w:rsid w:val="009F13C1"/>
    <w:rsid w:val="009F5546"/>
    <w:rsid w:val="00A0083E"/>
    <w:rsid w:val="00A03D3D"/>
    <w:rsid w:val="00A304F6"/>
    <w:rsid w:val="00A3274E"/>
    <w:rsid w:val="00A37DD5"/>
    <w:rsid w:val="00A45442"/>
    <w:rsid w:val="00A46ADC"/>
    <w:rsid w:val="00A4751D"/>
    <w:rsid w:val="00A57943"/>
    <w:rsid w:val="00A6196D"/>
    <w:rsid w:val="00A64A7F"/>
    <w:rsid w:val="00A67696"/>
    <w:rsid w:val="00A737C4"/>
    <w:rsid w:val="00A73F85"/>
    <w:rsid w:val="00AA1BDF"/>
    <w:rsid w:val="00AA3CFC"/>
    <w:rsid w:val="00AAC9CA"/>
    <w:rsid w:val="00AB14F1"/>
    <w:rsid w:val="00AB5555"/>
    <w:rsid w:val="00AC25FE"/>
    <w:rsid w:val="00AC2E25"/>
    <w:rsid w:val="00AD1792"/>
    <w:rsid w:val="00AD17CB"/>
    <w:rsid w:val="00AD3506"/>
    <w:rsid w:val="00AE3C32"/>
    <w:rsid w:val="00B03C38"/>
    <w:rsid w:val="00B05D10"/>
    <w:rsid w:val="00B12CC2"/>
    <w:rsid w:val="00B212D4"/>
    <w:rsid w:val="00B23491"/>
    <w:rsid w:val="00B23DDB"/>
    <w:rsid w:val="00B25129"/>
    <w:rsid w:val="00B36730"/>
    <w:rsid w:val="00B43CF0"/>
    <w:rsid w:val="00B44AFE"/>
    <w:rsid w:val="00B44D69"/>
    <w:rsid w:val="00B46E3D"/>
    <w:rsid w:val="00B6239E"/>
    <w:rsid w:val="00B647F7"/>
    <w:rsid w:val="00B770F6"/>
    <w:rsid w:val="00B90482"/>
    <w:rsid w:val="00B94F63"/>
    <w:rsid w:val="00B9607C"/>
    <w:rsid w:val="00BA2B39"/>
    <w:rsid w:val="00BA3D56"/>
    <w:rsid w:val="00BA5779"/>
    <w:rsid w:val="00BB0F11"/>
    <w:rsid w:val="00BB1071"/>
    <w:rsid w:val="00BB21A2"/>
    <w:rsid w:val="00BB27CC"/>
    <w:rsid w:val="00BB405C"/>
    <w:rsid w:val="00BB4C41"/>
    <w:rsid w:val="00BB4CB5"/>
    <w:rsid w:val="00BB699B"/>
    <w:rsid w:val="00BC2258"/>
    <w:rsid w:val="00BC6A36"/>
    <w:rsid w:val="00BC71CF"/>
    <w:rsid w:val="00BD0C98"/>
    <w:rsid w:val="00BE2958"/>
    <w:rsid w:val="00BE63A4"/>
    <w:rsid w:val="00C047EE"/>
    <w:rsid w:val="00C142A0"/>
    <w:rsid w:val="00C14A48"/>
    <w:rsid w:val="00C205AE"/>
    <w:rsid w:val="00C465F1"/>
    <w:rsid w:val="00C570E4"/>
    <w:rsid w:val="00C57CAD"/>
    <w:rsid w:val="00C70B87"/>
    <w:rsid w:val="00C72745"/>
    <w:rsid w:val="00C76953"/>
    <w:rsid w:val="00C80C08"/>
    <w:rsid w:val="00C81B87"/>
    <w:rsid w:val="00C82FF4"/>
    <w:rsid w:val="00C8347C"/>
    <w:rsid w:val="00C86DD2"/>
    <w:rsid w:val="00C87EAE"/>
    <w:rsid w:val="00C93A27"/>
    <w:rsid w:val="00CA7ECE"/>
    <w:rsid w:val="00CB01E0"/>
    <w:rsid w:val="00CB671E"/>
    <w:rsid w:val="00CC0023"/>
    <w:rsid w:val="00CC2C8D"/>
    <w:rsid w:val="00CC5163"/>
    <w:rsid w:val="00CC5345"/>
    <w:rsid w:val="00CC6458"/>
    <w:rsid w:val="00CC6F42"/>
    <w:rsid w:val="00CD39B7"/>
    <w:rsid w:val="00CD5AD3"/>
    <w:rsid w:val="00CE0364"/>
    <w:rsid w:val="00CE5A4A"/>
    <w:rsid w:val="00CF2A79"/>
    <w:rsid w:val="00CF7849"/>
    <w:rsid w:val="00D004D5"/>
    <w:rsid w:val="00D00B2D"/>
    <w:rsid w:val="00D05A2A"/>
    <w:rsid w:val="00D05E08"/>
    <w:rsid w:val="00D108AD"/>
    <w:rsid w:val="00D11DD5"/>
    <w:rsid w:val="00D21417"/>
    <w:rsid w:val="00D22E9F"/>
    <w:rsid w:val="00D23F67"/>
    <w:rsid w:val="00D260EA"/>
    <w:rsid w:val="00D31167"/>
    <w:rsid w:val="00D31CE5"/>
    <w:rsid w:val="00D32FF4"/>
    <w:rsid w:val="00D34757"/>
    <w:rsid w:val="00D35C84"/>
    <w:rsid w:val="00D379E5"/>
    <w:rsid w:val="00D46224"/>
    <w:rsid w:val="00D5316C"/>
    <w:rsid w:val="00D547A9"/>
    <w:rsid w:val="00D63DB8"/>
    <w:rsid w:val="00D66EE8"/>
    <w:rsid w:val="00D706F4"/>
    <w:rsid w:val="00D86436"/>
    <w:rsid w:val="00D949A6"/>
    <w:rsid w:val="00DA1B03"/>
    <w:rsid w:val="00DA26A1"/>
    <w:rsid w:val="00DA3E4E"/>
    <w:rsid w:val="00DA3F97"/>
    <w:rsid w:val="00DB0E7A"/>
    <w:rsid w:val="00DB10F8"/>
    <w:rsid w:val="00DC6E2B"/>
    <w:rsid w:val="00DE133D"/>
    <w:rsid w:val="00DF265C"/>
    <w:rsid w:val="00DF3125"/>
    <w:rsid w:val="00E07D68"/>
    <w:rsid w:val="00E13007"/>
    <w:rsid w:val="00E14B68"/>
    <w:rsid w:val="00E14BEF"/>
    <w:rsid w:val="00E23F0C"/>
    <w:rsid w:val="00E30A43"/>
    <w:rsid w:val="00E30DC7"/>
    <w:rsid w:val="00E35323"/>
    <w:rsid w:val="00E3557E"/>
    <w:rsid w:val="00E36B4B"/>
    <w:rsid w:val="00E41A69"/>
    <w:rsid w:val="00E46293"/>
    <w:rsid w:val="00E51009"/>
    <w:rsid w:val="00E55132"/>
    <w:rsid w:val="00E561E0"/>
    <w:rsid w:val="00E565D8"/>
    <w:rsid w:val="00E56A8C"/>
    <w:rsid w:val="00E63D57"/>
    <w:rsid w:val="00E64E7C"/>
    <w:rsid w:val="00E651EB"/>
    <w:rsid w:val="00E70349"/>
    <w:rsid w:val="00E727AC"/>
    <w:rsid w:val="00E818DB"/>
    <w:rsid w:val="00E84915"/>
    <w:rsid w:val="00E86462"/>
    <w:rsid w:val="00E95112"/>
    <w:rsid w:val="00E952FC"/>
    <w:rsid w:val="00E96254"/>
    <w:rsid w:val="00EA20A9"/>
    <w:rsid w:val="00EA2A48"/>
    <w:rsid w:val="00EA2B90"/>
    <w:rsid w:val="00EA3FAC"/>
    <w:rsid w:val="00EA49BB"/>
    <w:rsid w:val="00EB3719"/>
    <w:rsid w:val="00EB4933"/>
    <w:rsid w:val="00EB5AA5"/>
    <w:rsid w:val="00EC3F0B"/>
    <w:rsid w:val="00EC4A57"/>
    <w:rsid w:val="00EC751F"/>
    <w:rsid w:val="00EE2B4B"/>
    <w:rsid w:val="00EE726C"/>
    <w:rsid w:val="00EE7D41"/>
    <w:rsid w:val="00EF20F5"/>
    <w:rsid w:val="00EF30FE"/>
    <w:rsid w:val="00EF5650"/>
    <w:rsid w:val="00EF57C5"/>
    <w:rsid w:val="00F06A77"/>
    <w:rsid w:val="00F06F94"/>
    <w:rsid w:val="00F159C5"/>
    <w:rsid w:val="00F17FAC"/>
    <w:rsid w:val="00F23272"/>
    <w:rsid w:val="00F267E7"/>
    <w:rsid w:val="00F32100"/>
    <w:rsid w:val="00F417B1"/>
    <w:rsid w:val="00F46328"/>
    <w:rsid w:val="00F476F9"/>
    <w:rsid w:val="00F559DC"/>
    <w:rsid w:val="00F64C1B"/>
    <w:rsid w:val="00F76E8C"/>
    <w:rsid w:val="00F85EFB"/>
    <w:rsid w:val="00FA09F9"/>
    <w:rsid w:val="00FA55E2"/>
    <w:rsid w:val="00FA78B6"/>
    <w:rsid w:val="00FA7BBA"/>
    <w:rsid w:val="00FB41A0"/>
    <w:rsid w:val="00FB7DB1"/>
    <w:rsid w:val="00FC0E88"/>
    <w:rsid w:val="00FC3A9E"/>
    <w:rsid w:val="00FC403A"/>
    <w:rsid w:val="00FC60D5"/>
    <w:rsid w:val="00FC7409"/>
    <w:rsid w:val="00FD31D0"/>
    <w:rsid w:val="00FD451F"/>
    <w:rsid w:val="00FE1646"/>
    <w:rsid w:val="00FE1BBC"/>
    <w:rsid w:val="00FE40EA"/>
    <w:rsid w:val="00FE7B01"/>
    <w:rsid w:val="01001030"/>
    <w:rsid w:val="01230703"/>
    <w:rsid w:val="01240131"/>
    <w:rsid w:val="0129B3F5"/>
    <w:rsid w:val="014D2ADD"/>
    <w:rsid w:val="0152686B"/>
    <w:rsid w:val="01556A3D"/>
    <w:rsid w:val="016271AD"/>
    <w:rsid w:val="0181001F"/>
    <w:rsid w:val="018B8D99"/>
    <w:rsid w:val="018E2ED6"/>
    <w:rsid w:val="01965C70"/>
    <w:rsid w:val="01AF0480"/>
    <w:rsid w:val="01B5AC0A"/>
    <w:rsid w:val="01B5CCE2"/>
    <w:rsid w:val="01BF2E19"/>
    <w:rsid w:val="01C64143"/>
    <w:rsid w:val="01C72FC3"/>
    <w:rsid w:val="01CC0288"/>
    <w:rsid w:val="01E40C5B"/>
    <w:rsid w:val="02118229"/>
    <w:rsid w:val="0228C157"/>
    <w:rsid w:val="023A35B2"/>
    <w:rsid w:val="027A0443"/>
    <w:rsid w:val="027A6744"/>
    <w:rsid w:val="0280B5A0"/>
    <w:rsid w:val="02B294BB"/>
    <w:rsid w:val="02B7B5DA"/>
    <w:rsid w:val="02B844C5"/>
    <w:rsid w:val="02BED24C"/>
    <w:rsid w:val="02C2FECE"/>
    <w:rsid w:val="02CA5FC3"/>
    <w:rsid w:val="02CE4E31"/>
    <w:rsid w:val="02E8F45A"/>
    <w:rsid w:val="031E3EA3"/>
    <w:rsid w:val="0348DEA9"/>
    <w:rsid w:val="0358AB4E"/>
    <w:rsid w:val="0361511E"/>
    <w:rsid w:val="03625E14"/>
    <w:rsid w:val="036C88B6"/>
    <w:rsid w:val="03777FD6"/>
    <w:rsid w:val="0398F632"/>
    <w:rsid w:val="03A76EC9"/>
    <w:rsid w:val="03A7A04E"/>
    <w:rsid w:val="03A82BAD"/>
    <w:rsid w:val="03B2D996"/>
    <w:rsid w:val="03C2255B"/>
    <w:rsid w:val="03C82F69"/>
    <w:rsid w:val="03DCF007"/>
    <w:rsid w:val="040FB9A2"/>
    <w:rsid w:val="04125908"/>
    <w:rsid w:val="041637A5"/>
    <w:rsid w:val="0419043F"/>
    <w:rsid w:val="042C77E3"/>
    <w:rsid w:val="044E8110"/>
    <w:rsid w:val="0453C109"/>
    <w:rsid w:val="0464A7EB"/>
    <w:rsid w:val="047A4D59"/>
    <w:rsid w:val="04898E74"/>
    <w:rsid w:val="04939D91"/>
    <w:rsid w:val="0494AAC3"/>
    <w:rsid w:val="04957FA4"/>
    <w:rsid w:val="04AB0750"/>
    <w:rsid w:val="04BCD850"/>
    <w:rsid w:val="04C24F6A"/>
    <w:rsid w:val="04C7624C"/>
    <w:rsid w:val="04FA9D27"/>
    <w:rsid w:val="05144F85"/>
    <w:rsid w:val="0514B6E3"/>
    <w:rsid w:val="052FA1B2"/>
    <w:rsid w:val="053E951C"/>
    <w:rsid w:val="0543BD09"/>
    <w:rsid w:val="05489424"/>
    <w:rsid w:val="054D0EDD"/>
    <w:rsid w:val="057227F0"/>
    <w:rsid w:val="05887788"/>
    <w:rsid w:val="0597D8DC"/>
    <w:rsid w:val="05A3B1DC"/>
    <w:rsid w:val="0604D8F8"/>
    <w:rsid w:val="0636ACDA"/>
    <w:rsid w:val="063982C7"/>
    <w:rsid w:val="063D71EB"/>
    <w:rsid w:val="0646A514"/>
    <w:rsid w:val="064A7862"/>
    <w:rsid w:val="064E9181"/>
    <w:rsid w:val="066EEE69"/>
    <w:rsid w:val="0673650F"/>
    <w:rsid w:val="06742E36"/>
    <w:rsid w:val="0676B5CD"/>
    <w:rsid w:val="06892BFA"/>
    <w:rsid w:val="068D7FC3"/>
    <w:rsid w:val="06A867E8"/>
    <w:rsid w:val="06A9471E"/>
    <w:rsid w:val="06C22F9E"/>
    <w:rsid w:val="06DBF2AE"/>
    <w:rsid w:val="07052D6D"/>
    <w:rsid w:val="07184183"/>
    <w:rsid w:val="0741B469"/>
    <w:rsid w:val="074C3BA0"/>
    <w:rsid w:val="074E22C6"/>
    <w:rsid w:val="0763D4B9"/>
    <w:rsid w:val="076ABFDB"/>
    <w:rsid w:val="076C921D"/>
    <w:rsid w:val="07751372"/>
    <w:rsid w:val="0775FC63"/>
    <w:rsid w:val="079E9E5C"/>
    <w:rsid w:val="07C53F5B"/>
    <w:rsid w:val="07F49248"/>
    <w:rsid w:val="080A4B95"/>
    <w:rsid w:val="08185367"/>
    <w:rsid w:val="082B0FEC"/>
    <w:rsid w:val="0835C5AB"/>
    <w:rsid w:val="0836B637"/>
    <w:rsid w:val="085D8937"/>
    <w:rsid w:val="087FAB7D"/>
    <w:rsid w:val="08810908"/>
    <w:rsid w:val="089BC048"/>
    <w:rsid w:val="08A0AD37"/>
    <w:rsid w:val="08B8D3BF"/>
    <w:rsid w:val="08BA2F46"/>
    <w:rsid w:val="08CCC15B"/>
    <w:rsid w:val="08F6221C"/>
    <w:rsid w:val="08FFFEEE"/>
    <w:rsid w:val="09050FA3"/>
    <w:rsid w:val="090B698F"/>
    <w:rsid w:val="090ED2E0"/>
    <w:rsid w:val="09105A33"/>
    <w:rsid w:val="094AC5E7"/>
    <w:rsid w:val="095C46EA"/>
    <w:rsid w:val="0960F460"/>
    <w:rsid w:val="0974A5B0"/>
    <w:rsid w:val="09883793"/>
    <w:rsid w:val="09A08A60"/>
    <w:rsid w:val="09AAD154"/>
    <w:rsid w:val="09C370E2"/>
    <w:rsid w:val="09D8E44B"/>
    <w:rsid w:val="09FBE423"/>
    <w:rsid w:val="0A057178"/>
    <w:rsid w:val="0A40B5A7"/>
    <w:rsid w:val="0A48C9E0"/>
    <w:rsid w:val="0A67F2D8"/>
    <w:rsid w:val="0A76367A"/>
    <w:rsid w:val="0A8AB0C6"/>
    <w:rsid w:val="0A906CAB"/>
    <w:rsid w:val="0ABE9C44"/>
    <w:rsid w:val="0AC42AEF"/>
    <w:rsid w:val="0AE7E19B"/>
    <w:rsid w:val="0B0D80A8"/>
    <w:rsid w:val="0B32E127"/>
    <w:rsid w:val="0B373DC7"/>
    <w:rsid w:val="0B4362B7"/>
    <w:rsid w:val="0B5C7D08"/>
    <w:rsid w:val="0B5FA385"/>
    <w:rsid w:val="0B60B1A1"/>
    <w:rsid w:val="0B8A8CFC"/>
    <w:rsid w:val="0BA66B4D"/>
    <w:rsid w:val="0BB22EA4"/>
    <w:rsid w:val="0BBC7672"/>
    <w:rsid w:val="0BBF6A4C"/>
    <w:rsid w:val="0BC203BD"/>
    <w:rsid w:val="0BEFAECD"/>
    <w:rsid w:val="0C0E99C7"/>
    <w:rsid w:val="0C1F1248"/>
    <w:rsid w:val="0C4B9D79"/>
    <w:rsid w:val="0C8788B6"/>
    <w:rsid w:val="0C8D6CCF"/>
    <w:rsid w:val="0C9F1E9E"/>
    <w:rsid w:val="0CACB51E"/>
    <w:rsid w:val="0CD6FFF9"/>
    <w:rsid w:val="0CEECE2E"/>
    <w:rsid w:val="0D2A4E32"/>
    <w:rsid w:val="0D2F5183"/>
    <w:rsid w:val="0D36CAE9"/>
    <w:rsid w:val="0D934160"/>
    <w:rsid w:val="0DA012F1"/>
    <w:rsid w:val="0DA50DFB"/>
    <w:rsid w:val="0DB4C93D"/>
    <w:rsid w:val="0DBA9288"/>
    <w:rsid w:val="0DC4A470"/>
    <w:rsid w:val="0DCAAECD"/>
    <w:rsid w:val="0DDCD9F0"/>
    <w:rsid w:val="0DF077A9"/>
    <w:rsid w:val="0E072C80"/>
    <w:rsid w:val="0E0B6C5F"/>
    <w:rsid w:val="0E312FD3"/>
    <w:rsid w:val="0E7A46D4"/>
    <w:rsid w:val="0E7FDE35"/>
    <w:rsid w:val="0E883EF0"/>
    <w:rsid w:val="0E88B750"/>
    <w:rsid w:val="0EB1C990"/>
    <w:rsid w:val="0EE7A3BE"/>
    <w:rsid w:val="0EF15331"/>
    <w:rsid w:val="0EFA5C75"/>
    <w:rsid w:val="0F07BDC6"/>
    <w:rsid w:val="0F0CF9D8"/>
    <w:rsid w:val="0F600302"/>
    <w:rsid w:val="0F6ADE6E"/>
    <w:rsid w:val="0F804894"/>
    <w:rsid w:val="0F96DEC4"/>
    <w:rsid w:val="0FACB74D"/>
    <w:rsid w:val="0FB4B0B9"/>
    <w:rsid w:val="0FC6B257"/>
    <w:rsid w:val="0FC7DD68"/>
    <w:rsid w:val="0FCEDE67"/>
    <w:rsid w:val="0FE10B4A"/>
    <w:rsid w:val="101210B8"/>
    <w:rsid w:val="1023116E"/>
    <w:rsid w:val="1056DCAA"/>
    <w:rsid w:val="10C4902E"/>
    <w:rsid w:val="10D349B7"/>
    <w:rsid w:val="10F7040E"/>
    <w:rsid w:val="111B7BB2"/>
    <w:rsid w:val="111F1F60"/>
    <w:rsid w:val="111F53E6"/>
    <w:rsid w:val="111FDDBA"/>
    <w:rsid w:val="1125673C"/>
    <w:rsid w:val="113331B5"/>
    <w:rsid w:val="115D97B2"/>
    <w:rsid w:val="11777FAE"/>
    <w:rsid w:val="1182FE44"/>
    <w:rsid w:val="1196BA44"/>
    <w:rsid w:val="119EDC95"/>
    <w:rsid w:val="11BB843E"/>
    <w:rsid w:val="11D83461"/>
    <w:rsid w:val="11EC0000"/>
    <w:rsid w:val="1220053B"/>
    <w:rsid w:val="122A528D"/>
    <w:rsid w:val="1230DD0E"/>
    <w:rsid w:val="123F2B31"/>
    <w:rsid w:val="125A7B44"/>
    <w:rsid w:val="1262C343"/>
    <w:rsid w:val="126F998F"/>
    <w:rsid w:val="1272BC18"/>
    <w:rsid w:val="1287CAFF"/>
    <w:rsid w:val="12AB2B21"/>
    <w:rsid w:val="12B805EA"/>
    <w:rsid w:val="12BF6104"/>
    <w:rsid w:val="12D2BADC"/>
    <w:rsid w:val="12D43DAE"/>
    <w:rsid w:val="12EC96D9"/>
    <w:rsid w:val="12F3D97F"/>
    <w:rsid w:val="1303401B"/>
    <w:rsid w:val="131103EB"/>
    <w:rsid w:val="131B38AE"/>
    <w:rsid w:val="1328C1BC"/>
    <w:rsid w:val="13358F12"/>
    <w:rsid w:val="136CBABA"/>
    <w:rsid w:val="137DC23C"/>
    <w:rsid w:val="1383EB00"/>
    <w:rsid w:val="1384D61F"/>
    <w:rsid w:val="13AD5986"/>
    <w:rsid w:val="13BBB496"/>
    <w:rsid w:val="13BD2951"/>
    <w:rsid w:val="13BDCBB0"/>
    <w:rsid w:val="13EB6330"/>
    <w:rsid w:val="13EDEE00"/>
    <w:rsid w:val="14257585"/>
    <w:rsid w:val="143ECD89"/>
    <w:rsid w:val="144E2B33"/>
    <w:rsid w:val="145195E1"/>
    <w:rsid w:val="14601014"/>
    <w:rsid w:val="146F23B9"/>
    <w:rsid w:val="14A81A7D"/>
    <w:rsid w:val="14CC256D"/>
    <w:rsid w:val="14D9B988"/>
    <w:rsid w:val="14EFDAF1"/>
    <w:rsid w:val="14F1C666"/>
    <w:rsid w:val="1506DF70"/>
    <w:rsid w:val="150E48D3"/>
    <w:rsid w:val="1523A0C2"/>
    <w:rsid w:val="153D38BA"/>
    <w:rsid w:val="1548BB18"/>
    <w:rsid w:val="156D1479"/>
    <w:rsid w:val="159600FF"/>
    <w:rsid w:val="15A95E61"/>
    <w:rsid w:val="15C03105"/>
    <w:rsid w:val="15C55999"/>
    <w:rsid w:val="15DAD5A1"/>
    <w:rsid w:val="15DE3B59"/>
    <w:rsid w:val="15FC3866"/>
    <w:rsid w:val="1613F4B7"/>
    <w:rsid w:val="16167E44"/>
    <w:rsid w:val="16367CDC"/>
    <w:rsid w:val="16465975"/>
    <w:rsid w:val="165D57CE"/>
    <w:rsid w:val="16667A4E"/>
    <w:rsid w:val="16687F34"/>
    <w:rsid w:val="1684B664"/>
    <w:rsid w:val="1687B2DD"/>
    <w:rsid w:val="16A78E64"/>
    <w:rsid w:val="16A8541F"/>
    <w:rsid w:val="16AD50DB"/>
    <w:rsid w:val="16B6B17B"/>
    <w:rsid w:val="16B72C8B"/>
    <w:rsid w:val="16BB8BC2"/>
    <w:rsid w:val="16C0F949"/>
    <w:rsid w:val="16C61396"/>
    <w:rsid w:val="16CD2D22"/>
    <w:rsid w:val="1711863A"/>
    <w:rsid w:val="1744022C"/>
    <w:rsid w:val="17774449"/>
    <w:rsid w:val="177A9EA7"/>
    <w:rsid w:val="1783F6EF"/>
    <w:rsid w:val="1786398E"/>
    <w:rsid w:val="179A4E54"/>
    <w:rsid w:val="179E3712"/>
    <w:rsid w:val="17C417DB"/>
    <w:rsid w:val="17D0B731"/>
    <w:rsid w:val="17D3693F"/>
    <w:rsid w:val="17E0083C"/>
    <w:rsid w:val="182BA182"/>
    <w:rsid w:val="184DF02B"/>
    <w:rsid w:val="18612036"/>
    <w:rsid w:val="186896D3"/>
    <w:rsid w:val="1878023C"/>
    <w:rsid w:val="187FEDD4"/>
    <w:rsid w:val="18933675"/>
    <w:rsid w:val="18AE2FC1"/>
    <w:rsid w:val="18C38D9F"/>
    <w:rsid w:val="18E3C1B7"/>
    <w:rsid w:val="18ED8AEE"/>
    <w:rsid w:val="18FEE801"/>
    <w:rsid w:val="18FFF3D0"/>
    <w:rsid w:val="1915A7EB"/>
    <w:rsid w:val="193962AF"/>
    <w:rsid w:val="193B6C1C"/>
    <w:rsid w:val="193BCDDF"/>
    <w:rsid w:val="1947E33C"/>
    <w:rsid w:val="195966C6"/>
    <w:rsid w:val="196601AC"/>
    <w:rsid w:val="1970A51A"/>
    <w:rsid w:val="19A661AA"/>
    <w:rsid w:val="19C63E22"/>
    <w:rsid w:val="19D6A818"/>
    <w:rsid w:val="19F1193A"/>
    <w:rsid w:val="1A0CF2EB"/>
    <w:rsid w:val="1A40C478"/>
    <w:rsid w:val="1A4BFD6A"/>
    <w:rsid w:val="1A59AF27"/>
    <w:rsid w:val="1A783459"/>
    <w:rsid w:val="1A9D5721"/>
    <w:rsid w:val="1AD53310"/>
    <w:rsid w:val="1AE2E212"/>
    <w:rsid w:val="1AEB028E"/>
    <w:rsid w:val="1AF20EC3"/>
    <w:rsid w:val="1B25F110"/>
    <w:rsid w:val="1B2BF19D"/>
    <w:rsid w:val="1B37D07F"/>
    <w:rsid w:val="1B3F4115"/>
    <w:rsid w:val="1B782846"/>
    <w:rsid w:val="1B7A6DDD"/>
    <w:rsid w:val="1B94C0DB"/>
    <w:rsid w:val="1BB0D680"/>
    <w:rsid w:val="1BB37885"/>
    <w:rsid w:val="1BBC52BA"/>
    <w:rsid w:val="1BBDDB4D"/>
    <w:rsid w:val="1BBEBD8D"/>
    <w:rsid w:val="1BCF3A8E"/>
    <w:rsid w:val="1BD9296B"/>
    <w:rsid w:val="1C3BBBFF"/>
    <w:rsid w:val="1C3EF7D9"/>
    <w:rsid w:val="1C4ECF33"/>
    <w:rsid w:val="1C51C390"/>
    <w:rsid w:val="1C606A50"/>
    <w:rsid w:val="1C6B8F92"/>
    <w:rsid w:val="1C6C976B"/>
    <w:rsid w:val="1C7E0A41"/>
    <w:rsid w:val="1C836984"/>
    <w:rsid w:val="1CEC8BA9"/>
    <w:rsid w:val="1D11011D"/>
    <w:rsid w:val="1D2EB2A7"/>
    <w:rsid w:val="1D316E14"/>
    <w:rsid w:val="1D501EFD"/>
    <w:rsid w:val="1D651378"/>
    <w:rsid w:val="1D6CCEB6"/>
    <w:rsid w:val="1D800F52"/>
    <w:rsid w:val="1D8C2EB6"/>
    <w:rsid w:val="1DAFD51B"/>
    <w:rsid w:val="1DD83750"/>
    <w:rsid w:val="1DF85E89"/>
    <w:rsid w:val="1E002571"/>
    <w:rsid w:val="1E09EE14"/>
    <w:rsid w:val="1E0C2E9B"/>
    <w:rsid w:val="1E22E629"/>
    <w:rsid w:val="1E3F97E8"/>
    <w:rsid w:val="1E40AA1C"/>
    <w:rsid w:val="1E413485"/>
    <w:rsid w:val="1E50AD00"/>
    <w:rsid w:val="1E66F2ED"/>
    <w:rsid w:val="1E67790F"/>
    <w:rsid w:val="1E7A8530"/>
    <w:rsid w:val="1E87E3BE"/>
    <w:rsid w:val="1E8B87F1"/>
    <w:rsid w:val="1EADD84B"/>
    <w:rsid w:val="1ECE8B2D"/>
    <w:rsid w:val="1EDF8495"/>
    <w:rsid w:val="1EF75B4E"/>
    <w:rsid w:val="1F07313F"/>
    <w:rsid w:val="1F1EE9D7"/>
    <w:rsid w:val="1F28A0B2"/>
    <w:rsid w:val="1F2D3FD4"/>
    <w:rsid w:val="1F38FE4C"/>
    <w:rsid w:val="1F57C4AA"/>
    <w:rsid w:val="1F5A9C92"/>
    <w:rsid w:val="1F8E6A61"/>
    <w:rsid w:val="1F9438E8"/>
    <w:rsid w:val="1F95CF1B"/>
    <w:rsid w:val="1FA20D1E"/>
    <w:rsid w:val="1FB1C1DA"/>
    <w:rsid w:val="1FDC2C0E"/>
    <w:rsid w:val="200574A3"/>
    <w:rsid w:val="20059ADA"/>
    <w:rsid w:val="201D21F0"/>
    <w:rsid w:val="20348EF6"/>
    <w:rsid w:val="20466C1F"/>
    <w:rsid w:val="204BF0D3"/>
    <w:rsid w:val="2055D61E"/>
    <w:rsid w:val="2059DEC4"/>
    <w:rsid w:val="20665369"/>
    <w:rsid w:val="206A5B8E"/>
    <w:rsid w:val="206CC585"/>
    <w:rsid w:val="207151E0"/>
    <w:rsid w:val="207DE04F"/>
    <w:rsid w:val="2082CBC7"/>
    <w:rsid w:val="20836C18"/>
    <w:rsid w:val="208C6AFA"/>
    <w:rsid w:val="20A6E6D7"/>
    <w:rsid w:val="20A73DB9"/>
    <w:rsid w:val="20A96951"/>
    <w:rsid w:val="20BECCF3"/>
    <w:rsid w:val="20DAF603"/>
    <w:rsid w:val="20E21A89"/>
    <w:rsid w:val="20ECBDC5"/>
    <w:rsid w:val="20F9111D"/>
    <w:rsid w:val="21000EF6"/>
    <w:rsid w:val="210EDEA6"/>
    <w:rsid w:val="211A7607"/>
    <w:rsid w:val="2147F033"/>
    <w:rsid w:val="2147F614"/>
    <w:rsid w:val="214BADB0"/>
    <w:rsid w:val="2154FAA5"/>
    <w:rsid w:val="215B5BFA"/>
    <w:rsid w:val="2190566D"/>
    <w:rsid w:val="21A81BBB"/>
    <w:rsid w:val="21E19A70"/>
    <w:rsid w:val="22020780"/>
    <w:rsid w:val="220E2EA5"/>
    <w:rsid w:val="2221E4B7"/>
    <w:rsid w:val="2221FB59"/>
    <w:rsid w:val="222844ED"/>
    <w:rsid w:val="22306BBF"/>
    <w:rsid w:val="223ADD6E"/>
    <w:rsid w:val="22497EE8"/>
    <w:rsid w:val="225B5D3A"/>
    <w:rsid w:val="226F2C64"/>
    <w:rsid w:val="22946D34"/>
    <w:rsid w:val="22977AF7"/>
    <w:rsid w:val="22A56132"/>
    <w:rsid w:val="22B34773"/>
    <w:rsid w:val="22D8AE57"/>
    <w:rsid w:val="22DAB807"/>
    <w:rsid w:val="22E00C26"/>
    <w:rsid w:val="22E89795"/>
    <w:rsid w:val="22EE903E"/>
    <w:rsid w:val="22F6F92E"/>
    <w:rsid w:val="22F70155"/>
    <w:rsid w:val="22FE5F03"/>
    <w:rsid w:val="2300B123"/>
    <w:rsid w:val="2326AD66"/>
    <w:rsid w:val="234BF66E"/>
    <w:rsid w:val="235D7F52"/>
    <w:rsid w:val="23646201"/>
    <w:rsid w:val="236C4AE5"/>
    <w:rsid w:val="236C5765"/>
    <w:rsid w:val="23B928BD"/>
    <w:rsid w:val="23F29375"/>
    <w:rsid w:val="23F4D542"/>
    <w:rsid w:val="2402E2E9"/>
    <w:rsid w:val="240AF36B"/>
    <w:rsid w:val="241CD862"/>
    <w:rsid w:val="242251A6"/>
    <w:rsid w:val="242FC535"/>
    <w:rsid w:val="243B7B59"/>
    <w:rsid w:val="244676E2"/>
    <w:rsid w:val="244D4717"/>
    <w:rsid w:val="24545F60"/>
    <w:rsid w:val="245F378B"/>
    <w:rsid w:val="24758546"/>
    <w:rsid w:val="248AF24D"/>
    <w:rsid w:val="249C8184"/>
    <w:rsid w:val="24AECED2"/>
    <w:rsid w:val="24C489BF"/>
    <w:rsid w:val="24CF3C14"/>
    <w:rsid w:val="24FDDFCE"/>
    <w:rsid w:val="2517670B"/>
    <w:rsid w:val="251A3751"/>
    <w:rsid w:val="25275B8C"/>
    <w:rsid w:val="254BA050"/>
    <w:rsid w:val="254DC9F4"/>
    <w:rsid w:val="256C5B1E"/>
    <w:rsid w:val="259746BC"/>
    <w:rsid w:val="25A304CB"/>
    <w:rsid w:val="25A816D3"/>
    <w:rsid w:val="25B3E65A"/>
    <w:rsid w:val="25BBA89A"/>
    <w:rsid w:val="25C02EE8"/>
    <w:rsid w:val="25D4389D"/>
    <w:rsid w:val="25E34A69"/>
    <w:rsid w:val="260EE4EC"/>
    <w:rsid w:val="26127F11"/>
    <w:rsid w:val="262D36CF"/>
    <w:rsid w:val="26475A3F"/>
    <w:rsid w:val="26490A39"/>
    <w:rsid w:val="2677FC89"/>
    <w:rsid w:val="2690A90B"/>
    <w:rsid w:val="26949EA3"/>
    <w:rsid w:val="26A8821F"/>
    <w:rsid w:val="26B5253F"/>
    <w:rsid w:val="26C1EAE1"/>
    <w:rsid w:val="26D43A1E"/>
    <w:rsid w:val="26E04878"/>
    <w:rsid w:val="26E27338"/>
    <w:rsid w:val="26F47921"/>
    <w:rsid w:val="26FCCE02"/>
    <w:rsid w:val="270D89DE"/>
    <w:rsid w:val="2729050E"/>
    <w:rsid w:val="2734D170"/>
    <w:rsid w:val="27637E27"/>
    <w:rsid w:val="2781E7B9"/>
    <w:rsid w:val="2786B896"/>
    <w:rsid w:val="278B046B"/>
    <w:rsid w:val="2795D7F8"/>
    <w:rsid w:val="27985451"/>
    <w:rsid w:val="279AF2D5"/>
    <w:rsid w:val="279CF058"/>
    <w:rsid w:val="27B2B219"/>
    <w:rsid w:val="27C4D1B9"/>
    <w:rsid w:val="27ECE82B"/>
    <w:rsid w:val="280BB4F2"/>
    <w:rsid w:val="2870E051"/>
    <w:rsid w:val="288C99E0"/>
    <w:rsid w:val="289E138B"/>
    <w:rsid w:val="28A0FF41"/>
    <w:rsid w:val="28AD2CA1"/>
    <w:rsid w:val="28B83E6A"/>
    <w:rsid w:val="28B9273E"/>
    <w:rsid w:val="28D17145"/>
    <w:rsid w:val="28D25358"/>
    <w:rsid w:val="28ECABC0"/>
    <w:rsid w:val="28EFC37C"/>
    <w:rsid w:val="2903AEB8"/>
    <w:rsid w:val="290BEBBE"/>
    <w:rsid w:val="29185128"/>
    <w:rsid w:val="294D4582"/>
    <w:rsid w:val="2951D59F"/>
    <w:rsid w:val="29642927"/>
    <w:rsid w:val="29694474"/>
    <w:rsid w:val="2980051F"/>
    <w:rsid w:val="2989C9DD"/>
    <w:rsid w:val="29998530"/>
    <w:rsid w:val="29AE03EF"/>
    <w:rsid w:val="29BAF40E"/>
    <w:rsid w:val="29D23A29"/>
    <w:rsid w:val="29E506FF"/>
    <w:rsid w:val="29EAB728"/>
    <w:rsid w:val="2A11059A"/>
    <w:rsid w:val="2A234223"/>
    <w:rsid w:val="2A5EF4E3"/>
    <w:rsid w:val="2A762FC4"/>
    <w:rsid w:val="2A7A77AE"/>
    <w:rsid w:val="2AB559CB"/>
    <w:rsid w:val="2AB7E8C1"/>
    <w:rsid w:val="2ABDE5B5"/>
    <w:rsid w:val="2AC25FD5"/>
    <w:rsid w:val="2AF854B9"/>
    <w:rsid w:val="2B0A93EC"/>
    <w:rsid w:val="2B105A13"/>
    <w:rsid w:val="2B136BEF"/>
    <w:rsid w:val="2B14576E"/>
    <w:rsid w:val="2B235C65"/>
    <w:rsid w:val="2B324880"/>
    <w:rsid w:val="2B330498"/>
    <w:rsid w:val="2B40B098"/>
    <w:rsid w:val="2B6BC74E"/>
    <w:rsid w:val="2B6E0A8A"/>
    <w:rsid w:val="2B7333F1"/>
    <w:rsid w:val="2B8516AE"/>
    <w:rsid w:val="2BABCD10"/>
    <w:rsid w:val="2BAFD912"/>
    <w:rsid w:val="2BCAEFC0"/>
    <w:rsid w:val="2BCDA277"/>
    <w:rsid w:val="2BDE2632"/>
    <w:rsid w:val="2BE3F457"/>
    <w:rsid w:val="2BE8E887"/>
    <w:rsid w:val="2BE976A0"/>
    <w:rsid w:val="2C000A99"/>
    <w:rsid w:val="2C36D139"/>
    <w:rsid w:val="2C5EFDA4"/>
    <w:rsid w:val="2C715F59"/>
    <w:rsid w:val="2CA2C356"/>
    <w:rsid w:val="2CA717E7"/>
    <w:rsid w:val="2CB5DD91"/>
    <w:rsid w:val="2CC45DC6"/>
    <w:rsid w:val="2CD3AC49"/>
    <w:rsid w:val="2CDF444C"/>
    <w:rsid w:val="2CE23784"/>
    <w:rsid w:val="2CE48AF3"/>
    <w:rsid w:val="2CFCB9E9"/>
    <w:rsid w:val="2D2CD6C9"/>
    <w:rsid w:val="2D3496A7"/>
    <w:rsid w:val="2D4B3060"/>
    <w:rsid w:val="2D844911"/>
    <w:rsid w:val="2D848D60"/>
    <w:rsid w:val="2DADA3AA"/>
    <w:rsid w:val="2DB21870"/>
    <w:rsid w:val="2DC6CC07"/>
    <w:rsid w:val="2DCD494D"/>
    <w:rsid w:val="2DD99787"/>
    <w:rsid w:val="2DE6BE90"/>
    <w:rsid w:val="2DF44C68"/>
    <w:rsid w:val="2E135EEA"/>
    <w:rsid w:val="2E3943C7"/>
    <w:rsid w:val="2E608DCC"/>
    <w:rsid w:val="2E64123C"/>
    <w:rsid w:val="2E80ABC4"/>
    <w:rsid w:val="2E8BB8FF"/>
    <w:rsid w:val="2EA03FF8"/>
    <w:rsid w:val="2EA9CCEB"/>
    <w:rsid w:val="2EC59AC0"/>
    <w:rsid w:val="2EE4112D"/>
    <w:rsid w:val="2EE93EBB"/>
    <w:rsid w:val="2EE96246"/>
    <w:rsid w:val="2EEF117F"/>
    <w:rsid w:val="2EFB4FBC"/>
    <w:rsid w:val="2F14C03C"/>
    <w:rsid w:val="2F1A6DE5"/>
    <w:rsid w:val="2F1D9272"/>
    <w:rsid w:val="2F284C4E"/>
    <w:rsid w:val="2F330962"/>
    <w:rsid w:val="2F3E28AE"/>
    <w:rsid w:val="2F4DE8D1"/>
    <w:rsid w:val="2F9162E8"/>
    <w:rsid w:val="2F9B6D56"/>
    <w:rsid w:val="2F9EE248"/>
    <w:rsid w:val="2FA670CB"/>
    <w:rsid w:val="2FC2788B"/>
    <w:rsid w:val="2FC57275"/>
    <w:rsid w:val="2FD3A709"/>
    <w:rsid w:val="2FF59A01"/>
    <w:rsid w:val="2FFC2F28"/>
    <w:rsid w:val="2FFDBCB1"/>
    <w:rsid w:val="301117FC"/>
    <w:rsid w:val="303F6B32"/>
    <w:rsid w:val="30417BAD"/>
    <w:rsid w:val="30A3BF66"/>
    <w:rsid w:val="30A9ACFE"/>
    <w:rsid w:val="30B4DA16"/>
    <w:rsid w:val="30CF2EEC"/>
    <w:rsid w:val="30D6664D"/>
    <w:rsid w:val="30FDFEEA"/>
    <w:rsid w:val="3119BBE6"/>
    <w:rsid w:val="311BD4EC"/>
    <w:rsid w:val="3123A3BF"/>
    <w:rsid w:val="3123B518"/>
    <w:rsid w:val="31288503"/>
    <w:rsid w:val="312FC228"/>
    <w:rsid w:val="31374BCB"/>
    <w:rsid w:val="315097CC"/>
    <w:rsid w:val="315F48DF"/>
    <w:rsid w:val="3167963D"/>
    <w:rsid w:val="316D5D22"/>
    <w:rsid w:val="317DF41C"/>
    <w:rsid w:val="31974DAD"/>
    <w:rsid w:val="31A80B51"/>
    <w:rsid w:val="31C3AA47"/>
    <w:rsid w:val="31C4A584"/>
    <w:rsid w:val="31F4C6D0"/>
    <w:rsid w:val="3203A905"/>
    <w:rsid w:val="3214BF99"/>
    <w:rsid w:val="322AC568"/>
    <w:rsid w:val="3261F0B2"/>
    <w:rsid w:val="3267D80B"/>
    <w:rsid w:val="327236AE"/>
    <w:rsid w:val="328BF16B"/>
    <w:rsid w:val="328C9BE7"/>
    <w:rsid w:val="328EB05E"/>
    <w:rsid w:val="32B11CEA"/>
    <w:rsid w:val="32E0C1E2"/>
    <w:rsid w:val="32E8E1DD"/>
    <w:rsid w:val="33084196"/>
    <w:rsid w:val="33445D7F"/>
    <w:rsid w:val="33473260"/>
    <w:rsid w:val="33665EF0"/>
    <w:rsid w:val="33A70417"/>
    <w:rsid w:val="33B59AFC"/>
    <w:rsid w:val="33D05439"/>
    <w:rsid w:val="33FBBD71"/>
    <w:rsid w:val="33FDFC5E"/>
    <w:rsid w:val="34116595"/>
    <w:rsid w:val="341AAA58"/>
    <w:rsid w:val="34339FE8"/>
    <w:rsid w:val="344626C3"/>
    <w:rsid w:val="34559947"/>
    <w:rsid w:val="345E40EE"/>
    <w:rsid w:val="346762EA"/>
    <w:rsid w:val="3468F604"/>
    <w:rsid w:val="346B89CB"/>
    <w:rsid w:val="34745B00"/>
    <w:rsid w:val="347B74C2"/>
    <w:rsid w:val="347C9243"/>
    <w:rsid w:val="348D1EF4"/>
    <w:rsid w:val="3494C403"/>
    <w:rsid w:val="349DA245"/>
    <w:rsid w:val="34AA26A6"/>
    <w:rsid w:val="34AB36E9"/>
    <w:rsid w:val="34AE6BA1"/>
    <w:rsid w:val="351A0A7D"/>
    <w:rsid w:val="351FFFD6"/>
    <w:rsid w:val="3526A0E4"/>
    <w:rsid w:val="3539A87D"/>
    <w:rsid w:val="353A3833"/>
    <w:rsid w:val="353F2633"/>
    <w:rsid w:val="354FFF04"/>
    <w:rsid w:val="35516B5D"/>
    <w:rsid w:val="35568B68"/>
    <w:rsid w:val="357EFECB"/>
    <w:rsid w:val="358FCACD"/>
    <w:rsid w:val="35ACC7B0"/>
    <w:rsid w:val="35B5B43C"/>
    <w:rsid w:val="35F4A928"/>
    <w:rsid w:val="3609ABCA"/>
    <w:rsid w:val="3629B599"/>
    <w:rsid w:val="363531A7"/>
    <w:rsid w:val="363BA23F"/>
    <w:rsid w:val="3648A225"/>
    <w:rsid w:val="365D16AC"/>
    <w:rsid w:val="36708EE7"/>
    <w:rsid w:val="367BA03A"/>
    <w:rsid w:val="368007C4"/>
    <w:rsid w:val="368E5086"/>
    <w:rsid w:val="3695224A"/>
    <w:rsid w:val="36C525F1"/>
    <w:rsid w:val="36C8AA7F"/>
    <w:rsid w:val="36CEAAD2"/>
    <w:rsid w:val="36DCFC27"/>
    <w:rsid w:val="36DE88CF"/>
    <w:rsid w:val="36E9A656"/>
    <w:rsid w:val="36EBCF65"/>
    <w:rsid w:val="370CEF84"/>
    <w:rsid w:val="370E1F54"/>
    <w:rsid w:val="37177A0B"/>
    <w:rsid w:val="373E10AF"/>
    <w:rsid w:val="376695C6"/>
    <w:rsid w:val="377765E3"/>
    <w:rsid w:val="3778A04A"/>
    <w:rsid w:val="379D5CE7"/>
    <w:rsid w:val="37B2A9C3"/>
    <w:rsid w:val="37D69B64"/>
    <w:rsid w:val="37D98F6D"/>
    <w:rsid w:val="37D99FC8"/>
    <w:rsid w:val="37DA171B"/>
    <w:rsid w:val="37FFC946"/>
    <w:rsid w:val="38208A97"/>
    <w:rsid w:val="3822C8AD"/>
    <w:rsid w:val="382A20E7"/>
    <w:rsid w:val="38404C45"/>
    <w:rsid w:val="3849827E"/>
    <w:rsid w:val="38589CB7"/>
    <w:rsid w:val="38B2A689"/>
    <w:rsid w:val="38B75B9C"/>
    <w:rsid w:val="38BC98D6"/>
    <w:rsid w:val="38BE70FE"/>
    <w:rsid w:val="38C2C0E8"/>
    <w:rsid w:val="38EDCB36"/>
    <w:rsid w:val="39042B03"/>
    <w:rsid w:val="390FECD4"/>
    <w:rsid w:val="393BD6A7"/>
    <w:rsid w:val="39670B08"/>
    <w:rsid w:val="397D0B98"/>
    <w:rsid w:val="3992ADE4"/>
    <w:rsid w:val="39B26E4F"/>
    <w:rsid w:val="39C6CD6D"/>
    <w:rsid w:val="39CE1EBD"/>
    <w:rsid w:val="39D42313"/>
    <w:rsid w:val="39D8BC38"/>
    <w:rsid w:val="39EDB0C3"/>
    <w:rsid w:val="39F689B6"/>
    <w:rsid w:val="3A3B8F16"/>
    <w:rsid w:val="3A3CA8CE"/>
    <w:rsid w:val="3A404F71"/>
    <w:rsid w:val="3A5CE8D5"/>
    <w:rsid w:val="3A5DB983"/>
    <w:rsid w:val="3A5FD4DF"/>
    <w:rsid w:val="3A80B07C"/>
    <w:rsid w:val="3A8DE441"/>
    <w:rsid w:val="3A91DE8D"/>
    <w:rsid w:val="3A9EC9BF"/>
    <w:rsid w:val="3ABB4C58"/>
    <w:rsid w:val="3ACA7427"/>
    <w:rsid w:val="3ADB4405"/>
    <w:rsid w:val="3AE95BBA"/>
    <w:rsid w:val="3B13C34F"/>
    <w:rsid w:val="3B1CBD57"/>
    <w:rsid w:val="3B272B50"/>
    <w:rsid w:val="3B3C21A6"/>
    <w:rsid w:val="3B4044F3"/>
    <w:rsid w:val="3B443DAE"/>
    <w:rsid w:val="3B5FF59A"/>
    <w:rsid w:val="3B615687"/>
    <w:rsid w:val="3B66C655"/>
    <w:rsid w:val="3B6AF34F"/>
    <w:rsid w:val="3B6FF374"/>
    <w:rsid w:val="3B7CD846"/>
    <w:rsid w:val="3B8FB108"/>
    <w:rsid w:val="3BA444EB"/>
    <w:rsid w:val="3BA78484"/>
    <w:rsid w:val="3BBCFC8B"/>
    <w:rsid w:val="3BBCFF01"/>
    <w:rsid w:val="3BC4F416"/>
    <w:rsid w:val="3BD5B466"/>
    <w:rsid w:val="3BF869DB"/>
    <w:rsid w:val="3BF9EF1D"/>
    <w:rsid w:val="3BFC4835"/>
    <w:rsid w:val="3C0B5A6B"/>
    <w:rsid w:val="3C384AFD"/>
    <w:rsid w:val="3C5549D1"/>
    <w:rsid w:val="3C664488"/>
    <w:rsid w:val="3C795AA3"/>
    <w:rsid w:val="3C7BAF5D"/>
    <w:rsid w:val="3CE1D82C"/>
    <w:rsid w:val="3CE30370"/>
    <w:rsid w:val="3CEEDEBE"/>
    <w:rsid w:val="3D31DCA5"/>
    <w:rsid w:val="3D36BEF6"/>
    <w:rsid w:val="3D4266D4"/>
    <w:rsid w:val="3D50BD65"/>
    <w:rsid w:val="3D5C0C9C"/>
    <w:rsid w:val="3D621872"/>
    <w:rsid w:val="3D6959F9"/>
    <w:rsid w:val="3D7A34C1"/>
    <w:rsid w:val="3D7B0CEF"/>
    <w:rsid w:val="3D8F8D36"/>
    <w:rsid w:val="3D90D4BF"/>
    <w:rsid w:val="3DAC3A44"/>
    <w:rsid w:val="3DC6A79B"/>
    <w:rsid w:val="3DD029C0"/>
    <w:rsid w:val="3DDAF393"/>
    <w:rsid w:val="3DF39B1D"/>
    <w:rsid w:val="3E07EA4B"/>
    <w:rsid w:val="3E21497A"/>
    <w:rsid w:val="3E237489"/>
    <w:rsid w:val="3E357045"/>
    <w:rsid w:val="3E8090D0"/>
    <w:rsid w:val="3E854C47"/>
    <w:rsid w:val="3E8B0C34"/>
    <w:rsid w:val="3EB02AA0"/>
    <w:rsid w:val="3EC0FAC7"/>
    <w:rsid w:val="3EC1B41C"/>
    <w:rsid w:val="3EC7DE3B"/>
    <w:rsid w:val="3EDA17FF"/>
    <w:rsid w:val="3EE13707"/>
    <w:rsid w:val="3F01CA77"/>
    <w:rsid w:val="3F0AF2E9"/>
    <w:rsid w:val="3F1619FB"/>
    <w:rsid w:val="3F34222A"/>
    <w:rsid w:val="3F35DFB9"/>
    <w:rsid w:val="3F3B149D"/>
    <w:rsid w:val="3F66B239"/>
    <w:rsid w:val="3F67855B"/>
    <w:rsid w:val="3F74EED9"/>
    <w:rsid w:val="3F787CFB"/>
    <w:rsid w:val="3F7AE6F2"/>
    <w:rsid w:val="3F8A669F"/>
    <w:rsid w:val="3F8C3EE2"/>
    <w:rsid w:val="3FA20979"/>
    <w:rsid w:val="3FB1D659"/>
    <w:rsid w:val="3FBE2402"/>
    <w:rsid w:val="3FCCC6E9"/>
    <w:rsid w:val="3FD0F100"/>
    <w:rsid w:val="3FFF08D4"/>
    <w:rsid w:val="402454A2"/>
    <w:rsid w:val="403E6472"/>
    <w:rsid w:val="4043DAA7"/>
    <w:rsid w:val="40570F54"/>
    <w:rsid w:val="4075E860"/>
    <w:rsid w:val="408B5B76"/>
    <w:rsid w:val="4094CA69"/>
    <w:rsid w:val="40965E00"/>
    <w:rsid w:val="409AB358"/>
    <w:rsid w:val="40AAF216"/>
    <w:rsid w:val="40B51AEC"/>
    <w:rsid w:val="40C07BF0"/>
    <w:rsid w:val="40CAFDE0"/>
    <w:rsid w:val="40D5B05C"/>
    <w:rsid w:val="40DC5648"/>
    <w:rsid w:val="40EC2ED2"/>
    <w:rsid w:val="40ED7DA9"/>
    <w:rsid w:val="4100445D"/>
    <w:rsid w:val="410CEDC8"/>
    <w:rsid w:val="410D0F16"/>
    <w:rsid w:val="410E20D4"/>
    <w:rsid w:val="414506E3"/>
    <w:rsid w:val="416A2AE1"/>
    <w:rsid w:val="41888307"/>
    <w:rsid w:val="418EF5D9"/>
    <w:rsid w:val="41A0BEC3"/>
    <w:rsid w:val="41B4DFD1"/>
    <w:rsid w:val="41E1CEC2"/>
    <w:rsid w:val="41E2ECFA"/>
    <w:rsid w:val="41F9E5BD"/>
    <w:rsid w:val="41FAD306"/>
    <w:rsid w:val="4228E110"/>
    <w:rsid w:val="42317F45"/>
    <w:rsid w:val="423A4936"/>
    <w:rsid w:val="423A4FFF"/>
    <w:rsid w:val="42446C71"/>
    <w:rsid w:val="424E5E52"/>
    <w:rsid w:val="4259DC53"/>
    <w:rsid w:val="42AA9640"/>
    <w:rsid w:val="42B38098"/>
    <w:rsid w:val="42B7E52B"/>
    <w:rsid w:val="42CF73CA"/>
    <w:rsid w:val="42CFFCF4"/>
    <w:rsid w:val="432177EE"/>
    <w:rsid w:val="43271D56"/>
    <w:rsid w:val="43342285"/>
    <w:rsid w:val="4399C335"/>
    <w:rsid w:val="43B5436F"/>
    <w:rsid w:val="43C7E55B"/>
    <w:rsid w:val="43F06FEB"/>
    <w:rsid w:val="44248E4A"/>
    <w:rsid w:val="44340517"/>
    <w:rsid w:val="443C9950"/>
    <w:rsid w:val="444260CF"/>
    <w:rsid w:val="4462A745"/>
    <w:rsid w:val="4487F0A9"/>
    <w:rsid w:val="4491DA6B"/>
    <w:rsid w:val="449CB6A2"/>
    <w:rsid w:val="449F76F8"/>
    <w:rsid w:val="44ACC3DB"/>
    <w:rsid w:val="44B05B2A"/>
    <w:rsid w:val="44C88534"/>
    <w:rsid w:val="44D1CBE4"/>
    <w:rsid w:val="44DFD176"/>
    <w:rsid w:val="44EFECEB"/>
    <w:rsid w:val="45126788"/>
    <w:rsid w:val="45130F1D"/>
    <w:rsid w:val="45157F08"/>
    <w:rsid w:val="451A5796"/>
    <w:rsid w:val="452571F1"/>
    <w:rsid w:val="452CBDDA"/>
    <w:rsid w:val="4541D41C"/>
    <w:rsid w:val="4550FA0F"/>
    <w:rsid w:val="457CC5B1"/>
    <w:rsid w:val="45BDAA26"/>
    <w:rsid w:val="45BF4B6E"/>
    <w:rsid w:val="45C22322"/>
    <w:rsid w:val="45CDE48E"/>
    <w:rsid w:val="45D1886F"/>
    <w:rsid w:val="45D3C8AE"/>
    <w:rsid w:val="45DE3FDC"/>
    <w:rsid w:val="45DF314A"/>
    <w:rsid w:val="45E1A37D"/>
    <w:rsid w:val="46025A26"/>
    <w:rsid w:val="46028B03"/>
    <w:rsid w:val="461E5C0A"/>
    <w:rsid w:val="462A25B8"/>
    <w:rsid w:val="4636BBB2"/>
    <w:rsid w:val="463BF0C9"/>
    <w:rsid w:val="466A248C"/>
    <w:rsid w:val="466AA508"/>
    <w:rsid w:val="4673D4B5"/>
    <w:rsid w:val="467929D7"/>
    <w:rsid w:val="4680B4B0"/>
    <w:rsid w:val="46A6A44F"/>
    <w:rsid w:val="46E83136"/>
    <w:rsid w:val="46E941AC"/>
    <w:rsid w:val="471A8A9B"/>
    <w:rsid w:val="47344D5F"/>
    <w:rsid w:val="4737CEEF"/>
    <w:rsid w:val="473960C5"/>
    <w:rsid w:val="474F2581"/>
    <w:rsid w:val="47595B72"/>
    <w:rsid w:val="475B161A"/>
    <w:rsid w:val="4770838C"/>
    <w:rsid w:val="4783855A"/>
    <w:rsid w:val="47AFA0A9"/>
    <w:rsid w:val="47B489F0"/>
    <w:rsid w:val="47C3DB43"/>
    <w:rsid w:val="47C7A768"/>
    <w:rsid w:val="47D717BA"/>
    <w:rsid w:val="48108181"/>
    <w:rsid w:val="481BA0CD"/>
    <w:rsid w:val="482B1756"/>
    <w:rsid w:val="484A084A"/>
    <w:rsid w:val="4851F858"/>
    <w:rsid w:val="4861799A"/>
    <w:rsid w:val="486FB2E5"/>
    <w:rsid w:val="4871CA56"/>
    <w:rsid w:val="4877272B"/>
    <w:rsid w:val="487EFA37"/>
    <w:rsid w:val="488BEE7E"/>
    <w:rsid w:val="48B8574B"/>
    <w:rsid w:val="48BE19C2"/>
    <w:rsid w:val="49071D50"/>
    <w:rsid w:val="4913AF2A"/>
    <w:rsid w:val="491DBD9C"/>
    <w:rsid w:val="4929F77B"/>
    <w:rsid w:val="493AD968"/>
    <w:rsid w:val="49450A0E"/>
    <w:rsid w:val="495719FF"/>
    <w:rsid w:val="495A80D2"/>
    <w:rsid w:val="495C1469"/>
    <w:rsid w:val="49707AA1"/>
    <w:rsid w:val="497C7658"/>
    <w:rsid w:val="4990B2BC"/>
    <w:rsid w:val="49AB8E59"/>
    <w:rsid w:val="49AC4381"/>
    <w:rsid w:val="49E6BFEE"/>
    <w:rsid w:val="49EBA5BA"/>
    <w:rsid w:val="49FA3D0E"/>
    <w:rsid w:val="4A1042C4"/>
    <w:rsid w:val="4A119305"/>
    <w:rsid w:val="4A2282C3"/>
    <w:rsid w:val="4A42D4D5"/>
    <w:rsid w:val="4A6BEE21"/>
    <w:rsid w:val="4A746BC1"/>
    <w:rsid w:val="4A7C5282"/>
    <w:rsid w:val="4A847C65"/>
    <w:rsid w:val="4A92B6DC"/>
    <w:rsid w:val="4AA3FF5C"/>
    <w:rsid w:val="4AAA3802"/>
    <w:rsid w:val="4ABB6835"/>
    <w:rsid w:val="4ABE6CFB"/>
    <w:rsid w:val="4AC03DB8"/>
    <w:rsid w:val="4ADB01E9"/>
    <w:rsid w:val="4AF99141"/>
    <w:rsid w:val="4AFECCF9"/>
    <w:rsid w:val="4B024493"/>
    <w:rsid w:val="4B07AB25"/>
    <w:rsid w:val="4B34B840"/>
    <w:rsid w:val="4B7B5018"/>
    <w:rsid w:val="4B83BA80"/>
    <w:rsid w:val="4B87C1C6"/>
    <w:rsid w:val="4B8D38E6"/>
    <w:rsid w:val="4B97CAFE"/>
    <w:rsid w:val="4BB69AF9"/>
    <w:rsid w:val="4BBCBDBA"/>
    <w:rsid w:val="4BD45AE4"/>
    <w:rsid w:val="4BD5709B"/>
    <w:rsid w:val="4BD690A1"/>
    <w:rsid w:val="4BDD1BDA"/>
    <w:rsid w:val="4BFA72A8"/>
    <w:rsid w:val="4C01B02A"/>
    <w:rsid w:val="4C135EBF"/>
    <w:rsid w:val="4C2F2D80"/>
    <w:rsid w:val="4C312DB8"/>
    <w:rsid w:val="4C3380FD"/>
    <w:rsid w:val="4C34FD04"/>
    <w:rsid w:val="4C4644A4"/>
    <w:rsid w:val="4C5DA0D1"/>
    <w:rsid w:val="4C68C3B4"/>
    <w:rsid w:val="4C82A0FA"/>
    <w:rsid w:val="4C9DC971"/>
    <w:rsid w:val="4CD598B9"/>
    <w:rsid w:val="4CD6171F"/>
    <w:rsid w:val="4CDFCA28"/>
    <w:rsid w:val="4CE97D77"/>
    <w:rsid w:val="4CF1B1C0"/>
    <w:rsid w:val="4CFCE35D"/>
    <w:rsid w:val="4CFF6200"/>
    <w:rsid w:val="4D1A7302"/>
    <w:rsid w:val="4D236322"/>
    <w:rsid w:val="4D23892B"/>
    <w:rsid w:val="4D31DDD0"/>
    <w:rsid w:val="4D410A0C"/>
    <w:rsid w:val="4D591FEA"/>
    <w:rsid w:val="4D682508"/>
    <w:rsid w:val="4D6DCC80"/>
    <w:rsid w:val="4D796F0D"/>
    <w:rsid w:val="4D808283"/>
    <w:rsid w:val="4D846ACA"/>
    <w:rsid w:val="4D8B60FF"/>
    <w:rsid w:val="4DA03076"/>
    <w:rsid w:val="4DA4D3E2"/>
    <w:rsid w:val="4DB599E1"/>
    <w:rsid w:val="4DBE039B"/>
    <w:rsid w:val="4DC16616"/>
    <w:rsid w:val="4DC30CB3"/>
    <w:rsid w:val="4DF03BC8"/>
    <w:rsid w:val="4DF3DB6C"/>
    <w:rsid w:val="4E0A2F91"/>
    <w:rsid w:val="4E1CCC3A"/>
    <w:rsid w:val="4E4D0C29"/>
    <w:rsid w:val="4E618471"/>
    <w:rsid w:val="4E6F2679"/>
    <w:rsid w:val="4E99E8D0"/>
    <w:rsid w:val="4EA2F6E8"/>
    <w:rsid w:val="4EA8117F"/>
    <w:rsid w:val="4EA9F208"/>
    <w:rsid w:val="4EC0B809"/>
    <w:rsid w:val="4EDF8080"/>
    <w:rsid w:val="4EEE2A28"/>
    <w:rsid w:val="4EF17AEC"/>
    <w:rsid w:val="4F05E964"/>
    <w:rsid w:val="4F0DDEC8"/>
    <w:rsid w:val="4F5287C2"/>
    <w:rsid w:val="4FBD106E"/>
    <w:rsid w:val="4FCAA350"/>
    <w:rsid w:val="4FD068CE"/>
    <w:rsid w:val="4FD2C175"/>
    <w:rsid w:val="4FD6A2BD"/>
    <w:rsid w:val="4FF6C41D"/>
    <w:rsid w:val="5004745C"/>
    <w:rsid w:val="5004BE35"/>
    <w:rsid w:val="5016061B"/>
    <w:rsid w:val="502BCECA"/>
    <w:rsid w:val="504E8614"/>
    <w:rsid w:val="505518AA"/>
    <w:rsid w:val="5060AA09"/>
    <w:rsid w:val="506D1A81"/>
    <w:rsid w:val="5075B9CA"/>
    <w:rsid w:val="5081519B"/>
    <w:rsid w:val="508DEDA3"/>
    <w:rsid w:val="50A09701"/>
    <w:rsid w:val="50AAE7BF"/>
    <w:rsid w:val="50AF21AC"/>
    <w:rsid w:val="50B1D419"/>
    <w:rsid w:val="50B2A018"/>
    <w:rsid w:val="50B40A8D"/>
    <w:rsid w:val="50BEF1B5"/>
    <w:rsid w:val="50D5D13B"/>
    <w:rsid w:val="50D9DFF1"/>
    <w:rsid w:val="510C7259"/>
    <w:rsid w:val="511C5150"/>
    <w:rsid w:val="512CFBBD"/>
    <w:rsid w:val="512DAE7F"/>
    <w:rsid w:val="516B2435"/>
    <w:rsid w:val="516B9368"/>
    <w:rsid w:val="51721E86"/>
    <w:rsid w:val="518F80D6"/>
    <w:rsid w:val="51BF73B1"/>
    <w:rsid w:val="51E6B6BA"/>
    <w:rsid w:val="51EDE425"/>
    <w:rsid w:val="51F1FD44"/>
    <w:rsid w:val="51F3D4DD"/>
    <w:rsid w:val="51FC810F"/>
    <w:rsid w:val="5200820C"/>
    <w:rsid w:val="523EB613"/>
    <w:rsid w:val="5248A913"/>
    <w:rsid w:val="5265ACE6"/>
    <w:rsid w:val="527A20DC"/>
    <w:rsid w:val="5280820A"/>
    <w:rsid w:val="528588B6"/>
    <w:rsid w:val="528F5F75"/>
    <w:rsid w:val="52907981"/>
    <w:rsid w:val="52B4F812"/>
    <w:rsid w:val="52C89351"/>
    <w:rsid w:val="52C8AFCD"/>
    <w:rsid w:val="52D9B992"/>
    <w:rsid w:val="52ED7CC5"/>
    <w:rsid w:val="530097CF"/>
    <w:rsid w:val="5303A9B9"/>
    <w:rsid w:val="531A30DE"/>
    <w:rsid w:val="53442EF8"/>
    <w:rsid w:val="536271C2"/>
    <w:rsid w:val="53735D0B"/>
    <w:rsid w:val="53898028"/>
    <w:rsid w:val="538F1FB6"/>
    <w:rsid w:val="53BC5644"/>
    <w:rsid w:val="53BDB1DE"/>
    <w:rsid w:val="53DB4F50"/>
    <w:rsid w:val="53DF4EBB"/>
    <w:rsid w:val="53E100AC"/>
    <w:rsid w:val="53E89E71"/>
    <w:rsid w:val="53EA06BF"/>
    <w:rsid w:val="53FC5D7F"/>
    <w:rsid w:val="542357FF"/>
    <w:rsid w:val="542E3903"/>
    <w:rsid w:val="54376712"/>
    <w:rsid w:val="5441AB37"/>
    <w:rsid w:val="548BB7E5"/>
    <w:rsid w:val="548EA569"/>
    <w:rsid w:val="54E4EEAE"/>
    <w:rsid w:val="54E93185"/>
    <w:rsid w:val="54FE0CC7"/>
    <w:rsid w:val="550BCDBE"/>
    <w:rsid w:val="55276D4A"/>
    <w:rsid w:val="55448220"/>
    <w:rsid w:val="5547E1B2"/>
    <w:rsid w:val="554ED235"/>
    <w:rsid w:val="5553EB57"/>
    <w:rsid w:val="5575D0FE"/>
    <w:rsid w:val="55B05601"/>
    <w:rsid w:val="55BAA489"/>
    <w:rsid w:val="55C39067"/>
    <w:rsid w:val="55CCF8C1"/>
    <w:rsid w:val="55E1E060"/>
    <w:rsid w:val="55E58D10"/>
    <w:rsid w:val="55F1A6C7"/>
    <w:rsid w:val="56178A4B"/>
    <w:rsid w:val="561C3074"/>
    <w:rsid w:val="56223CE4"/>
    <w:rsid w:val="56264852"/>
    <w:rsid w:val="5640FA98"/>
    <w:rsid w:val="564A6CAF"/>
    <w:rsid w:val="564C01C5"/>
    <w:rsid w:val="566DBFB7"/>
    <w:rsid w:val="5680BF0F"/>
    <w:rsid w:val="568124B1"/>
    <w:rsid w:val="5685F0F8"/>
    <w:rsid w:val="568D3525"/>
    <w:rsid w:val="56A32A68"/>
    <w:rsid w:val="56B22827"/>
    <w:rsid w:val="56BF97B9"/>
    <w:rsid w:val="56C49FEA"/>
    <w:rsid w:val="56CA89B6"/>
    <w:rsid w:val="56DF2375"/>
    <w:rsid w:val="56EA837E"/>
    <w:rsid w:val="56F49977"/>
    <w:rsid w:val="572C8528"/>
    <w:rsid w:val="5735D5C1"/>
    <w:rsid w:val="573FA824"/>
    <w:rsid w:val="576778D3"/>
    <w:rsid w:val="5784BA86"/>
    <w:rsid w:val="578E7C3B"/>
    <w:rsid w:val="57A9A1C4"/>
    <w:rsid w:val="57C364FD"/>
    <w:rsid w:val="57DFCC73"/>
    <w:rsid w:val="57E1600A"/>
    <w:rsid w:val="57E362C9"/>
    <w:rsid w:val="57FE7F45"/>
    <w:rsid w:val="5815BCF9"/>
    <w:rsid w:val="582E92D1"/>
    <w:rsid w:val="582F3181"/>
    <w:rsid w:val="588FDA52"/>
    <w:rsid w:val="58B42499"/>
    <w:rsid w:val="58DE1020"/>
    <w:rsid w:val="58E54CCB"/>
    <w:rsid w:val="58FFE896"/>
    <w:rsid w:val="5906381B"/>
    <w:rsid w:val="59110FCA"/>
    <w:rsid w:val="5916E4A3"/>
    <w:rsid w:val="593A8244"/>
    <w:rsid w:val="5940ED24"/>
    <w:rsid w:val="5941121F"/>
    <w:rsid w:val="5945F072"/>
    <w:rsid w:val="59476D26"/>
    <w:rsid w:val="595E5620"/>
    <w:rsid w:val="59940EF5"/>
    <w:rsid w:val="59CED1C7"/>
    <w:rsid w:val="59D1E719"/>
    <w:rsid w:val="59EC0B5E"/>
    <w:rsid w:val="59F7DBB0"/>
    <w:rsid w:val="5A09B72D"/>
    <w:rsid w:val="5A21E2B7"/>
    <w:rsid w:val="5A2643CB"/>
    <w:rsid w:val="5A2B97C8"/>
    <w:rsid w:val="5A2C8357"/>
    <w:rsid w:val="5A51CCFB"/>
    <w:rsid w:val="5A5ADDB2"/>
    <w:rsid w:val="5A70F35E"/>
    <w:rsid w:val="5A790CC2"/>
    <w:rsid w:val="5A7CF3A6"/>
    <w:rsid w:val="5A8292C5"/>
    <w:rsid w:val="5A9594FA"/>
    <w:rsid w:val="5AC009F7"/>
    <w:rsid w:val="5ADA9F73"/>
    <w:rsid w:val="5AEAD896"/>
    <w:rsid w:val="5AECDC05"/>
    <w:rsid w:val="5AFD8EF6"/>
    <w:rsid w:val="5B06E4F7"/>
    <w:rsid w:val="5B09D18C"/>
    <w:rsid w:val="5B296C1A"/>
    <w:rsid w:val="5B30DDEF"/>
    <w:rsid w:val="5B3FAD3D"/>
    <w:rsid w:val="5B462304"/>
    <w:rsid w:val="5B5ED74F"/>
    <w:rsid w:val="5B7004EB"/>
    <w:rsid w:val="5B70613E"/>
    <w:rsid w:val="5B73AFC4"/>
    <w:rsid w:val="5B82F287"/>
    <w:rsid w:val="5B92D55F"/>
    <w:rsid w:val="5BC4922D"/>
    <w:rsid w:val="5BC8562D"/>
    <w:rsid w:val="5BCEC830"/>
    <w:rsid w:val="5C00F0B1"/>
    <w:rsid w:val="5C160C13"/>
    <w:rsid w:val="5C28784F"/>
    <w:rsid w:val="5C374782"/>
    <w:rsid w:val="5C46291C"/>
    <w:rsid w:val="5C628F8C"/>
    <w:rsid w:val="5C688419"/>
    <w:rsid w:val="5C7F49B0"/>
    <w:rsid w:val="5C838702"/>
    <w:rsid w:val="5C88895E"/>
    <w:rsid w:val="5C8EE76B"/>
    <w:rsid w:val="5CAC8C95"/>
    <w:rsid w:val="5CBA9A79"/>
    <w:rsid w:val="5CBE7E65"/>
    <w:rsid w:val="5CC74F01"/>
    <w:rsid w:val="5CD46664"/>
    <w:rsid w:val="5CDE09AC"/>
    <w:rsid w:val="5D09082D"/>
    <w:rsid w:val="5D0C9AD0"/>
    <w:rsid w:val="5D0E3AAB"/>
    <w:rsid w:val="5D107E46"/>
    <w:rsid w:val="5D127DC3"/>
    <w:rsid w:val="5D1389F9"/>
    <w:rsid w:val="5D25A108"/>
    <w:rsid w:val="5D45F410"/>
    <w:rsid w:val="5D62B849"/>
    <w:rsid w:val="5D7D7DF0"/>
    <w:rsid w:val="5D8013B4"/>
    <w:rsid w:val="5D86BFFC"/>
    <w:rsid w:val="5DC49C34"/>
    <w:rsid w:val="5DCD4070"/>
    <w:rsid w:val="5E2872DE"/>
    <w:rsid w:val="5E33FAF9"/>
    <w:rsid w:val="5E391E19"/>
    <w:rsid w:val="5E4329BA"/>
    <w:rsid w:val="5E5193F4"/>
    <w:rsid w:val="5E691388"/>
    <w:rsid w:val="5E6A65AE"/>
    <w:rsid w:val="5E73505B"/>
    <w:rsid w:val="5E804613"/>
    <w:rsid w:val="5E824945"/>
    <w:rsid w:val="5E8EF1E0"/>
    <w:rsid w:val="5E929863"/>
    <w:rsid w:val="5ECC00AB"/>
    <w:rsid w:val="5EF3740C"/>
    <w:rsid w:val="5F0E9CFD"/>
    <w:rsid w:val="5F191F4C"/>
    <w:rsid w:val="5F194E51"/>
    <w:rsid w:val="5F21CF46"/>
    <w:rsid w:val="5F26C879"/>
    <w:rsid w:val="5F456883"/>
    <w:rsid w:val="5F4B66B5"/>
    <w:rsid w:val="5F4E5FD1"/>
    <w:rsid w:val="5F5778FF"/>
    <w:rsid w:val="5F6C6FBD"/>
    <w:rsid w:val="5F7245F8"/>
    <w:rsid w:val="5F86DFCA"/>
    <w:rsid w:val="5F963670"/>
    <w:rsid w:val="5FA3579C"/>
    <w:rsid w:val="5FEBC9E7"/>
    <w:rsid w:val="5FF07A14"/>
    <w:rsid w:val="60003415"/>
    <w:rsid w:val="6008EA4D"/>
    <w:rsid w:val="6019202C"/>
    <w:rsid w:val="601CFC25"/>
    <w:rsid w:val="603310D1"/>
    <w:rsid w:val="603FE28B"/>
    <w:rsid w:val="6043760E"/>
    <w:rsid w:val="6045AD5D"/>
    <w:rsid w:val="6047FC1F"/>
    <w:rsid w:val="6048DB55"/>
    <w:rsid w:val="60556C04"/>
    <w:rsid w:val="6081B0EF"/>
    <w:rsid w:val="608AEBDE"/>
    <w:rsid w:val="608DB0C0"/>
    <w:rsid w:val="60BF19BF"/>
    <w:rsid w:val="60D9BAE5"/>
    <w:rsid w:val="60E8B2AA"/>
    <w:rsid w:val="60F03710"/>
    <w:rsid w:val="60F5D340"/>
    <w:rsid w:val="61034F9D"/>
    <w:rsid w:val="61150E4F"/>
    <w:rsid w:val="611BDF6B"/>
    <w:rsid w:val="611EAC39"/>
    <w:rsid w:val="6129D29C"/>
    <w:rsid w:val="612C7AA9"/>
    <w:rsid w:val="61348261"/>
    <w:rsid w:val="61523447"/>
    <w:rsid w:val="61988275"/>
    <w:rsid w:val="61A1815B"/>
    <w:rsid w:val="61A4165B"/>
    <w:rsid w:val="61A7D787"/>
    <w:rsid w:val="61A8D3CD"/>
    <w:rsid w:val="61C03393"/>
    <w:rsid w:val="61C2DE99"/>
    <w:rsid w:val="61C8B2E0"/>
    <w:rsid w:val="61ED4D73"/>
    <w:rsid w:val="61FB267D"/>
    <w:rsid w:val="61FDC391"/>
    <w:rsid w:val="62141CAF"/>
    <w:rsid w:val="621B9287"/>
    <w:rsid w:val="621EF9BF"/>
    <w:rsid w:val="62288DDE"/>
    <w:rsid w:val="622F9194"/>
    <w:rsid w:val="6242CD92"/>
    <w:rsid w:val="6243B683"/>
    <w:rsid w:val="6255082A"/>
    <w:rsid w:val="625FE9BF"/>
    <w:rsid w:val="62765953"/>
    <w:rsid w:val="627B63CF"/>
    <w:rsid w:val="629E3485"/>
    <w:rsid w:val="62A970E1"/>
    <w:rsid w:val="62AFC009"/>
    <w:rsid w:val="62C66FB5"/>
    <w:rsid w:val="62D317A4"/>
    <w:rsid w:val="63069733"/>
    <w:rsid w:val="631FC7A0"/>
    <w:rsid w:val="63390376"/>
    <w:rsid w:val="6355CC69"/>
    <w:rsid w:val="63646311"/>
    <w:rsid w:val="637287B2"/>
    <w:rsid w:val="63824615"/>
    <w:rsid w:val="63942518"/>
    <w:rsid w:val="63972DAD"/>
    <w:rsid w:val="63B7AD47"/>
    <w:rsid w:val="63C0D1FA"/>
    <w:rsid w:val="63CEE978"/>
    <w:rsid w:val="63E633C1"/>
    <w:rsid w:val="64036927"/>
    <w:rsid w:val="641654F8"/>
    <w:rsid w:val="6420536C"/>
    <w:rsid w:val="643CDC10"/>
    <w:rsid w:val="647DC44F"/>
    <w:rsid w:val="64A21690"/>
    <w:rsid w:val="64B2A230"/>
    <w:rsid w:val="64CE2394"/>
    <w:rsid w:val="64D49A02"/>
    <w:rsid w:val="65131003"/>
    <w:rsid w:val="6516E731"/>
    <w:rsid w:val="6548F30C"/>
    <w:rsid w:val="6557B9AB"/>
    <w:rsid w:val="655895EF"/>
    <w:rsid w:val="65A7D2F7"/>
    <w:rsid w:val="65BA8446"/>
    <w:rsid w:val="65E1DD6B"/>
    <w:rsid w:val="65E44E3B"/>
    <w:rsid w:val="65ED961E"/>
    <w:rsid w:val="660B981A"/>
    <w:rsid w:val="661994B0"/>
    <w:rsid w:val="66329F56"/>
    <w:rsid w:val="6655F069"/>
    <w:rsid w:val="66789078"/>
    <w:rsid w:val="667CE63C"/>
    <w:rsid w:val="6681C9E8"/>
    <w:rsid w:val="6682FBA6"/>
    <w:rsid w:val="6686D004"/>
    <w:rsid w:val="66AF825C"/>
    <w:rsid w:val="66E8D8D3"/>
    <w:rsid w:val="66E99F2D"/>
    <w:rsid w:val="66FE3693"/>
    <w:rsid w:val="66FE90A2"/>
    <w:rsid w:val="6703CE91"/>
    <w:rsid w:val="67117AD7"/>
    <w:rsid w:val="6717B820"/>
    <w:rsid w:val="671D4541"/>
    <w:rsid w:val="67204A98"/>
    <w:rsid w:val="67215F80"/>
    <w:rsid w:val="6738D09F"/>
    <w:rsid w:val="673FB8D1"/>
    <w:rsid w:val="6742D0AB"/>
    <w:rsid w:val="6776B250"/>
    <w:rsid w:val="678C0DEB"/>
    <w:rsid w:val="6796AE09"/>
    <w:rsid w:val="679F305E"/>
    <w:rsid w:val="67A394EF"/>
    <w:rsid w:val="67B53240"/>
    <w:rsid w:val="67B56511"/>
    <w:rsid w:val="680A01A8"/>
    <w:rsid w:val="6858F146"/>
    <w:rsid w:val="6866F204"/>
    <w:rsid w:val="686FAD07"/>
    <w:rsid w:val="689779C9"/>
    <w:rsid w:val="68A17681"/>
    <w:rsid w:val="68A4059B"/>
    <w:rsid w:val="68CF63C6"/>
    <w:rsid w:val="68F0E90B"/>
    <w:rsid w:val="68F84826"/>
    <w:rsid w:val="68FDC49B"/>
    <w:rsid w:val="69051D4A"/>
    <w:rsid w:val="69086173"/>
    <w:rsid w:val="690EA4F9"/>
    <w:rsid w:val="694DE409"/>
    <w:rsid w:val="69891B92"/>
    <w:rsid w:val="6994ED24"/>
    <w:rsid w:val="69A47CD4"/>
    <w:rsid w:val="69AA2DDA"/>
    <w:rsid w:val="69C158CA"/>
    <w:rsid w:val="69CD1B48"/>
    <w:rsid w:val="69FC216E"/>
    <w:rsid w:val="6A08D576"/>
    <w:rsid w:val="6A1C642F"/>
    <w:rsid w:val="6A43314A"/>
    <w:rsid w:val="6A57926A"/>
    <w:rsid w:val="6A63EE7E"/>
    <w:rsid w:val="6A6D3A28"/>
    <w:rsid w:val="6A79F963"/>
    <w:rsid w:val="6A941D00"/>
    <w:rsid w:val="6AB3E743"/>
    <w:rsid w:val="6ACB36AE"/>
    <w:rsid w:val="6AF42910"/>
    <w:rsid w:val="6AF5316F"/>
    <w:rsid w:val="6AF56953"/>
    <w:rsid w:val="6AFCCE9C"/>
    <w:rsid w:val="6B0BF150"/>
    <w:rsid w:val="6B11264C"/>
    <w:rsid w:val="6B12F187"/>
    <w:rsid w:val="6B17F27E"/>
    <w:rsid w:val="6B566CC9"/>
    <w:rsid w:val="6B5FD1AD"/>
    <w:rsid w:val="6B607C0A"/>
    <w:rsid w:val="6B670114"/>
    <w:rsid w:val="6B9C3E7E"/>
    <w:rsid w:val="6BA0A5B4"/>
    <w:rsid w:val="6BA7EE38"/>
    <w:rsid w:val="6BAB6B43"/>
    <w:rsid w:val="6BE7AAC8"/>
    <w:rsid w:val="6BEDBC90"/>
    <w:rsid w:val="6C025E2F"/>
    <w:rsid w:val="6C42C932"/>
    <w:rsid w:val="6C46262E"/>
    <w:rsid w:val="6C5B6676"/>
    <w:rsid w:val="6C8548C7"/>
    <w:rsid w:val="6C8DEB72"/>
    <w:rsid w:val="6C8E1F66"/>
    <w:rsid w:val="6C995053"/>
    <w:rsid w:val="6CDCE92B"/>
    <w:rsid w:val="6CDFE3DC"/>
    <w:rsid w:val="6D12B2E6"/>
    <w:rsid w:val="6D146612"/>
    <w:rsid w:val="6D36D192"/>
    <w:rsid w:val="6D3D3A15"/>
    <w:rsid w:val="6D442B7C"/>
    <w:rsid w:val="6D45E71D"/>
    <w:rsid w:val="6D47165A"/>
    <w:rsid w:val="6D57DC8A"/>
    <w:rsid w:val="6D8D6DBF"/>
    <w:rsid w:val="6DA7BDB1"/>
    <w:rsid w:val="6DEB4F11"/>
    <w:rsid w:val="6E069A4F"/>
    <w:rsid w:val="6E2BF9E9"/>
    <w:rsid w:val="6E4EDE92"/>
    <w:rsid w:val="6E50AECD"/>
    <w:rsid w:val="6E5A3B44"/>
    <w:rsid w:val="6E6E4701"/>
    <w:rsid w:val="6E71C39F"/>
    <w:rsid w:val="6E75B285"/>
    <w:rsid w:val="6E7937B7"/>
    <w:rsid w:val="6E9746AB"/>
    <w:rsid w:val="6ECB3935"/>
    <w:rsid w:val="6EE86919"/>
    <w:rsid w:val="6EF8777F"/>
    <w:rsid w:val="6F0846AA"/>
    <w:rsid w:val="6F3E087F"/>
    <w:rsid w:val="6F3F3234"/>
    <w:rsid w:val="6F56215A"/>
    <w:rsid w:val="6F567BDA"/>
    <w:rsid w:val="6F933A1C"/>
    <w:rsid w:val="6F95C9BD"/>
    <w:rsid w:val="6F9F9D16"/>
    <w:rsid w:val="6FAD411F"/>
    <w:rsid w:val="6FB248F0"/>
    <w:rsid w:val="6FB35F53"/>
    <w:rsid w:val="6FD3A958"/>
    <w:rsid w:val="6FF3A7B2"/>
    <w:rsid w:val="6FF7309D"/>
    <w:rsid w:val="6FFC1CBA"/>
    <w:rsid w:val="701A8374"/>
    <w:rsid w:val="702D301B"/>
    <w:rsid w:val="703F6E2E"/>
    <w:rsid w:val="704ECDD1"/>
    <w:rsid w:val="7065E399"/>
    <w:rsid w:val="70A46131"/>
    <w:rsid w:val="70ABE624"/>
    <w:rsid w:val="70D3EC56"/>
    <w:rsid w:val="70E93A08"/>
    <w:rsid w:val="7104F5B2"/>
    <w:rsid w:val="7126CE09"/>
    <w:rsid w:val="712C5E1B"/>
    <w:rsid w:val="712FB861"/>
    <w:rsid w:val="713232A8"/>
    <w:rsid w:val="7134346E"/>
    <w:rsid w:val="7135D5E4"/>
    <w:rsid w:val="714092C7"/>
    <w:rsid w:val="71430EAD"/>
    <w:rsid w:val="717351C5"/>
    <w:rsid w:val="71855254"/>
    <w:rsid w:val="71B1CCDF"/>
    <w:rsid w:val="71C219F5"/>
    <w:rsid w:val="71D7F576"/>
    <w:rsid w:val="71EAC602"/>
    <w:rsid w:val="71F2CEF0"/>
    <w:rsid w:val="71F99DEF"/>
    <w:rsid w:val="7227CE48"/>
    <w:rsid w:val="722B4DAD"/>
    <w:rsid w:val="7255CA2E"/>
    <w:rsid w:val="72587756"/>
    <w:rsid w:val="725C320C"/>
    <w:rsid w:val="7261D572"/>
    <w:rsid w:val="72A6088C"/>
    <w:rsid w:val="72D6D4D1"/>
    <w:rsid w:val="72E20DC5"/>
    <w:rsid w:val="72E96F1F"/>
    <w:rsid w:val="72F13D5E"/>
    <w:rsid w:val="7300F568"/>
    <w:rsid w:val="730B4A1A"/>
    <w:rsid w:val="730E9A9E"/>
    <w:rsid w:val="73155EA5"/>
    <w:rsid w:val="7328A8C5"/>
    <w:rsid w:val="7344C435"/>
    <w:rsid w:val="737D4817"/>
    <w:rsid w:val="73980C47"/>
    <w:rsid w:val="73A1CCF9"/>
    <w:rsid w:val="73A40879"/>
    <w:rsid w:val="73B8DBAE"/>
    <w:rsid w:val="73C24448"/>
    <w:rsid w:val="73ECA261"/>
    <w:rsid w:val="73F041F1"/>
    <w:rsid w:val="740F8D5C"/>
    <w:rsid w:val="74106A20"/>
    <w:rsid w:val="74343824"/>
    <w:rsid w:val="7441D8ED"/>
    <w:rsid w:val="7443C94E"/>
    <w:rsid w:val="7455374D"/>
    <w:rsid w:val="74883D74"/>
    <w:rsid w:val="748D5ABC"/>
    <w:rsid w:val="748DD786"/>
    <w:rsid w:val="74BDDC44"/>
    <w:rsid w:val="74C423FD"/>
    <w:rsid w:val="74E778E1"/>
    <w:rsid w:val="750483FB"/>
    <w:rsid w:val="75114AC8"/>
    <w:rsid w:val="751BD024"/>
    <w:rsid w:val="7543C4F1"/>
    <w:rsid w:val="7558B3B4"/>
    <w:rsid w:val="758250BF"/>
    <w:rsid w:val="758B7FB6"/>
    <w:rsid w:val="75930560"/>
    <w:rsid w:val="75A3F5BF"/>
    <w:rsid w:val="75C2C4CD"/>
    <w:rsid w:val="75CC78C7"/>
    <w:rsid w:val="75D39DD6"/>
    <w:rsid w:val="75F2F256"/>
    <w:rsid w:val="75F44D27"/>
    <w:rsid w:val="761CADAC"/>
    <w:rsid w:val="761E5775"/>
    <w:rsid w:val="765A274F"/>
    <w:rsid w:val="765B4ABF"/>
    <w:rsid w:val="76673ED9"/>
    <w:rsid w:val="767C1F20"/>
    <w:rsid w:val="7697635E"/>
    <w:rsid w:val="76A86AD3"/>
    <w:rsid w:val="76C4F883"/>
    <w:rsid w:val="76C7E0F1"/>
    <w:rsid w:val="76FD3123"/>
    <w:rsid w:val="76FD8FE5"/>
    <w:rsid w:val="770009D1"/>
    <w:rsid w:val="770F03C3"/>
    <w:rsid w:val="770F3311"/>
    <w:rsid w:val="771A0BBF"/>
    <w:rsid w:val="7722641C"/>
    <w:rsid w:val="7723489C"/>
    <w:rsid w:val="7741F76F"/>
    <w:rsid w:val="77545F59"/>
    <w:rsid w:val="7758030A"/>
    <w:rsid w:val="77684864"/>
    <w:rsid w:val="776C070A"/>
    <w:rsid w:val="777E1CFA"/>
    <w:rsid w:val="778EC2B7"/>
    <w:rsid w:val="77B97113"/>
    <w:rsid w:val="77C25A7D"/>
    <w:rsid w:val="77C55F8E"/>
    <w:rsid w:val="77CA0553"/>
    <w:rsid w:val="77CB560A"/>
    <w:rsid w:val="77D024F8"/>
    <w:rsid w:val="77FA8CCB"/>
    <w:rsid w:val="78198576"/>
    <w:rsid w:val="78219EDD"/>
    <w:rsid w:val="7833A8F7"/>
    <w:rsid w:val="78471D97"/>
    <w:rsid w:val="7852357C"/>
    <w:rsid w:val="785A4B27"/>
    <w:rsid w:val="785B2590"/>
    <w:rsid w:val="78673B73"/>
    <w:rsid w:val="786F9159"/>
    <w:rsid w:val="787F7E46"/>
    <w:rsid w:val="78BACBEC"/>
    <w:rsid w:val="790F76D2"/>
    <w:rsid w:val="791073B3"/>
    <w:rsid w:val="792C04F3"/>
    <w:rsid w:val="7945B05F"/>
    <w:rsid w:val="7950539D"/>
    <w:rsid w:val="796EAC90"/>
    <w:rsid w:val="796F7D0E"/>
    <w:rsid w:val="7991E891"/>
    <w:rsid w:val="79B9C75B"/>
    <w:rsid w:val="79BBF874"/>
    <w:rsid w:val="79E3075B"/>
    <w:rsid w:val="79EE5948"/>
    <w:rsid w:val="79F36124"/>
    <w:rsid w:val="7A294D27"/>
    <w:rsid w:val="7A4218E1"/>
    <w:rsid w:val="7A46D3D3"/>
    <w:rsid w:val="7A6314FA"/>
    <w:rsid w:val="7A71B663"/>
    <w:rsid w:val="7A88E5C6"/>
    <w:rsid w:val="7A968115"/>
    <w:rsid w:val="7AA2A01A"/>
    <w:rsid w:val="7AB0839F"/>
    <w:rsid w:val="7AEF6F57"/>
    <w:rsid w:val="7AF48FBB"/>
    <w:rsid w:val="7AFC8DCE"/>
    <w:rsid w:val="7B034918"/>
    <w:rsid w:val="7B0877FD"/>
    <w:rsid w:val="7B0A7157"/>
    <w:rsid w:val="7B0A7CF1"/>
    <w:rsid w:val="7B0C1ADD"/>
    <w:rsid w:val="7B1A915C"/>
    <w:rsid w:val="7B2895C3"/>
    <w:rsid w:val="7B3CE3A2"/>
    <w:rsid w:val="7B4438B2"/>
    <w:rsid w:val="7B4455A0"/>
    <w:rsid w:val="7B739EBD"/>
    <w:rsid w:val="7B75A0AC"/>
    <w:rsid w:val="7B7E44A9"/>
    <w:rsid w:val="7B7F4E38"/>
    <w:rsid w:val="7BC9BEC5"/>
    <w:rsid w:val="7BD73AA4"/>
    <w:rsid w:val="7BDD9366"/>
    <w:rsid w:val="7BF39B27"/>
    <w:rsid w:val="7C028C99"/>
    <w:rsid w:val="7C237F87"/>
    <w:rsid w:val="7C5C2D6B"/>
    <w:rsid w:val="7C691A08"/>
    <w:rsid w:val="7C6BD7D8"/>
    <w:rsid w:val="7C76E715"/>
    <w:rsid w:val="7C9D663D"/>
    <w:rsid w:val="7CA475D3"/>
    <w:rsid w:val="7CB0E1AE"/>
    <w:rsid w:val="7CC5F2E6"/>
    <w:rsid w:val="7CD2EB6F"/>
    <w:rsid w:val="7CD3E60F"/>
    <w:rsid w:val="7CDFF427"/>
    <w:rsid w:val="7CEA46B7"/>
    <w:rsid w:val="7D28C107"/>
    <w:rsid w:val="7D36BB4D"/>
    <w:rsid w:val="7D525179"/>
    <w:rsid w:val="7D572CD8"/>
    <w:rsid w:val="7D59F07E"/>
    <w:rsid w:val="7D654D33"/>
    <w:rsid w:val="7D7F334B"/>
    <w:rsid w:val="7D883DD4"/>
    <w:rsid w:val="7D97553B"/>
    <w:rsid w:val="7DA31783"/>
    <w:rsid w:val="7DBD5FFD"/>
    <w:rsid w:val="7E1AB33E"/>
    <w:rsid w:val="7E234CA6"/>
    <w:rsid w:val="7E3DA8ED"/>
    <w:rsid w:val="7E56F534"/>
    <w:rsid w:val="7E6B0643"/>
    <w:rsid w:val="7E8D93EE"/>
    <w:rsid w:val="7E8FAB64"/>
    <w:rsid w:val="7E92EA35"/>
    <w:rsid w:val="7E980735"/>
    <w:rsid w:val="7E99550D"/>
    <w:rsid w:val="7ECFEA0B"/>
    <w:rsid w:val="7F031332"/>
    <w:rsid w:val="7F0CED1C"/>
    <w:rsid w:val="7F35EDB5"/>
    <w:rsid w:val="7F3A9E0C"/>
    <w:rsid w:val="7F478E7F"/>
    <w:rsid w:val="7F4C20C5"/>
    <w:rsid w:val="7F7151E9"/>
    <w:rsid w:val="7F8D9775"/>
    <w:rsid w:val="7FB0F05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35"/>
    <o:shapelayout v:ext="edit">
      <o:idmap v:ext="edit" data="1"/>
    </o:shapelayout>
  </w:shapeDefaults>
  <w:decimalSymbol w:val="."/>
  <w:listSeparator w:val=","/>
  <w14:docId w14:val="72906732"/>
  <w15:chartTrackingRefBased/>
  <w15:docId w15:val="{103920BE-AE41-4BA2-AE5F-16F577FF2A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C2E25"/>
    <w:pPr>
      <w:spacing w:after="200" w:line="276" w:lineRule="auto"/>
    </w:pPr>
  </w:style>
  <w:style w:type="paragraph" w:styleId="Ttulo1">
    <w:name w:val="heading 1"/>
    <w:basedOn w:val="Normal"/>
    <w:next w:val="Normal"/>
    <w:link w:val="Ttulo1Car"/>
    <w:uiPriority w:val="9"/>
    <w:qFormat/>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Pr>
      <w:rFonts w:asciiTheme="majorHAnsi" w:eastAsiaTheme="majorEastAsia" w:hAnsiTheme="majorHAnsi" w:cstheme="majorBidi"/>
      <w:color w:val="2E74B5" w:themeColor="accent1" w:themeShade="BF"/>
      <w:sz w:val="32"/>
      <w:szCs w:val="32"/>
    </w:rPr>
  </w:style>
  <w:style w:type="paragraph" w:styleId="Prrafodelista">
    <w:name w:val="List Paragraph"/>
    <w:basedOn w:val="Normal"/>
    <w:uiPriority w:val="34"/>
    <w:qFormat/>
    <w:rsid w:val="00AC2E25"/>
    <w:pPr>
      <w:ind w:left="720"/>
      <w:contextualSpacing/>
    </w:pPr>
    <w:rPr>
      <w:rFonts w:eastAsiaTheme="minorEastAsia"/>
      <w:lang w:eastAsia="es-CR"/>
    </w:rPr>
  </w:style>
  <w:style w:type="paragraph" w:styleId="HTMLconformatoprevio">
    <w:name w:val="HTML Preformatted"/>
    <w:basedOn w:val="Normal"/>
    <w:link w:val="HTMLconformatoprevioCar"/>
    <w:uiPriority w:val="99"/>
    <w:unhideWhenUsed/>
    <w:rsid w:val="00AC2E25"/>
    <w:pPr>
      <w:widowControl w:val="0"/>
      <w:wordWrap w:val="0"/>
      <w:autoSpaceDE w:val="0"/>
      <w:autoSpaceDN w:val="0"/>
      <w:spacing w:after="0" w:line="240" w:lineRule="auto"/>
      <w:jc w:val="both"/>
    </w:pPr>
    <w:rPr>
      <w:rFonts w:ascii="Consolas" w:eastAsia="Times New Roman" w:hAnsi="Consolas" w:cs="Consolas"/>
      <w:kern w:val="2"/>
      <w:sz w:val="20"/>
      <w:szCs w:val="20"/>
      <w:lang w:eastAsia="ko-KR"/>
    </w:rPr>
  </w:style>
  <w:style w:type="character" w:customStyle="1" w:styleId="HTMLconformatoprevioCar">
    <w:name w:val="HTML con formato previo Car"/>
    <w:basedOn w:val="Fuentedeprrafopredeter"/>
    <w:link w:val="HTMLconformatoprevio"/>
    <w:uiPriority w:val="99"/>
    <w:rsid w:val="00AC2E25"/>
    <w:rPr>
      <w:rFonts w:ascii="Consolas" w:eastAsia="Times New Roman" w:hAnsi="Consolas" w:cs="Consolas"/>
      <w:kern w:val="2"/>
      <w:sz w:val="20"/>
      <w:szCs w:val="20"/>
      <w:lang w:eastAsia="ko-KR"/>
    </w:rPr>
  </w:style>
  <w:style w:type="character" w:customStyle="1" w:styleId="SinespaciadoCar">
    <w:name w:val="Sin espaciado Car"/>
    <w:link w:val="Sinespaciado"/>
    <w:locked/>
    <w:rsid w:val="00AC2E25"/>
    <w:rPr>
      <w:rFonts w:ascii="Calibri" w:eastAsia="Calibri" w:hAnsi="Calibri" w:cs="Times New Roman"/>
      <w:lang w:val="es-MX"/>
    </w:rPr>
  </w:style>
  <w:style w:type="paragraph" w:styleId="Sinespaciado">
    <w:name w:val="No Spacing"/>
    <w:link w:val="SinespaciadoCar"/>
    <w:uiPriority w:val="1"/>
    <w:qFormat/>
    <w:rsid w:val="00AC2E25"/>
    <w:pPr>
      <w:spacing w:after="0" w:line="240" w:lineRule="auto"/>
    </w:pPr>
    <w:rPr>
      <w:rFonts w:ascii="Calibri" w:eastAsia="Calibri" w:hAnsi="Calibri" w:cs="Times New Roman"/>
      <w:lang w:val="es-MX"/>
    </w:rPr>
  </w:style>
  <w:style w:type="paragraph" w:styleId="NormalWeb">
    <w:name w:val="Normal (Web)"/>
    <w:basedOn w:val="Normal"/>
    <w:uiPriority w:val="99"/>
    <w:unhideWhenUsed/>
    <w:rsid w:val="005202B6"/>
    <w:pPr>
      <w:spacing w:before="100" w:beforeAutospacing="1" w:after="100" w:afterAutospacing="1" w:line="240" w:lineRule="auto"/>
    </w:pPr>
    <w:rPr>
      <w:rFonts w:ascii="Times New Roman" w:eastAsia="Times New Roman" w:hAnsi="Times New Roman" w:cs="Times New Roman"/>
      <w:sz w:val="24"/>
      <w:szCs w:val="24"/>
    </w:rPr>
  </w:style>
  <w:style w:type="character" w:styleId="Hipervnculo">
    <w:name w:val="Hyperlink"/>
    <w:basedOn w:val="Fuentedeprrafopredeter"/>
    <w:uiPriority w:val="99"/>
    <w:unhideWhenUsed/>
    <w:rsid w:val="0028355C"/>
    <w:rPr>
      <w:color w:val="0000FF"/>
      <w:u w:val="single"/>
    </w:rPr>
  </w:style>
  <w:style w:type="character" w:customStyle="1" w:styleId="UnresolvedMention">
    <w:name w:val="Unresolved Mention"/>
    <w:basedOn w:val="Fuentedeprrafopredeter"/>
    <w:uiPriority w:val="99"/>
    <w:semiHidden/>
    <w:unhideWhenUsed/>
    <w:rsid w:val="006C6E97"/>
    <w:rPr>
      <w:color w:val="605E5C"/>
      <w:shd w:val="clear" w:color="auto" w:fill="E1DFDD"/>
    </w:rPr>
  </w:style>
  <w:style w:type="table" w:styleId="Tablaconcuadrcula">
    <w:name w:val="Table Grid"/>
    <w:basedOn w:val="Tabla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Default">
    <w:name w:val="Default"/>
    <w:rsid w:val="00F46328"/>
    <w:pPr>
      <w:autoSpaceDE w:val="0"/>
      <w:autoSpaceDN w:val="0"/>
      <w:adjustRightInd w:val="0"/>
      <w:spacing w:after="0" w:line="240" w:lineRule="auto"/>
    </w:pPr>
    <w:rPr>
      <w:rFonts w:ascii="Arial" w:hAnsi="Arial" w:cs="Arial"/>
      <w:color w:val="000000"/>
      <w:sz w:val="24"/>
      <w:szCs w:val="24"/>
      <w:lang w:val="es-CR"/>
    </w:rPr>
  </w:style>
  <w:style w:type="paragraph" w:styleId="Encabezado">
    <w:name w:val="header"/>
    <w:basedOn w:val="Normal"/>
    <w:link w:val="EncabezadoCar"/>
    <w:uiPriority w:val="99"/>
    <w:unhideWhenUsed/>
    <w:rsid w:val="00301641"/>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301641"/>
  </w:style>
  <w:style w:type="paragraph" w:styleId="Piedepgina">
    <w:name w:val="footer"/>
    <w:basedOn w:val="Normal"/>
    <w:link w:val="PiedepginaCar"/>
    <w:uiPriority w:val="99"/>
    <w:unhideWhenUsed/>
    <w:rsid w:val="00301641"/>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301641"/>
  </w:style>
  <w:style w:type="character" w:styleId="Hipervnculovisitado">
    <w:name w:val="FollowedHyperlink"/>
    <w:basedOn w:val="Fuentedeprrafopredeter"/>
    <w:uiPriority w:val="99"/>
    <w:semiHidden/>
    <w:unhideWhenUsed/>
    <w:rsid w:val="00D31167"/>
    <w:rPr>
      <w:color w:val="954F72" w:themeColor="followedHyperlink"/>
      <w:u w:val="single"/>
    </w:rPr>
  </w:style>
  <w:style w:type="table" w:customStyle="1" w:styleId="Tablaconcuadrcula1">
    <w:name w:val="Tabla con cuadrícula1"/>
    <w:basedOn w:val="Tablanormal"/>
    <w:next w:val="Tablaconcuadrcula"/>
    <w:uiPriority w:val="39"/>
    <w:rsid w:val="005145CA"/>
    <w:pPr>
      <w:spacing w:after="0" w:line="240" w:lineRule="auto"/>
    </w:pPr>
    <w:rPr>
      <w:lang w:val="es-C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BC71CF"/>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BC71CF"/>
    <w:rPr>
      <w:rFonts w:ascii="Segoe UI" w:hAnsi="Segoe UI" w:cs="Segoe UI"/>
      <w:sz w:val="18"/>
      <w:szCs w:val="18"/>
    </w:rPr>
  </w:style>
  <w:style w:type="paragraph" w:customStyle="1" w:styleId="s6">
    <w:name w:val="s6"/>
    <w:basedOn w:val="Normal"/>
    <w:rsid w:val="00366EE8"/>
    <w:pPr>
      <w:spacing w:before="100" w:beforeAutospacing="1" w:after="100" w:afterAutospacing="1" w:line="240" w:lineRule="auto"/>
    </w:pPr>
    <w:rPr>
      <w:rFonts w:ascii="Calibri" w:hAnsi="Calibri" w:cs="Times New Roman"/>
      <w:lang w:val="es-CR"/>
    </w:rPr>
  </w:style>
  <w:style w:type="character" w:customStyle="1" w:styleId="s7">
    <w:name w:val="s7"/>
    <w:basedOn w:val="Fuentedeprrafopredeter"/>
    <w:rsid w:val="00366EE8"/>
  </w:style>
  <w:style w:type="character" w:customStyle="1" w:styleId="s9">
    <w:name w:val="s9"/>
    <w:basedOn w:val="Fuentedeprrafopredeter"/>
    <w:rsid w:val="00366EE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483991">
      <w:bodyDiv w:val="1"/>
      <w:marLeft w:val="0"/>
      <w:marRight w:val="0"/>
      <w:marTop w:val="0"/>
      <w:marBottom w:val="0"/>
      <w:divBdr>
        <w:top w:val="none" w:sz="0" w:space="0" w:color="auto"/>
        <w:left w:val="none" w:sz="0" w:space="0" w:color="auto"/>
        <w:bottom w:val="none" w:sz="0" w:space="0" w:color="auto"/>
        <w:right w:val="none" w:sz="0" w:space="0" w:color="auto"/>
      </w:divBdr>
      <w:divsChild>
        <w:div w:id="970862614">
          <w:marLeft w:val="-108"/>
          <w:marRight w:val="0"/>
          <w:marTop w:val="0"/>
          <w:marBottom w:val="0"/>
          <w:divBdr>
            <w:top w:val="none" w:sz="0" w:space="0" w:color="auto"/>
            <w:left w:val="none" w:sz="0" w:space="0" w:color="auto"/>
            <w:bottom w:val="none" w:sz="0" w:space="0" w:color="auto"/>
            <w:right w:val="none" w:sz="0" w:space="0" w:color="auto"/>
          </w:divBdr>
        </w:div>
      </w:divsChild>
    </w:div>
    <w:div w:id="14577958">
      <w:bodyDiv w:val="1"/>
      <w:marLeft w:val="0"/>
      <w:marRight w:val="0"/>
      <w:marTop w:val="0"/>
      <w:marBottom w:val="0"/>
      <w:divBdr>
        <w:top w:val="none" w:sz="0" w:space="0" w:color="auto"/>
        <w:left w:val="none" w:sz="0" w:space="0" w:color="auto"/>
        <w:bottom w:val="none" w:sz="0" w:space="0" w:color="auto"/>
        <w:right w:val="none" w:sz="0" w:space="0" w:color="auto"/>
      </w:divBdr>
    </w:div>
    <w:div w:id="245773096">
      <w:bodyDiv w:val="1"/>
      <w:marLeft w:val="0"/>
      <w:marRight w:val="0"/>
      <w:marTop w:val="0"/>
      <w:marBottom w:val="0"/>
      <w:divBdr>
        <w:top w:val="none" w:sz="0" w:space="0" w:color="auto"/>
        <w:left w:val="none" w:sz="0" w:space="0" w:color="auto"/>
        <w:bottom w:val="none" w:sz="0" w:space="0" w:color="auto"/>
        <w:right w:val="none" w:sz="0" w:space="0" w:color="auto"/>
      </w:divBdr>
    </w:div>
    <w:div w:id="433324036">
      <w:bodyDiv w:val="1"/>
      <w:marLeft w:val="0"/>
      <w:marRight w:val="0"/>
      <w:marTop w:val="0"/>
      <w:marBottom w:val="0"/>
      <w:divBdr>
        <w:top w:val="none" w:sz="0" w:space="0" w:color="auto"/>
        <w:left w:val="none" w:sz="0" w:space="0" w:color="auto"/>
        <w:bottom w:val="none" w:sz="0" w:space="0" w:color="auto"/>
        <w:right w:val="none" w:sz="0" w:space="0" w:color="auto"/>
      </w:divBdr>
    </w:div>
    <w:div w:id="977108845">
      <w:bodyDiv w:val="1"/>
      <w:marLeft w:val="0"/>
      <w:marRight w:val="0"/>
      <w:marTop w:val="0"/>
      <w:marBottom w:val="0"/>
      <w:divBdr>
        <w:top w:val="none" w:sz="0" w:space="0" w:color="auto"/>
        <w:left w:val="none" w:sz="0" w:space="0" w:color="auto"/>
        <w:bottom w:val="none" w:sz="0" w:space="0" w:color="auto"/>
        <w:right w:val="none" w:sz="0" w:space="0" w:color="auto"/>
      </w:divBdr>
    </w:div>
    <w:div w:id="1213812871">
      <w:bodyDiv w:val="1"/>
      <w:marLeft w:val="0"/>
      <w:marRight w:val="0"/>
      <w:marTop w:val="0"/>
      <w:marBottom w:val="0"/>
      <w:divBdr>
        <w:top w:val="none" w:sz="0" w:space="0" w:color="auto"/>
        <w:left w:val="none" w:sz="0" w:space="0" w:color="auto"/>
        <w:bottom w:val="none" w:sz="0" w:space="0" w:color="auto"/>
        <w:right w:val="none" w:sz="0" w:space="0" w:color="auto"/>
      </w:divBdr>
    </w:div>
    <w:div w:id="1940329420">
      <w:bodyDiv w:val="1"/>
      <w:marLeft w:val="0"/>
      <w:marRight w:val="0"/>
      <w:marTop w:val="0"/>
      <w:marBottom w:val="0"/>
      <w:divBdr>
        <w:top w:val="none" w:sz="0" w:space="0" w:color="auto"/>
        <w:left w:val="none" w:sz="0" w:space="0" w:color="auto"/>
        <w:bottom w:val="none" w:sz="0" w:space="0" w:color="auto"/>
        <w:right w:val="none" w:sz="0" w:space="0" w:color="auto"/>
      </w:divBdr>
      <w:divsChild>
        <w:div w:id="130053975">
          <w:marLeft w:val="-108"/>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4.png"/><Relationship Id="rId21" Type="http://schemas.openxmlformats.org/officeDocument/2006/relationships/image" Target="media/image5.png"/><Relationship Id="rId42" Type="http://schemas.openxmlformats.org/officeDocument/2006/relationships/image" Target="media/image20.png"/><Relationship Id="rId63" Type="http://schemas.openxmlformats.org/officeDocument/2006/relationships/image" Target="media/image36.png"/><Relationship Id="rId84" Type="http://schemas.openxmlformats.org/officeDocument/2006/relationships/image" Target="media/image55.jpeg"/><Relationship Id="rId138" Type="http://schemas.openxmlformats.org/officeDocument/2006/relationships/image" Target="media/image101.png"/><Relationship Id="rId159" Type="http://schemas.openxmlformats.org/officeDocument/2006/relationships/image" Target="media/image118.png"/><Relationship Id="rId170" Type="http://schemas.openxmlformats.org/officeDocument/2006/relationships/image" Target="media/image129.png"/><Relationship Id="rId191" Type="http://schemas.openxmlformats.org/officeDocument/2006/relationships/hyperlink" Target="https://www.youtube.com/watch?v=_HPWNOV4xdE" TargetMode="External"/><Relationship Id="rId107" Type="http://schemas.openxmlformats.org/officeDocument/2006/relationships/image" Target="media/image74.jpeg"/><Relationship Id="rId11" Type="http://schemas.openxmlformats.org/officeDocument/2006/relationships/image" Target="media/image1.jpeg"/><Relationship Id="rId32" Type="http://schemas.openxmlformats.org/officeDocument/2006/relationships/image" Target="media/image10.png"/><Relationship Id="rId53" Type="http://schemas.openxmlformats.org/officeDocument/2006/relationships/image" Target="media/image30.png"/><Relationship Id="rId74" Type="http://schemas.openxmlformats.org/officeDocument/2006/relationships/image" Target="media/image46.png"/><Relationship Id="rId128" Type="http://schemas.openxmlformats.org/officeDocument/2006/relationships/image" Target="media/image92.png"/><Relationship Id="rId149" Type="http://schemas.openxmlformats.org/officeDocument/2006/relationships/image" Target="media/image108.png"/><Relationship Id="rId5" Type="http://schemas.openxmlformats.org/officeDocument/2006/relationships/numbering" Target="numbering.xml"/><Relationship Id="rId95" Type="http://schemas.openxmlformats.org/officeDocument/2006/relationships/image" Target="media/image66.jpeg"/><Relationship Id="rId160" Type="http://schemas.openxmlformats.org/officeDocument/2006/relationships/image" Target="media/image119.png"/><Relationship Id="rId181" Type="http://schemas.openxmlformats.org/officeDocument/2006/relationships/hyperlink" Target="https://www.youtube.com/watch?v=yOJkygDGWvU" TargetMode="External"/><Relationship Id="rId22" Type="http://schemas.openxmlformats.org/officeDocument/2006/relationships/hyperlink" Target="https://www.youtube.com/watch?v=Gr1vs2QaZrc" TargetMode="External"/><Relationship Id="rId43" Type="http://schemas.openxmlformats.org/officeDocument/2006/relationships/image" Target="media/image21.png"/><Relationship Id="rId64" Type="http://schemas.openxmlformats.org/officeDocument/2006/relationships/image" Target="media/image37.png"/><Relationship Id="rId118" Type="http://schemas.openxmlformats.org/officeDocument/2006/relationships/image" Target="media/image85.png"/><Relationship Id="rId139" Type="http://schemas.openxmlformats.org/officeDocument/2006/relationships/image" Target="media/image101.jpeg"/><Relationship Id="rId85" Type="http://schemas.openxmlformats.org/officeDocument/2006/relationships/image" Target="media/image56.jpeg"/><Relationship Id="rId150" Type="http://schemas.openxmlformats.org/officeDocument/2006/relationships/image" Target="media/image109.png"/><Relationship Id="rId171" Type="http://schemas.openxmlformats.org/officeDocument/2006/relationships/image" Target="media/image130.png"/><Relationship Id="rId192" Type="http://schemas.openxmlformats.org/officeDocument/2006/relationships/hyperlink" Target="https://www.youtube.com/watch?v=UwU7akjlzp4" TargetMode="External"/><Relationship Id="rId12" Type="http://schemas.openxmlformats.org/officeDocument/2006/relationships/hyperlink" Target="https://www.youtube.com/watch?v=90LfcLAjLiI" TargetMode="External"/><Relationship Id="rId33" Type="http://schemas.openxmlformats.org/officeDocument/2006/relationships/image" Target="media/image11.png"/><Relationship Id="rId108" Type="http://schemas.openxmlformats.org/officeDocument/2006/relationships/image" Target="media/image75.png"/><Relationship Id="rId129" Type="http://schemas.openxmlformats.org/officeDocument/2006/relationships/image" Target="media/image93.png"/><Relationship Id="rId54" Type="http://schemas.openxmlformats.org/officeDocument/2006/relationships/image" Target="media/image31.png"/><Relationship Id="rId75" Type="http://schemas.openxmlformats.org/officeDocument/2006/relationships/image" Target="media/image47.png"/><Relationship Id="rId96" Type="http://schemas.openxmlformats.org/officeDocument/2006/relationships/image" Target="media/image67.jpeg"/><Relationship Id="rId140" Type="http://schemas.openxmlformats.org/officeDocument/2006/relationships/image" Target="media/image103.jpeg"/><Relationship Id="rId161" Type="http://schemas.openxmlformats.org/officeDocument/2006/relationships/image" Target="media/image120.png"/><Relationship Id="rId182" Type="http://schemas.openxmlformats.org/officeDocument/2006/relationships/hyperlink" Target="https://www.liveworksheets.com/ma1901603ig" TargetMode="External"/><Relationship Id="rId6" Type="http://schemas.openxmlformats.org/officeDocument/2006/relationships/styles" Target="styles.xml"/><Relationship Id="rId23" Type="http://schemas.openxmlformats.org/officeDocument/2006/relationships/hyperlink" Target="https://www.youtube.com/watch?v=wsDPrZnRxic" TargetMode="External"/><Relationship Id="rId119" Type="http://schemas.openxmlformats.org/officeDocument/2006/relationships/image" Target="media/image86.png"/><Relationship Id="R78474dc1ea804bac" Type="http://schemas.microsoft.com/office/2019/09/relationships/intelligence" Target="intelligence.xml"/><Relationship Id="rId44" Type="http://schemas.openxmlformats.org/officeDocument/2006/relationships/image" Target="media/image22.png"/><Relationship Id="rId65" Type="http://schemas.openxmlformats.org/officeDocument/2006/relationships/hyperlink" Target="https://youtu.be/coI1jElTEls" TargetMode="External"/><Relationship Id="rId86" Type="http://schemas.openxmlformats.org/officeDocument/2006/relationships/image" Target="media/image57.jpeg"/><Relationship Id="rId130" Type="http://schemas.openxmlformats.org/officeDocument/2006/relationships/image" Target="media/image94.png"/><Relationship Id="rId151" Type="http://schemas.openxmlformats.org/officeDocument/2006/relationships/image" Target="media/image110.png"/><Relationship Id="rId172" Type="http://schemas.openxmlformats.org/officeDocument/2006/relationships/hyperlink" Target="https://www.youtube.com/watch?v=UwU7akjlzp4" TargetMode="External"/><Relationship Id="rId193" Type="http://schemas.openxmlformats.org/officeDocument/2006/relationships/hyperlink" Target="https://www.youtube.com/watch?v=_GjF7tYwJ8E" TargetMode="External"/><Relationship Id="rId13" Type="http://schemas.openxmlformats.org/officeDocument/2006/relationships/image" Target="media/image2.png"/><Relationship Id="rId109" Type="http://schemas.openxmlformats.org/officeDocument/2006/relationships/image" Target="media/image76.png"/><Relationship Id="rId34" Type="http://schemas.openxmlformats.org/officeDocument/2006/relationships/image" Target="media/image12.png"/><Relationship Id="rId55" Type="http://schemas.openxmlformats.org/officeDocument/2006/relationships/image" Target="media/image32.png"/><Relationship Id="rId76" Type="http://schemas.openxmlformats.org/officeDocument/2006/relationships/image" Target="media/image48.png"/><Relationship Id="rId97" Type="http://schemas.openxmlformats.org/officeDocument/2006/relationships/image" Target="media/image68.jpeg"/><Relationship Id="rId120" Type="http://schemas.openxmlformats.org/officeDocument/2006/relationships/image" Target="media/image87.png"/><Relationship Id="rId141" Type="http://schemas.openxmlformats.org/officeDocument/2006/relationships/image" Target="media/image102.jpeg"/><Relationship Id="rId7" Type="http://schemas.openxmlformats.org/officeDocument/2006/relationships/settings" Target="settings.xml"/><Relationship Id="rId71" Type="http://schemas.openxmlformats.org/officeDocument/2006/relationships/image" Target="media/image43.png"/><Relationship Id="rId92" Type="http://schemas.openxmlformats.org/officeDocument/2006/relationships/image" Target="media/image63.jpeg"/><Relationship Id="rId162" Type="http://schemas.openxmlformats.org/officeDocument/2006/relationships/image" Target="media/image121.png"/><Relationship Id="rId183" Type="http://schemas.openxmlformats.org/officeDocument/2006/relationships/hyperlink" Target="https://www.youtube.com/watch?v=spVsC4xBYac" TargetMode="External"/><Relationship Id="rId2" Type="http://schemas.openxmlformats.org/officeDocument/2006/relationships/customXml" Target="../customXml/item2.xml"/><Relationship Id="rId29" Type="http://schemas.openxmlformats.org/officeDocument/2006/relationships/hyperlink" Target="https://www.youtube.com/watch?v=coI1jElTEls" TargetMode="External"/><Relationship Id="rId24" Type="http://schemas.openxmlformats.org/officeDocument/2006/relationships/image" Target="media/image6.png"/><Relationship Id="rId40" Type="http://schemas.openxmlformats.org/officeDocument/2006/relationships/image" Target="media/image18.png"/><Relationship Id="rId45" Type="http://schemas.openxmlformats.org/officeDocument/2006/relationships/image" Target="media/image23.png"/><Relationship Id="rId66" Type="http://schemas.openxmlformats.org/officeDocument/2006/relationships/image" Target="media/image38.png"/><Relationship Id="rId87" Type="http://schemas.openxmlformats.org/officeDocument/2006/relationships/image" Target="media/image58.jpeg"/><Relationship Id="rId110" Type="http://schemas.openxmlformats.org/officeDocument/2006/relationships/image" Target="media/image77.png"/><Relationship Id="rId115" Type="http://schemas.openxmlformats.org/officeDocument/2006/relationships/image" Target="media/image82.png"/><Relationship Id="rId131" Type="http://schemas.openxmlformats.org/officeDocument/2006/relationships/image" Target="media/image95.png"/><Relationship Id="rId136" Type="http://schemas.openxmlformats.org/officeDocument/2006/relationships/image" Target="media/image990.jpeg"/><Relationship Id="rId157" Type="http://schemas.openxmlformats.org/officeDocument/2006/relationships/image" Target="media/image116.png"/><Relationship Id="rId178" Type="http://schemas.openxmlformats.org/officeDocument/2006/relationships/hyperlink" Target="https://www.youtube.com/watch?v=oJXlff0gaD8" TargetMode="External"/><Relationship Id="rId61" Type="http://schemas.openxmlformats.org/officeDocument/2006/relationships/image" Target="media/image35.png"/><Relationship Id="rId82" Type="http://schemas.openxmlformats.org/officeDocument/2006/relationships/image" Target="media/image53.jpeg"/><Relationship Id="rId152" Type="http://schemas.openxmlformats.org/officeDocument/2006/relationships/image" Target="media/image111.png"/><Relationship Id="rId173" Type="http://schemas.openxmlformats.org/officeDocument/2006/relationships/hyperlink" Target="https://www.youtube.com/watch?v=90LfcLAjLiI" TargetMode="External"/><Relationship Id="rId194" Type="http://schemas.openxmlformats.org/officeDocument/2006/relationships/hyperlink" Target="https://www.youtube.com/watch?v=_Z0flCbLq1w" TargetMode="External"/><Relationship Id="rId19" Type="http://schemas.openxmlformats.org/officeDocument/2006/relationships/oleObject" Target="embeddings/oleObject3.bin"/><Relationship Id="rId14" Type="http://schemas.openxmlformats.org/officeDocument/2006/relationships/oleObject" Target="embeddings/oleObject1.bin"/><Relationship Id="rId30" Type="http://schemas.openxmlformats.org/officeDocument/2006/relationships/image" Target="media/image9.png"/><Relationship Id="rId35" Type="http://schemas.openxmlformats.org/officeDocument/2006/relationships/image" Target="media/image13.png"/><Relationship Id="rId56" Type="http://schemas.openxmlformats.org/officeDocument/2006/relationships/image" Target="media/image33.png"/><Relationship Id="rId77" Type="http://schemas.openxmlformats.org/officeDocument/2006/relationships/image" Target="media/image49.png"/><Relationship Id="rId100" Type="http://schemas.openxmlformats.org/officeDocument/2006/relationships/image" Target="media/image71.jpeg"/><Relationship Id="rId105" Type="http://schemas.openxmlformats.org/officeDocument/2006/relationships/hyperlink" Target="https://www.youtube.com/watch?v=teKyQ79GbXk" TargetMode="External"/><Relationship Id="rId126" Type="http://schemas.openxmlformats.org/officeDocument/2006/relationships/image" Target="media/image90.png"/><Relationship Id="rId147" Type="http://schemas.openxmlformats.org/officeDocument/2006/relationships/hyperlink" Target="https://www.youtube.com/watch?v=_HPWNOV4xdE" TargetMode="External"/><Relationship Id="rId168" Type="http://schemas.openxmlformats.org/officeDocument/2006/relationships/image" Target="media/image127.png"/><Relationship Id="rId8" Type="http://schemas.openxmlformats.org/officeDocument/2006/relationships/webSettings" Target="webSettings.xml"/><Relationship Id="rId51" Type="http://schemas.openxmlformats.org/officeDocument/2006/relationships/image" Target="media/image29.png"/><Relationship Id="rId72" Type="http://schemas.openxmlformats.org/officeDocument/2006/relationships/image" Target="media/image44.png"/><Relationship Id="rId93" Type="http://schemas.openxmlformats.org/officeDocument/2006/relationships/image" Target="media/image64.jpeg"/><Relationship Id="rId98" Type="http://schemas.openxmlformats.org/officeDocument/2006/relationships/image" Target="media/image69.jpeg"/><Relationship Id="rId121" Type="http://schemas.openxmlformats.org/officeDocument/2006/relationships/hyperlink" Target="https://www.youtube.com/watch?v=lMRTtUrSFOc" TargetMode="External"/><Relationship Id="rId142" Type="http://schemas.openxmlformats.org/officeDocument/2006/relationships/image" Target="media/image105.jpeg"/><Relationship Id="rId163" Type="http://schemas.openxmlformats.org/officeDocument/2006/relationships/image" Target="media/image122.png"/><Relationship Id="rId184" Type="http://schemas.openxmlformats.org/officeDocument/2006/relationships/hyperlink" Target="https://www.youtube.com/watch?v=RjZ5aPpq98c" TargetMode="External"/><Relationship Id="rId189" Type="http://schemas.openxmlformats.org/officeDocument/2006/relationships/hyperlink" Target="https://www.youtube.com/watch?v=mmLXJESFL9s" TargetMode="External"/><Relationship Id="rId3" Type="http://schemas.openxmlformats.org/officeDocument/2006/relationships/customXml" Target="../customXml/item3.xml"/><Relationship Id="rId25" Type="http://schemas.openxmlformats.org/officeDocument/2006/relationships/image" Target="media/image7.png"/><Relationship Id="rId46" Type="http://schemas.openxmlformats.org/officeDocument/2006/relationships/image" Target="media/image24.png"/><Relationship Id="rId67" Type="http://schemas.openxmlformats.org/officeDocument/2006/relationships/image" Target="media/image39.png"/><Relationship Id="rId116" Type="http://schemas.openxmlformats.org/officeDocument/2006/relationships/image" Target="media/image83.png"/><Relationship Id="rId137" Type="http://schemas.openxmlformats.org/officeDocument/2006/relationships/image" Target="media/image100.png"/><Relationship Id="rId158" Type="http://schemas.openxmlformats.org/officeDocument/2006/relationships/image" Target="media/image117.png"/><Relationship Id="rId20" Type="http://schemas.openxmlformats.org/officeDocument/2006/relationships/hyperlink" Target="https://www.youtube.com/watch?v=tgVtVoxzwDI&amp;t=10s" TargetMode="External"/><Relationship Id="rId41" Type="http://schemas.openxmlformats.org/officeDocument/2006/relationships/image" Target="media/image19.png"/><Relationship Id="rId62" Type="http://schemas.openxmlformats.org/officeDocument/2006/relationships/hyperlink" Target="https://www.liveworksheets.com/ma1901603ig" TargetMode="External"/><Relationship Id="rId83" Type="http://schemas.openxmlformats.org/officeDocument/2006/relationships/image" Target="media/image54.jpeg"/><Relationship Id="rId88" Type="http://schemas.openxmlformats.org/officeDocument/2006/relationships/image" Target="media/image59.jpeg"/><Relationship Id="rId111" Type="http://schemas.openxmlformats.org/officeDocument/2006/relationships/image" Target="media/image78.png"/><Relationship Id="rId132" Type="http://schemas.openxmlformats.org/officeDocument/2006/relationships/image" Target="media/image96.png"/><Relationship Id="rId153" Type="http://schemas.openxmlformats.org/officeDocument/2006/relationships/image" Target="media/image112.png"/><Relationship Id="rId174" Type="http://schemas.openxmlformats.org/officeDocument/2006/relationships/hyperlink" Target="https://www.youtube.com/watch?v=tgVtVoxzwDI&amp;t=10s" TargetMode="External"/><Relationship Id="rId179" Type="http://schemas.openxmlformats.org/officeDocument/2006/relationships/hyperlink" Target="https://www.youtube.com/watch?v=WX8-MPuv5gs" TargetMode="External"/><Relationship Id="rId195" Type="http://schemas.openxmlformats.org/officeDocument/2006/relationships/fontTable" Target="fontTable.xml"/><Relationship Id="rId190" Type="http://schemas.openxmlformats.org/officeDocument/2006/relationships/hyperlink" Target="https://www.youtube.com/watch?v=i2yhyaNb4ac" TargetMode="External"/><Relationship Id="rId15" Type="http://schemas.openxmlformats.org/officeDocument/2006/relationships/image" Target="media/image3.png"/><Relationship Id="rId36" Type="http://schemas.openxmlformats.org/officeDocument/2006/relationships/image" Target="media/image14.jpeg"/><Relationship Id="rId57" Type="http://schemas.openxmlformats.org/officeDocument/2006/relationships/image" Target="media/image34.png"/><Relationship Id="rId106" Type="http://schemas.openxmlformats.org/officeDocument/2006/relationships/hyperlink" Target="https://youtu.be/EuAjgo6NSVM" TargetMode="External"/><Relationship Id="rId127" Type="http://schemas.openxmlformats.org/officeDocument/2006/relationships/image" Target="media/image91.png"/><Relationship Id="rId10" Type="http://schemas.openxmlformats.org/officeDocument/2006/relationships/endnotes" Target="endnotes.xml"/><Relationship Id="rId31" Type="http://schemas.openxmlformats.org/officeDocument/2006/relationships/hyperlink" Target="https://www.youtube.com/watch?v=oJXlff0gaD8" TargetMode="External"/><Relationship Id="rId52" Type="http://schemas.openxmlformats.org/officeDocument/2006/relationships/oleObject" Target="embeddings/oleObject5.bin"/><Relationship Id="rId73" Type="http://schemas.openxmlformats.org/officeDocument/2006/relationships/image" Target="media/image45.png"/><Relationship Id="rId78" Type="http://schemas.openxmlformats.org/officeDocument/2006/relationships/image" Target="media/image50.png"/><Relationship Id="rId94" Type="http://schemas.openxmlformats.org/officeDocument/2006/relationships/image" Target="media/image65.jpeg"/><Relationship Id="rId99" Type="http://schemas.openxmlformats.org/officeDocument/2006/relationships/image" Target="media/image70.jpeg"/><Relationship Id="rId101" Type="http://schemas.openxmlformats.org/officeDocument/2006/relationships/image" Target="media/image72.jpeg"/><Relationship Id="rId122" Type="http://schemas.openxmlformats.org/officeDocument/2006/relationships/hyperlink" Target="https://www.youtube.com/watch?v=2Hj6snCdIy0" TargetMode="External"/><Relationship Id="rId143" Type="http://schemas.openxmlformats.org/officeDocument/2006/relationships/image" Target="media/image104.jpeg"/><Relationship Id="rId148" Type="http://schemas.openxmlformats.org/officeDocument/2006/relationships/image" Target="media/image107.png"/><Relationship Id="rId164" Type="http://schemas.openxmlformats.org/officeDocument/2006/relationships/image" Target="media/image123.png"/><Relationship Id="rId169" Type="http://schemas.openxmlformats.org/officeDocument/2006/relationships/image" Target="media/image128.png"/><Relationship Id="rId185" Type="http://schemas.openxmlformats.org/officeDocument/2006/relationships/hyperlink" Target="https://www.youtube.com/watch?v=teKyQ79GbXk" TargetMode="External"/><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hyperlink" Target="https://www.youtube.com/watch?v=bYeZKzHV0Hs" TargetMode="External"/><Relationship Id="rId26" Type="http://schemas.openxmlformats.org/officeDocument/2006/relationships/hyperlink" Target="https://www.youtube.com/watch?v=wsDPrZnRxic" TargetMode="External"/><Relationship Id="rId47" Type="http://schemas.openxmlformats.org/officeDocument/2006/relationships/image" Target="media/image25.png"/><Relationship Id="rId68" Type="http://schemas.openxmlformats.org/officeDocument/2006/relationships/image" Target="media/image40.png"/><Relationship Id="rId89" Type="http://schemas.openxmlformats.org/officeDocument/2006/relationships/image" Target="media/image60.jpeg"/><Relationship Id="rId112" Type="http://schemas.openxmlformats.org/officeDocument/2006/relationships/image" Target="media/image79.png"/><Relationship Id="rId133" Type="http://schemas.openxmlformats.org/officeDocument/2006/relationships/image" Target="media/image97.png"/><Relationship Id="rId154" Type="http://schemas.openxmlformats.org/officeDocument/2006/relationships/image" Target="media/image113.png"/><Relationship Id="rId175" Type="http://schemas.openxmlformats.org/officeDocument/2006/relationships/hyperlink" Target="https://www.youtube.com/watch?v=Gr1vs2QaZrc" TargetMode="External"/><Relationship Id="rId196" Type="http://schemas.microsoft.com/office/2011/relationships/people" Target="people.xml"/><Relationship Id="rId16" Type="http://schemas.openxmlformats.org/officeDocument/2006/relationships/oleObject" Target="embeddings/oleObject2.bin"/><Relationship Id="rId37" Type="http://schemas.openxmlformats.org/officeDocument/2006/relationships/image" Target="media/image15.png"/><Relationship Id="rId58" Type="http://schemas.openxmlformats.org/officeDocument/2006/relationships/hyperlink" Target="https://www.youtube.com/watch?v=WX8-MPuv5gs" TargetMode="External"/><Relationship Id="rId79" Type="http://schemas.openxmlformats.org/officeDocument/2006/relationships/oleObject" Target="embeddings/oleObject6.bin"/><Relationship Id="rId102" Type="http://schemas.openxmlformats.org/officeDocument/2006/relationships/image" Target="media/image73.jpeg"/><Relationship Id="rId123" Type="http://schemas.openxmlformats.org/officeDocument/2006/relationships/hyperlink" Target="https://www.youtube.com/watch?v=2Hj6snCdIy0" TargetMode="External"/><Relationship Id="rId144" Type="http://schemas.openxmlformats.org/officeDocument/2006/relationships/image" Target="media/image107.jpeg"/><Relationship Id="rId90" Type="http://schemas.openxmlformats.org/officeDocument/2006/relationships/image" Target="media/image61.jpeg"/><Relationship Id="rId165" Type="http://schemas.openxmlformats.org/officeDocument/2006/relationships/image" Target="media/image124.png"/><Relationship Id="rId186" Type="http://schemas.openxmlformats.org/officeDocument/2006/relationships/hyperlink" Target="https://youtu.be/EuAjgo6NSVM" TargetMode="External"/><Relationship Id="rId27" Type="http://schemas.openxmlformats.org/officeDocument/2006/relationships/image" Target="media/image8.png"/><Relationship Id="rId48" Type="http://schemas.openxmlformats.org/officeDocument/2006/relationships/image" Target="media/image26.png"/><Relationship Id="rId69" Type="http://schemas.openxmlformats.org/officeDocument/2006/relationships/image" Target="media/image41.png"/><Relationship Id="rId113" Type="http://schemas.openxmlformats.org/officeDocument/2006/relationships/image" Target="media/image80.png"/><Relationship Id="rId134" Type="http://schemas.openxmlformats.org/officeDocument/2006/relationships/image" Target="media/image98.jpeg"/><Relationship Id="rId80" Type="http://schemas.openxmlformats.org/officeDocument/2006/relationships/image" Target="media/image51.png"/><Relationship Id="rId155" Type="http://schemas.openxmlformats.org/officeDocument/2006/relationships/image" Target="media/image114.png"/><Relationship Id="rId176" Type="http://schemas.openxmlformats.org/officeDocument/2006/relationships/hyperlink" Target="https://www.youtube.com/watch?v=wsDPrZnRxic" TargetMode="External"/><Relationship Id="rId197" Type="http://schemas.openxmlformats.org/officeDocument/2006/relationships/theme" Target="theme/theme1.xml"/><Relationship Id="rId17" Type="http://schemas.openxmlformats.org/officeDocument/2006/relationships/hyperlink" Target="https://www.youtube.com/watch?v=90LfcLAjLiI" TargetMode="External"/><Relationship Id="rId38" Type="http://schemas.openxmlformats.org/officeDocument/2006/relationships/image" Target="media/image16.png"/><Relationship Id="rId59" Type="http://schemas.openxmlformats.org/officeDocument/2006/relationships/hyperlink" Target="https://www.youtube.com/watch?v=bYeZKzHV0Hs" TargetMode="External"/><Relationship Id="rId103" Type="http://schemas.openxmlformats.org/officeDocument/2006/relationships/hyperlink" Target="https://www.youtube.com/watch?v=spVsC4xBYac" TargetMode="External"/><Relationship Id="rId124" Type="http://schemas.openxmlformats.org/officeDocument/2006/relationships/image" Target="media/image88.png"/><Relationship Id="rId70" Type="http://schemas.openxmlformats.org/officeDocument/2006/relationships/image" Target="media/image42.png"/><Relationship Id="rId91" Type="http://schemas.openxmlformats.org/officeDocument/2006/relationships/image" Target="media/image62.jpeg"/><Relationship Id="rId145" Type="http://schemas.openxmlformats.org/officeDocument/2006/relationships/image" Target="media/image105.png"/><Relationship Id="rId166" Type="http://schemas.openxmlformats.org/officeDocument/2006/relationships/image" Target="media/image125.png"/><Relationship Id="rId187" Type="http://schemas.openxmlformats.org/officeDocument/2006/relationships/hyperlink" Target="https://www.youtube.com/watch?v=lMRTtUrSFOc" TargetMode="External"/><Relationship Id="rId1" Type="http://schemas.openxmlformats.org/officeDocument/2006/relationships/customXml" Target="../customXml/item1.xml"/><Relationship Id="rId28" Type="http://schemas.openxmlformats.org/officeDocument/2006/relationships/oleObject" Target="embeddings/oleObject4.bin"/><Relationship Id="rId49" Type="http://schemas.openxmlformats.org/officeDocument/2006/relationships/image" Target="media/image27.png"/><Relationship Id="rId114" Type="http://schemas.openxmlformats.org/officeDocument/2006/relationships/image" Target="media/image81.png"/><Relationship Id="rId60" Type="http://schemas.openxmlformats.org/officeDocument/2006/relationships/hyperlink" Target="https://www.youtube.com/watch?v=yOJkygDGWvU" TargetMode="External"/><Relationship Id="rId81" Type="http://schemas.openxmlformats.org/officeDocument/2006/relationships/image" Target="media/image52.jpeg"/><Relationship Id="rId135" Type="http://schemas.openxmlformats.org/officeDocument/2006/relationships/image" Target="media/image99.jpeg"/><Relationship Id="rId156" Type="http://schemas.openxmlformats.org/officeDocument/2006/relationships/image" Target="media/image115.png"/><Relationship Id="rId177" Type="http://schemas.openxmlformats.org/officeDocument/2006/relationships/hyperlink" Target="https://www.youtube.com/watch?v=coI1jElTEls" TargetMode="External"/><Relationship Id="rId18" Type="http://schemas.openxmlformats.org/officeDocument/2006/relationships/image" Target="media/image4.png"/><Relationship Id="rId39" Type="http://schemas.openxmlformats.org/officeDocument/2006/relationships/image" Target="media/image17.png"/><Relationship Id="rId50" Type="http://schemas.openxmlformats.org/officeDocument/2006/relationships/image" Target="media/image28.png"/><Relationship Id="rId104" Type="http://schemas.openxmlformats.org/officeDocument/2006/relationships/hyperlink" Target="https://www.youtube.com/watch?v=RjZ5aPpq98c" TargetMode="External"/><Relationship Id="rId125" Type="http://schemas.openxmlformats.org/officeDocument/2006/relationships/image" Target="media/image89.png"/><Relationship Id="rId146" Type="http://schemas.openxmlformats.org/officeDocument/2006/relationships/image" Target="media/image106.png"/><Relationship Id="rId167" Type="http://schemas.openxmlformats.org/officeDocument/2006/relationships/image" Target="media/image126.png"/><Relationship Id="rId188" Type="http://schemas.openxmlformats.org/officeDocument/2006/relationships/hyperlink" Target="https://youtu.be/yhOJZwLG8C4"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1BDF3DD5C6D1894EAD08338F95B515EB" ma:contentTypeVersion="4" ma:contentTypeDescription="Crear nuevo documento." ma:contentTypeScope="" ma:versionID="e0c64d070f40187e0e7c7d2255e42cfc">
  <xsd:schema xmlns:xsd="http://www.w3.org/2001/XMLSchema" xmlns:xs="http://www.w3.org/2001/XMLSchema" xmlns:p="http://schemas.microsoft.com/office/2006/metadata/properties" xmlns:ns2="3026eb86-7bef-4228-9ec0-f264374b74b4" xmlns:ns3="9a35dbdd-6b62-42d5-b55e-6e202481b1e4" targetNamespace="http://schemas.microsoft.com/office/2006/metadata/properties" ma:root="true" ma:fieldsID="fac99d94c211c135fd9ad31f243bf950" ns2:_="" ns3:_="">
    <xsd:import namespace="3026eb86-7bef-4228-9ec0-f264374b74b4"/>
    <xsd:import namespace="9a35dbdd-6b62-42d5-b55e-6e202481b1e4"/>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026eb86-7bef-4228-9ec0-f264374b74b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9a35dbdd-6b62-42d5-b55e-6e202481b1e4" elementFormDefault="qualified">
    <xsd:import namespace="http://schemas.microsoft.com/office/2006/documentManagement/types"/>
    <xsd:import namespace="http://schemas.microsoft.com/office/infopath/2007/PartnerControls"/>
    <xsd:element name="SharedWithUsers" ma:index="10"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Detalles de uso compartido"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SharedWithUsers xmlns="9a35dbdd-6b62-42d5-b55e-6e202481b1e4">
      <UserInfo>
        <DisplayName>Glenda Rodriguez Chaves</DisplayName>
        <AccountId>12</AccountId>
        <AccountType/>
      </UserInfo>
    </SharedWithUser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1F8B1F7-AD2A-4CFA-A7EF-CC372DEF07E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026eb86-7bef-4228-9ec0-f264374b74b4"/>
    <ds:schemaRef ds:uri="9a35dbdd-6b62-42d5-b55e-6e202481b1e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A5E9788D-98F0-4F32-9895-58BB81CB9E19}">
  <ds:schemaRefs>
    <ds:schemaRef ds:uri="http://schemas.microsoft.com/sharepoint/v3/contenttype/forms"/>
  </ds:schemaRefs>
</ds:datastoreItem>
</file>

<file path=customXml/itemProps3.xml><?xml version="1.0" encoding="utf-8"?>
<ds:datastoreItem xmlns:ds="http://schemas.openxmlformats.org/officeDocument/2006/customXml" ds:itemID="{962610BA-35DF-4FF8-BCDC-B608ECAD5524}">
  <ds:schemaRefs>
    <ds:schemaRef ds:uri="http://schemas.microsoft.com/office/2006/metadata/properties"/>
    <ds:schemaRef ds:uri="http://schemas.microsoft.com/office/infopath/2007/PartnerControls"/>
    <ds:schemaRef ds:uri="9a35dbdd-6b62-42d5-b55e-6e202481b1e4"/>
  </ds:schemaRefs>
</ds:datastoreItem>
</file>

<file path=customXml/itemProps4.xml><?xml version="1.0" encoding="utf-8"?>
<ds:datastoreItem xmlns:ds="http://schemas.openxmlformats.org/officeDocument/2006/customXml" ds:itemID="{58FA8F1A-D199-499E-A8F8-2569FF4982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134</Pages>
  <Words>13647</Words>
  <Characters>77794</Characters>
  <Application>Microsoft Office Word</Application>
  <DocSecurity>0</DocSecurity>
  <Lines>648</Lines>
  <Paragraphs>182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91259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Ana Isabel Campos Centeno</dc:creator>
  <cp:keywords/>
  <dc:description/>
  <cp:lastModifiedBy>CASA</cp:lastModifiedBy>
  <cp:revision>2</cp:revision>
  <dcterms:created xsi:type="dcterms:W3CDTF">2022-02-11T22:38:00Z</dcterms:created>
  <dcterms:modified xsi:type="dcterms:W3CDTF">2022-02-11T22:38:00Z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0x0101001BDF3DD5C6D1894EAD08338F95B515EB</vt:lpwstr>
  </property>
</Properties>
</file>